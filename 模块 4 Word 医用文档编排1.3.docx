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BF613" w14:textId="77777777" w:rsidR="008F729B" w:rsidRPr="001A4179" w:rsidRDefault="007A52AD" w:rsidP="00F34E7B">
      <w:pPr>
        <w:pStyle w:val="a3"/>
        <w:rPr>
          <w:rFonts w:ascii="宋体" w:hAnsi="宋体"/>
        </w:rPr>
      </w:pPr>
      <w:r w:rsidRPr="001A4179">
        <w:rPr>
          <w:rFonts w:ascii="宋体" w:hAnsi="宋体" w:hint="eastAsia"/>
        </w:rPr>
        <w:t>模块</w:t>
      </w:r>
      <w:r w:rsidRPr="001A4179">
        <w:rPr>
          <w:rFonts w:ascii="宋体" w:hAnsi="宋体"/>
        </w:rPr>
        <w:t xml:space="preserve"> 4 Word 医用文档编排</w:t>
      </w:r>
    </w:p>
    <w:p w14:paraId="3E7BF192" w14:textId="436A44F4" w:rsidR="007A52AD" w:rsidRPr="001A4179" w:rsidRDefault="007A52AD" w:rsidP="007A52AD">
      <w:pPr>
        <w:rPr>
          <w:rFonts w:ascii="宋体" w:eastAsia="宋体" w:hAnsi="宋体"/>
          <w:sz w:val="24"/>
          <w:szCs w:val="24"/>
        </w:rPr>
      </w:pPr>
      <w:r w:rsidRPr="001A4179">
        <w:rPr>
          <w:rFonts w:ascii="宋体" w:eastAsia="宋体" w:hAnsi="宋体" w:hint="eastAsia"/>
          <w:sz w:val="24"/>
          <w:szCs w:val="24"/>
        </w:rPr>
        <w:t>本章导学</w:t>
      </w:r>
      <w:r w:rsidR="00555721">
        <w:rPr>
          <w:rFonts w:ascii="宋体" w:eastAsia="宋体" w:hAnsi="宋体" w:hint="eastAsia"/>
          <w:sz w:val="24"/>
          <w:szCs w:val="24"/>
        </w:rPr>
        <w:t>（</w:t>
      </w:r>
      <w:r w:rsidRPr="001A4179">
        <w:rPr>
          <w:rFonts w:ascii="宋体" w:eastAsia="宋体" w:hAnsi="宋体" w:hint="eastAsia"/>
          <w:sz w:val="24"/>
          <w:szCs w:val="24"/>
        </w:rPr>
        <w:t>引言</w:t>
      </w:r>
      <w:r w:rsidR="00555721">
        <w:rPr>
          <w:rFonts w:ascii="宋体" w:eastAsia="宋体" w:hAnsi="宋体" w:hint="eastAsia"/>
          <w:sz w:val="24"/>
          <w:szCs w:val="24"/>
        </w:rPr>
        <w:t>、</w:t>
      </w:r>
      <w:r w:rsidRPr="001A4179">
        <w:rPr>
          <w:rFonts w:ascii="宋体" w:eastAsia="宋体" w:hAnsi="宋体" w:hint="eastAsia"/>
          <w:sz w:val="24"/>
          <w:szCs w:val="24"/>
        </w:rPr>
        <w:t>内容结构导图</w:t>
      </w:r>
      <w:r w:rsidR="00555721">
        <w:rPr>
          <w:rFonts w:ascii="宋体" w:eastAsia="宋体" w:hAnsi="宋体" w:hint="eastAsia"/>
          <w:sz w:val="24"/>
          <w:szCs w:val="24"/>
        </w:rPr>
        <w:t>、</w:t>
      </w:r>
      <w:r w:rsidRPr="001A4179">
        <w:rPr>
          <w:rFonts w:ascii="宋体" w:eastAsia="宋体" w:hAnsi="宋体" w:hint="eastAsia"/>
          <w:sz w:val="24"/>
          <w:szCs w:val="24"/>
        </w:rPr>
        <w:t>学习目标</w:t>
      </w:r>
      <w:r w:rsidR="00555721">
        <w:rPr>
          <w:rFonts w:ascii="宋体" w:eastAsia="宋体" w:hAnsi="宋体" w:hint="eastAsia"/>
          <w:sz w:val="24"/>
          <w:szCs w:val="24"/>
        </w:rPr>
        <w:t>）</w:t>
      </w:r>
    </w:p>
    <w:p w14:paraId="690C8A53" w14:textId="45D1DF9F" w:rsidR="00830161" w:rsidRPr="00AE2996" w:rsidRDefault="00830161" w:rsidP="00830161">
      <w:pPr>
        <w:ind w:firstLineChars="200" w:firstLine="449"/>
      </w:pPr>
      <w:r w:rsidRPr="00AE2996">
        <w:rPr>
          <w:rFonts w:ascii="宋体" w:eastAsia="宋体" w:hAnsi="宋体" w:hint="eastAsia"/>
          <w:bCs/>
          <w:color w:val="444444"/>
        </w:rPr>
        <w:t xml:space="preserve">Microsoft </w:t>
      </w:r>
      <w:r w:rsidR="009F4ADA">
        <w:rPr>
          <w:rFonts w:ascii="宋体" w:eastAsia="宋体" w:hAnsi="宋体" w:hint="eastAsia"/>
          <w:color w:val="444444"/>
          <w:szCs w:val="21"/>
        </w:rPr>
        <w:t>Word2010</w:t>
      </w:r>
      <w:r w:rsidRPr="00AE2996">
        <w:rPr>
          <w:rFonts w:ascii="宋体" w:eastAsia="宋体" w:hAnsi="宋体" w:hint="eastAsia"/>
          <w:color w:val="444444"/>
          <w:szCs w:val="21"/>
        </w:rPr>
        <w:t>是Microsoft</w:t>
      </w:r>
      <w:r w:rsidR="00555721">
        <w:rPr>
          <w:rFonts w:ascii="宋体" w:eastAsia="宋体" w:hAnsi="宋体" w:hint="eastAsia"/>
          <w:color w:val="444444"/>
          <w:szCs w:val="21"/>
        </w:rPr>
        <w:t>（</w:t>
      </w:r>
      <w:r w:rsidRPr="00AE2996">
        <w:rPr>
          <w:rFonts w:ascii="宋体" w:eastAsia="宋体" w:hAnsi="宋体" w:hint="eastAsia"/>
          <w:color w:val="444444"/>
          <w:szCs w:val="21"/>
        </w:rPr>
        <w:t>微软</w:t>
      </w:r>
      <w:r w:rsidR="00555721">
        <w:rPr>
          <w:rFonts w:ascii="宋体" w:eastAsia="宋体" w:hAnsi="宋体" w:hint="eastAsia"/>
          <w:color w:val="444444"/>
          <w:szCs w:val="21"/>
        </w:rPr>
        <w:t>）</w:t>
      </w:r>
      <w:r w:rsidRPr="00AE2996">
        <w:rPr>
          <w:rFonts w:ascii="宋体" w:eastAsia="宋体" w:hAnsi="宋体" w:hint="eastAsia"/>
          <w:color w:val="444444"/>
          <w:szCs w:val="21"/>
        </w:rPr>
        <w:t>公司开发的Office</w:t>
      </w:r>
      <w:r w:rsidR="008678B1">
        <w:rPr>
          <w:rFonts w:ascii="宋体" w:eastAsia="宋体" w:hAnsi="宋体"/>
          <w:color w:val="444444"/>
          <w:szCs w:val="21"/>
        </w:rPr>
        <w:t xml:space="preserve"> </w:t>
      </w:r>
      <w:r w:rsidRPr="00AE2996">
        <w:rPr>
          <w:rFonts w:ascii="宋体" w:eastAsia="宋体" w:hAnsi="宋体" w:hint="eastAsia"/>
          <w:color w:val="444444"/>
          <w:szCs w:val="21"/>
        </w:rPr>
        <w:t>2010</w:t>
      </w:r>
      <w:r>
        <w:rPr>
          <w:rFonts w:ascii="宋体" w:eastAsia="宋体" w:hAnsi="宋体" w:hint="eastAsia"/>
          <w:color w:val="444444"/>
          <w:szCs w:val="21"/>
        </w:rPr>
        <w:t>办公组件之一</w:t>
      </w:r>
      <w:r w:rsidR="00555721">
        <w:rPr>
          <w:rFonts w:ascii="宋体" w:eastAsia="宋体" w:hAnsi="宋体" w:hint="eastAsia"/>
          <w:color w:val="444444"/>
          <w:szCs w:val="21"/>
        </w:rPr>
        <w:t>，</w:t>
      </w:r>
      <w:r>
        <w:rPr>
          <w:rFonts w:ascii="宋体" w:eastAsia="宋体" w:hAnsi="宋体" w:hint="eastAsia"/>
          <w:color w:val="444444"/>
          <w:szCs w:val="21"/>
        </w:rPr>
        <w:t>其</w:t>
      </w:r>
      <w:r w:rsidRPr="00AE2996">
        <w:rPr>
          <w:rFonts w:ascii="宋体" w:eastAsia="宋体" w:hAnsi="宋体" w:hint="eastAsia"/>
          <w:color w:val="444444"/>
          <w:szCs w:val="21"/>
        </w:rPr>
        <w:t>功能强大。用户可以</w:t>
      </w:r>
      <w:r>
        <w:rPr>
          <w:rFonts w:ascii="宋体" w:eastAsia="宋体" w:hAnsi="宋体" w:hint="eastAsia"/>
          <w:color w:val="444444"/>
          <w:szCs w:val="21"/>
        </w:rPr>
        <w:t>应用</w:t>
      </w:r>
      <w:r w:rsidR="009F4ADA">
        <w:rPr>
          <w:rFonts w:ascii="宋体" w:eastAsia="宋体" w:hAnsi="宋体" w:hint="eastAsia"/>
          <w:color w:val="444444"/>
          <w:szCs w:val="21"/>
        </w:rPr>
        <w:t>Word2010</w:t>
      </w:r>
      <w:r w:rsidRPr="00AE2996">
        <w:rPr>
          <w:rFonts w:ascii="宋体" w:eastAsia="宋体" w:hAnsi="宋体" w:hint="eastAsia"/>
          <w:color w:val="444444"/>
          <w:szCs w:val="21"/>
        </w:rPr>
        <w:t>对文字进行编辑和排版</w:t>
      </w:r>
      <w:r w:rsidR="00555721">
        <w:rPr>
          <w:rFonts w:ascii="宋体" w:eastAsia="宋体" w:hAnsi="宋体" w:hint="eastAsia"/>
          <w:color w:val="444444"/>
          <w:szCs w:val="21"/>
        </w:rPr>
        <w:t>，</w:t>
      </w:r>
      <w:r w:rsidRPr="00AE2996">
        <w:rPr>
          <w:rFonts w:ascii="宋体" w:eastAsia="宋体" w:hAnsi="宋体" w:hint="eastAsia"/>
          <w:color w:val="444444"/>
          <w:szCs w:val="21"/>
        </w:rPr>
        <w:t>还能制作书籍</w:t>
      </w:r>
      <w:r w:rsidR="00555721">
        <w:rPr>
          <w:rFonts w:ascii="宋体" w:eastAsia="宋体" w:hAnsi="宋体" w:hint="eastAsia"/>
          <w:color w:val="444444"/>
          <w:szCs w:val="21"/>
        </w:rPr>
        <w:t>、</w:t>
      </w:r>
      <w:r w:rsidRPr="00AE2996">
        <w:rPr>
          <w:rFonts w:ascii="宋体" w:eastAsia="宋体" w:hAnsi="宋体" w:hint="eastAsia"/>
          <w:color w:val="444444"/>
          <w:szCs w:val="21"/>
        </w:rPr>
        <w:t>名片</w:t>
      </w:r>
      <w:r w:rsidR="00555721">
        <w:rPr>
          <w:rFonts w:ascii="宋体" w:eastAsia="宋体" w:hAnsi="宋体" w:hint="eastAsia"/>
          <w:color w:val="444444"/>
          <w:szCs w:val="21"/>
        </w:rPr>
        <w:t>、</w:t>
      </w:r>
      <w:r w:rsidRPr="00AE2996">
        <w:rPr>
          <w:rFonts w:ascii="宋体" w:eastAsia="宋体" w:hAnsi="宋体" w:hint="eastAsia"/>
          <w:color w:val="444444"/>
          <w:szCs w:val="21"/>
        </w:rPr>
        <w:t>杂志</w:t>
      </w:r>
      <w:r w:rsidR="00555721">
        <w:rPr>
          <w:rFonts w:ascii="宋体" w:eastAsia="宋体" w:hAnsi="宋体" w:hint="eastAsia"/>
          <w:color w:val="444444"/>
          <w:szCs w:val="21"/>
        </w:rPr>
        <w:t>、</w:t>
      </w:r>
      <w:r w:rsidRPr="00AE2996">
        <w:rPr>
          <w:rFonts w:ascii="宋体" w:eastAsia="宋体" w:hAnsi="宋体" w:hint="eastAsia"/>
          <w:color w:val="444444"/>
          <w:szCs w:val="21"/>
        </w:rPr>
        <w:t>报纸等等</w:t>
      </w:r>
      <w:r w:rsidR="00555721">
        <w:rPr>
          <w:rFonts w:ascii="宋体" w:eastAsia="宋体" w:hAnsi="宋体" w:hint="eastAsia"/>
          <w:color w:val="444444"/>
          <w:szCs w:val="21"/>
        </w:rPr>
        <w:t>，</w:t>
      </w:r>
      <w:r w:rsidRPr="00AE2996">
        <w:rPr>
          <w:rFonts w:ascii="宋体" w:eastAsia="宋体" w:hAnsi="宋体" w:hint="eastAsia"/>
          <w:color w:val="444444"/>
          <w:szCs w:val="21"/>
        </w:rPr>
        <w:t>为目前用户</w:t>
      </w:r>
      <w:r>
        <w:rPr>
          <w:rFonts w:ascii="宋体" w:eastAsia="宋体" w:hAnsi="宋体" w:hint="eastAsia"/>
          <w:color w:val="444444"/>
          <w:szCs w:val="21"/>
        </w:rPr>
        <w:t>数量</w:t>
      </w:r>
      <w:r w:rsidRPr="00AE2996">
        <w:rPr>
          <w:rFonts w:ascii="宋体" w:eastAsia="宋体" w:hAnsi="宋体" w:hint="eastAsia"/>
          <w:color w:val="444444"/>
          <w:szCs w:val="21"/>
        </w:rPr>
        <w:t>最多的办公软件之一</w:t>
      </w:r>
      <w:r w:rsidR="00555721">
        <w:rPr>
          <w:rFonts w:ascii="宋体" w:eastAsia="宋体" w:hAnsi="宋体" w:hint="eastAsia"/>
          <w:color w:val="444444"/>
          <w:szCs w:val="21"/>
        </w:rPr>
        <w:t>，</w:t>
      </w:r>
      <w:r w:rsidRPr="00AE2996">
        <w:rPr>
          <w:rFonts w:ascii="宋体" w:eastAsia="宋体" w:hAnsi="宋体" w:hint="eastAsia"/>
          <w:color w:val="444444"/>
          <w:szCs w:val="21"/>
        </w:rPr>
        <w:t xml:space="preserve"> </w:t>
      </w:r>
      <w:r w:rsidR="009F4ADA">
        <w:rPr>
          <w:rFonts w:ascii="宋体" w:eastAsia="宋体" w:hAnsi="宋体" w:hint="eastAsia"/>
          <w:color w:val="444444"/>
          <w:szCs w:val="21"/>
        </w:rPr>
        <w:t>Word2010</w:t>
      </w:r>
      <w:r w:rsidRPr="00AE2996">
        <w:rPr>
          <w:rFonts w:ascii="宋体" w:eastAsia="宋体" w:hAnsi="宋体" w:hint="eastAsia"/>
          <w:color w:val="444444"/>
          <w:szCs w:val="21"/>
        </w:rPr>
        <w:t>的应用能有效提高工作效率和质量</w:t>
      </w:r>
      <w:r w:rsidR="00555721">
        <w:rPr>
          <w:rFonts w:ascii="宋体" w:eastAsia="宋体" w:hAnsi="宋体" w:hint="eastAsia"/>
          <w:color w:val="444444"/>
          <w:szCs w:val="21"/>
        </w:rPr>
        <w:t>，</w:t>
      </w:r>
      <w:r w:rsidRPr="00AE2996">
        <w:rPr>
          <w:rFonts w:ascii="宋体" w:eastAsia="宋体" w:hAnsi="宋体" w:hint="eastAsia"/>
          <w:color w:val="444444"/>
          <w:szCs w:val="21"/>
        </w:rPr>
        <w:t>为用户带来高效便捷的使用体验。</w:t>
      </w:r>
    </w:p>
    <w:p w14:paraId="33EF507F" w14:textId="02417667" w:rsidR="00F34E7B" w:rsidRPr="00830161" w:rsidRDefault="007A3C8A" w:rsidP="00830161">
      <w:pPr>
        <w:ind w:firstLineChars="200" w:firstLine="449"/>
        <w:rPr>
          <w:rFonts w:ascii="宋体" w:eastAsia="宋体" w:hAnsi="宋体"/>
          <w:szCs w:val="21"/>
        </w:rPr>
      </w:pPr>
      <w:r w:rsidRPr="007A3C8A">
        <w:rPr>
          <w:rFonts w:ascii="宋体" w:eastAsia="宋体" w:hAnsi="宋体" w:hint="eastAsia"/>
          <w:szCs w:val="21"/>
        </w:rPr>
        <w:t>病历、医学论文、医学报告材料等医用文档编辑都需要用到</w:t>
      </w:r>
      <w:r w:rsidRPr="007A3C8A">
        <w:rPr>
          <w:rFonts w:ascii="宋体" w:eastAsia="宋体" w:hAnsi="宋体"/>
          <w:szCs w:val="21"/>
        </w:rPr>
        <w:t>Word。此模块通过图文并茂的形式带领大家掌握Word2010的使用。</w:t>
      </w:r>
    </w:p>
    <w:p w14:paraId="66F582A3" w14:textId="12E2D733" w:rsidR="00555721" w:rsidRDefault="000C3966" w:rsidP="00F34E7B">
      <w:pPr>
        <w:ind w:firstLineChars="200" w:firstLine="509"/>
        <w:rPr>
          <w:rFonts w:ascii="宋体" w:eastAsia="宋体" w:hAnsi="宋体"/>
          <w:sz w:val="24"/>
          <w:szCs w:val="24"/>
        </w:rPr>
      </w:pPr>
      <w:r w:rsidRPr="001A4179">
        <w:rPr>
          <w:rFonts w:ascii="宋体" w:eastAsia="宋体" w:hAnsi="宋体"/>
          <w:noProof/>
          <w:sz w:val="24"/>
          <w:szCs w:val="24"/>
        </w:rPr>
        <w:drawing>
          <wp:anchor distT="0" distB="0" distL="114300" distR="114300" simplePos="0" relativeHeight="251657728" behindDoc="0" locked="0" layoutInCell="1" allowOverlap="1" wp14:anchorId="7B3C7E84" wp14:editId="272F7BE2">
            <wp:simplePos x="0" y="0"/>
            <wp:positionH relativeFrom="margin">
              <wp:posOffset>-111125</wp:posOffset>
            </wp:positionH>
            <wp:positionV relativeFrom="paragraph">
              <wp:posOffset>425450</wp:posOffset>
            </wp:positionV>
            <wp:extent cx="5278120" cy="2027555"/>
            <wp:effectExtent l="0" t="0" r="0" b="0"/>
            <wp:wrapTopAndBottom/>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Word学习内容.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2027555"/>
                    </a:xfrm>
                    <a:prstGeom prst="rect">
                      <a:avLst/>
                    </a:prstGeom>
                  </pic:spPr>
                </pic:pic>
              </a:graphicData>
            </a:graphic>
            <wp14:sizeRelH relativeFrom="page">
              <wp14:pctWidth>0</wp14:pctWidth>
            </wp14:sizeRelH>
            <wp14:sizeRelV relativeFrom="page">
              <wp14:pctHeight>0</wp14:pctHeight>
            </wp14:sizeRelV>
          </wp:anchor>
        </w:drawing>
      </w:r>
      <w:r w:rsidR="004B1593" w:rsidRPr="001A4179">
        <w:rPr>
          <w:rFonts w:ascii="宋体" w:eastAsia="宋体" w:hAnsi="宋体" w:hint="eastAsia"/>
          <w:sz w:val="24"/>
          <w:szCs w:val="24"/>
        </w:rPr>
        <w:t>此模块学习的内容结构图如下</w:t>
      </w:r>
      <w:r w:rsidR="00555721">
        <w:rPr>
          <w:rFonts w:ascii="宋体" w:eastAsia="宋体" w:hAnsi="宋体" w:hint="eastAsia"/>
          <w:sz w:val="24"/>
          <w:szCs w:val="24"/>
        </w:rPr>
        <w:t>：</w:t>
      </w:r>
    </w:p>
    <w:p w14:paraId="2590CF97" w14:textId="2A4F1465" w:rsidR="000A3956" w:rsidRDefault="004B1593" w:rsidP="00F34E7B">
      <w:pPr>
        <w:ind w:firstLineChars="200" w:firstLine="509"/>
        <w:rPr>
          <w:rFonts w:ascii="宋体" w:eastAsia="宋体" w:hAnsi="宋体"/>
          <w:sz w:val="24"/>
          <w:szCs w:val="24"/>
        </w:rPr>
      </w:pPr>
      <w:r w:rsidRPr="001A4179">
        <w:rPr>
          <w:rFonts w:ascii="宋体" w:eastAsia="宋体" w:hAnsi="宋体" w:hint="eastAsia"/>
          <w:sz w:val="24"/>
          <w:szCs w:val="24"/>
        </w:rPr>
        <w:t>学习目标</w:t>
      </w:r>
      <w:r w:rsidR="00555721">
        <w:rPr>
          <w:rFonts w:ascii="宋体" w:eastAsia="宋体" w:hAnsi="宋体" w:hint="eastAsia"/>
          <w:sz w:val="24"/>
          <w:szCs w:val="24"/>
        </w:rPr>
        <w:t>：</w:t>
      </w:r>
    </w:p>
    <w:p w14:paraId="5808DB98" w14:textId="43B01D0D" w:rsidR="000A3956" w:rsidRDefault="000A3956" w:rsidP="000A3956">
      <w:pPr>
        <w:pStyle w:val="a6"/>
        <w:numPr>
          <w:ilvl w:val="0"/>
          <w:numId w:val="48"/>
        </w:numPr>
        <w:ind w:firstLineChars="0"/>
        <w:rPr>
          <w:ins w:id="0" w:author="user" w:date="2019-04-12T11:22:00Z"/>
          <w:rFonts w:ascii="宋体" w:eastAsia="宋体" w:hAnsi="宋体"/>
          <w:sz w:val="24"/>
          <w:szCs w:val="24"/>
        </w:rPr>
      </w:pPr>
      <w:r w:rsidRPr="003A5BAC">
        <w:rPr>
          <w:rFonts w:ascii="宋体" w:eastAsia="宋体" w:hAnsi="宋体" w:hint="eastAsia"/>
          <w:sz w:val="24"/>
          <w:szCs w:val="24"/>
        </w:rPr>
        <w:t>知识目标</w:t>
      </w:r>
    </w:p>
    <w:p w14:paraId="22503F0C" w14:textId="1285864F" w:rsidR="003A5BAC" w:rsidRPr="00D27876" w:rsidDel="00D27876" w:rsidRDefault="003A5BAC">
      <w:pPr>
        <w:ind w:firstLineChars="200" w:firstLine="509"/>
        <w:rPr>
          <w:ins w:id="1" w:author="user" w:date="2019-04-12T11:22:00Z"/>
          <w:del w:id="2" w:author="瑞明 唐" w:date="2019-04-16T11:30:00Z"/>
          <w:rFonts w:ascii="宋体" w:eastAsia="宋体" w:hAnsi="宋体"/>
          <w:sz w:val="24"/>
          <w:szCs w:val="24"/>
          <w:rPrChange w:id="3" w:author="瑞明 唐" w:date="2019-04-16T11:32:00Z">
            <w:rPr>
              <w:ins w:id="4" w:author="user" w:date="2019-04-12T11:22:00Z"/>
              <w:del w:id="5" w:author="瑞明 唐" w:date="2019-04-16T11:30:00Z"/>
            </w:rPr>
          </w:rPrChange>
        </w:rPr>
        <w:pPrChange w:id="6" w:author="瑞明 唐" w:date="2019-04-16T11:32:00Z">
          <w:pPr>
            <w:numPr>
              <w:numId w:val="48"/>
            </w:numPr>
            <w:ind w:left="869" w:hanging="360"/>
          </w:pPr>
        </w:pPrChange>
      </w:pPr>
      <w:ins w:id="7" w:author="user" w:date="2019-04-12T11:22:00Z">
        <w:r w:rsidRPr="00D27876">
          <w:rPr>
            <w:rFonts w:ascii="宋体" w:eastAsia="宋体" w:hAnsi="宋体" w:hint="eastAsia"/>
            <w:sz w:val="24"/>
            <w:szCs w:val="24"/>
            <w:rPrChange w:id="8" w:author="瑞明 唐" w:date="2019-04-16T11:32:00Z">
              <w:rPr>
                <w:rFonts w:hint="eastAsia"/>
              </w:rPr>
            </w:rPrChange>
          </w:rPr>
          <w:t>掌握</w:t>
        </w:r>
        <w:r w:rsidRPr="00D27876">
          <w:rPr>
            <w:rFonts w:ascii="宋体" w:eastAsia="宋体" w:hAnsi="宋体"/>
            <w:sz w:val="24"/>
            <w:szCs w:val="24"/>
            <w:rPrChange w:id="9" w:author="瑞明 唐" w:date="2019-04-16T11:32:00Z">
              <w:rPr/>
            </w:rPrChange>
          </w:rPr>
          <w:t>word文档的编辑排版操作</w:t>
        </w:r>
        <w:del w:id="10" w:author="瑞明 唐" w:date="2019-04-16T13:05:00Z">
          <w:r w:rsidRPr="00D27876" w:rsidDel="009C157B">
            <w:rPr>
              <w:rFonts w:ascii="宋体" w:eastAsia="宋体" w:hAnsi="宋体" w:hint="eastAsia"/>
              <w:sz w:val="24"/>
              <w:szCs w:val="24"/>
              <w:rPrChange w:id="11" w:author="瑞明 唐" w:date="2019-04-16T11:32:00Z">
                <w:rPr>
                  <w:rFonts w:hint="eastAsia"/>
                </w:rPr>
              </w:rPrChange>
            </w:rPr>
            <w:delText>。</w:delText>
          </w:r>
        </w:del>
      </w:ins>
    </w:p>
    <w:p w14:paraId="7B8F74D1" w14:textId="5771532F" w:rsidR="003A5BAC" w:rsidRPr="00D27876" w:rsidDel="00D27876" w:rsidRDefault="003A5BAC">
      <w:pPr>
        <w:ind w:firstLineChars="200" w:firstLine="509"/>
        <w:rPr>
          <w:ins w:id="12" w:author="user" w:date="2019-04-12T11:22:00Z"/>
          <w:del w:id="13" w:author="瑞明 唐" w:date="2019-04-16T11:30:00Z"/>
          <w:rFonts w:ascii="宋体" w:eastAsia="宋体" w:hAnsi="宋体"/>
          <w:sz w:val="24"/>
          <w:szCs w:val="24"/>
          <w:rPrChange w:id="14" w:author="瑞明 唐" w:date="2019-04-16T11:32:00Z">
            <w:rPr>
              <w:ins w:id="15" w:author="user" w:date="2019-04-12T11:22:00Z"/>
              <w:del w:id="16" w:author="瑞明 唐" w:date="2019-04-16T11:30:00Z"/>
            </w:rPr>
          </w:rPrChange>
        </w:rPr>
        <w:pPrChange w:id="17" w:author="瑞明 唐" w:date="2019-04-16T11:32:00Z">
          <w:pPr>
            <w:numPr>
              <w:numId w:val="48"/>
            </w:numPr>
            <w:ind w:left="869" w:hanging="360"/>
          </w:pPr>
        </w:pPrChange>
      </w:pPr>
      <w:ins w:id="18" w:author="user" w:date="2019-04-12T11:22:00Z">
        <w:del w:id="19" w:author="瑞明 唐" w:date="2019-04-16T13:05:00Z">
          <w:r w:rsidRPr="00D27876" w:rsidDel="009756CF">
            <w:rPr>
              <w:rFonts w:ascii="宋体" w:eastAsia="宋体" w:hAnsi="宋体" w:hint="eastAsia"/>
              <w:sz w:val="24"/>
              <w:szCs w:val="24"/>
              <w:rPrChange w:id="20" w:author="瑞明 唐" w:date="2019-04-16T11:32:00Z">
                <w:rPr>
                  <w:rFonts w:hint="eastAsia"/>
                </w:rPr>
              </w:rPrChange>
            </w:rPr>
            <w:delText>掌握</w:delText>
          </w:r>
        </w:del>
      </w:ins>
      <w:ins w:id="21" w:author="瑞明 唐" w:date="2019-04-16T13:05:00Z">
        <w:r w:rsidR="009756CF">
          <w:rPr>
            <w:rFonts w:ascii="宋体" w:eastAsia="宋体" w:hAnsi="宋体" w:hint="eastAsia"/>
            <w:sz w:val="24"/>
            <w:szCs w:val="24"/>
          </w:rPr>
          <w:t>，</w:t>
        </w:r>
      </w:ins>
      <w:ins w:id="22" w:author="user" w:date="2019-04-12T11:22:00Z">
        <w:r w:rsidRPr="00D27876">
          <w:rPr>
            <w:rFonts w:ascii="宋体" w:eastAsia="宋体" w:hAnsi="宋体" w:hint="eastAsia"/>
            <w:sz w:val="24"/>
            <w:szCs w:val="24"/>
            <w:rPrChange w:id="23" w:author="瑞明 唐" w:date="2019-04-16T11:32:00Z">
              <w:rPr>
                <w:rFonts w:hint="eastAsia"/>
              </w:rPr>
            </w:rPrChange>
          </w:rPr>
          <w:t>图文混排操作</w:t>
        </w:r>
        <w:del w:id="24" w:author="瑞明 唐" w:date="2019-04-16T13:05:00Z">
          <w:r w:rsidRPr="00D27876" w:rsidDel="009756CF">
            <w:rPr>
              <w:rFonts w:ascii="宋体" w:eastAsia="宋体" w:hAnsi="宋体" w:hint="eastAsia"/>
              <w:sz w:val="24"/>
              <w:szCs w:val="24"/>
              <w:rPrChange w:id="25" w:author="瑞明 唐" w:date="2019-04-16T11:32:00Z">
                <w:rPr>
                  <w:rFonts w:hint="eastAsia"/>
                </w:rPr>
              </w:rPrChange>
            </w:rPr>
            <w:delText>。</w:delText>
          </w:r>
        </w:del>
      </w:ins>
    </w:p>
    <w:p w14:paraId="59E6E9CE" w14:textId="64D4B49B" w:rsidR="003A5BAC" w:rsidRPr="00D27876" w:rsidDel="00D27876" w:rsidRDefault="003A5BAC">
      <w:pPr>
        <w:ind w:firstLineChars="200" w:firstLine="509"/>
        <w:rPr>
          <w:del w:id="26" w:author="瑞明 唐" w:date="2019-04-16T11:30:00Z"/>
          <w:rFonts w:ascii="宋体" w:eastAsia="宋体" w:hAnsi="宋体"/>
          <w:sz w:val="24"/>
          <w:szCs w:val="24"/>
          <w:rPrChange w:id="27" w:author="瑞明 唐" w:date="2019-04-16T11:32:00Z">
            <w:rPr>
              <w:del w:id="28" w:author="瑞明 唐" w:date="2019-04-16T11:30:00Z"/>
            </w:rPr>
          </w:rPrChange>
        </w:rPr>
        <w:pPrChange w:id="29" w:author="瑞明 唐" w:date="2019-04-16T11:32:00Z">
          <w:pPr>
            <w:pStyle w:val="a6"/>
            <w:numPr>
              <w:numId w:val="48"/>
            </w:numPr>
            <w:ind w:left="869" w:firstLineChars="0" w:hanging="360"/>
          </w:pPr>
        </w:pPrChange>
      </w:pPr>
      <w:ins w:id="30" w:author="user" w:date="2019-04-12T11:22:00Z">
        <w:del w:id="31" w:author="瑞明 唐" w:date="2019-04-16T13:05:00Z">
          <w:r w:rsidRPr="00D27876" w:rsidDel="009756CF">
            <w:rPr>
              <w:rFonts w:ascii="宋体" w:eastAsia="宋体" w:hAnsi="宋体" w:hint="eastAsia"/>
              <w:sz w:val="24"/>
              <w:szCs w:val="24"/>
              <w:rPrChange w:id="32" w:author="瑞明 唐" w:date="2019-04-16T11:32:00Z">
                <w:rPr>
                  <w:rFonts w:hint="eastAsia"/>
                </w:rPr>
              </w:rPrChange>
            </w:rPr>
            <w:delText>掌握</w:delText>
          </w:r>
        </w:del>
      </w:ins>
      <w:ins w:id="33" w:author="瑞明 唐" w:date="2019-04-16T13:05:00Z">
        <w:r w:rsidR="009756CF">
          <w:rPr>
            <w:rFonts w:ascii="宋体" w:eastAsia="宋体" w:hAnsi="宋体" w:hint="eastAsia"/>
            <w:sz w:val="24"/>
            <w:szCs w:val="24"/>
          </w:rPr>
          <w:t>，</w:t>
        </w:r>
      </w:ins>
      <w:ins w:id="34" w:author="user" w:date="2019-04-12T11:22:00Z">
        <w:r w:rsidRPr="00D27876">
          <w:rPr>
            <w:rFonts w:ascii="宋体" w:eastAsia="宋体" w:hAnsi="宋体" w:hint="eastAsia"/>
            <w:sz w:val="24"/>
            <w:szCs w:val="24"/>
            <w:rPrChange w:id="35" w:author="瑞明 唐" w:date="2019-04-16T11:32:00Z">
              <w:rPr>
                <w:rFonts w:hint="eastAsia"/>
              </w:rPr>
            </w:rPrChange>
          </w:rPr>
          <w:t>表格的制作与编辑</w:t>
        </w:r>
        <w:del w:id="36" w:author="瑞明 唐" w:date="2019-04-16T13:06:00Z">
          <w:r w:rsidRPr="00D27876" w:rsidDel="009756CF">
            <w:rPr>
              <w:rFonts w:ascii="宋体" w:eastAsia="宋体" w:hAnsi="宋体" w:hint="eastAsia"/>
              <w:sz w:val="24"/>
              <w:szCs w:val="24"/>
              <w:rPrChange w:id="37" w:author="瑞明 唐" w:date="2019-04-16T11:32:00Z">
                <w:rPr>
                  <w:rFonts w:hint="eastAsia"/>
                </w:rPr>
              </w:rPrChange>
            </w:rPr>
            <w:delText>。</w:delText>
          </w:r>
        </w:del>
      </w:ins>
      <w:ins w:id="38" w:author="瑞明 唐" w:date="2019-04-16T13:06:00Z">
        <w:r w:rsidR="009756CF">
          <w:rPr>
            <w:rFonts w:ascii="宋体" w:eastAsia="宋体" w:hAnsi="宋体" w:hint="eastAsia"/>
            <w:sz w:val="24"/>
            <w:szCs w:val="24"/>
          </w:rPr>
          <w:t>以及</w:t>
        </w:r>
      </w:ins>
    </w:p>
    <w:p w14:paraId="56575D6E" w14:textId="7E67F345" w:rsidR="000A3956" w:rsidRPr="003A5BAC" w:rsidRDefault="000A3956">
      <w:pPr>
        <w:ind w:firstLineChars="200" w:firstLine="509"/>
        <w:rPr>
          <w:rFonts w:ascii="宋体" w:eastAsia="宋体" w:hAnsi="宋体"/>
          <w:sz w:val="24"/>
          <w:szCs w:val="24"/>
        </w:rPr>
        <w:pPrChange w:id="39" w:author="瑞明 唐" w:date="2019-04-16T11:32:00Z">
          <w:pPr>
            <w:pStyle w:val="a6"/>
            <w:ind w:firstLine="509"/>
          </w:pPr>
        </w:pPrChange>
      </w:pPr>
      <w:del w:id="40" w:author="user" w:date="2019-04-12T20:14:00Z">
        <w:r w:rsidRPr="000A3956" w:rsidDel="00AC744C">
          <w:rPr>
            <w:rFonts w:ascii="宋体" w:eastAsia="宋体" w:hAnsi="宋体" w:hint="eastAsia"/>
            <w:sz w:val="24"/>
            <w:szCs w:val="24"/>
          </w:rPr>
          <w:delText>能够了解</w:delText>
        </w:r>
        <w:r w:rsidR="009F4ADA" w:rsidDel="00AC744C">
          <w:rPr>
            <w:rFonts w:ascii="宋体" w:eastAsia="宋体" w:hAnsi="宋体" w:hint="eastAsia"/>
            <w:sz w:val="24"/>
            <w:szCs w:val="24"/>
          </w:rPr>
          <w:delText>Word2010</w:delText>
        </w:r>
        <w:r w:rsidRPr="000A3956" w:rsidDel="00AC744C">
          <w:rPr>
            <w:rFonts w:ascii="宋体" w:eastAsia="宋体" w:hAnsi="宋体" w:hint="eastAsia"/>
            <w:sz w:val="24"/>
            <w:szCs w:val="24"/>
          </w:rPr>
          <w:delText>的基本操作与使用技巧</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并能灵活运用于实际工作中。要求学生学会创建</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保存及管理Word文档</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掌握文字编辑</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格式设置</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表格制作</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文档美化</w:delText>
        </w:r>
        <w:r w:rsidR="00555721" w:rsidDel="00AC744C">
          <w:rPr>
            <w:rFonts w:ascii="宋体" w:eastAsia="宋体" w:hAnsi="宋体" w:hint="eastAsia"/>
            <w:sz w:val="24"/>
            <w:szCs w:val="24"/>
          </w:rPr>
          <w:delText>、</w:delText>
        </w:r>
      </w:del>
      <w:ins w:id="41" w:author="user" w:date="2019-04-12T20:11:00Z">
        <w:r w:rsidR="00AC744C" w:rsidRPr="00D27876">
          <w:rPr>
            <w:rFonts w:ascii="宋体" w:eastAsia="宋体" w:hAnsi="宋体" w:hint="eastAsia"/>
            <w:sz w:val="24"/>
            <w:szCs w:val="24"/>
            <w:rPrChange w:id="42" w:author="瑞明 唐" w:date="2019-04-16T11:32:00Z">
              <w:rPr>
                <w:rFonts w:hint="eastAsia"/>
              </w:rPr>
            </w:rPrChange>
          </w:rPr>
          <w:t>掌握</w:t>
        </w:r>
      </w:ins>
      <w:r w:rsidRPr="000A3956">
        <w:rPr>
          <w:rFonts w:ascii="宋体" w:eastAsia="宋体" w:hAnsi="宋体"/>
          <w:sz w:val="24"/>
          <w:szCs w:val="24"/>
        </w:rPr>
        <w:t>打印文档</w:t>
      </w:r>
      <w:del w:id="43" w:author="user" w:date="2019-04-12T20:11:00Z">
        <w:r w:rsidRPr="000A3956" w:rsidDel="00AC744C">
          <w:rPr>
            <w:rFonts w:ascii="宋体" w:eastAsia="宋体" w:hAnsi="宋体" w:hint="eastAsia"/>
            <w:sz w:val="24"/>
            <w:szCs w:val="24"/>
          </w:rPr>
          <w:delText>及复杂版面的编排</w:delText>
        </w:r>
      </w:del>
      <w:ins w:id="44" w:author="user" w:date="2019-04-12T20:11:00Z">
        <w:r w:rsidR="00AC744C">
          <w:rPr>
            <w:rFonts w:ascii="宋体" w:eastAsia="宋体" w:hAnsi="宋体" w:hint="eastAsia"/>
            <w:sz w:val="24"/>
            <w:szCs w:val="24"/>
          </w:rPr>
          <w:t>的</w:t>
        </w:r>
        <w:r w:rsidR="00AC744C">
          <w:rPr>
            <w:rFonts w:ascii="宋体" w:eastAsia="宋体" w:hAnsi="宋体"/>
            <w:sz w:val="24"/>
            <w:szCs w:val="24"/>
          </w:rPr>
          <w:t>方法</w:t>
        </w:r>
      </w:ins>
      <w:r w:rsidRPr="000A3956">
        <w:rPr>
          <w:rFonts w:ascii="宋体" w:eastAsia="宋体" w:hAnsi="宋体"/>
          <w:sz w:val="24"/>
          <w:szCs w:val="24"/>
        </w:rPr>
        <w:t>。</w:t>
      </w:r>
    </w:p>
    <w:p w14:paraId="41AFDCB2" w14:textId="1A709123" w:rsidR="000A3956"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能力目标</w:t>
      </w:r>
    </w:p>
    <w:p w14:paraId="59C0EE86" w14:textId="6CEF545C" w:rsidR="00AC744C" w:rsidRPr="000A3956" w:rsidDel="0056309D" w:rsidRDefault="00AC744C">
      <w:pPr>
        <w:ind w:firstLineChars="200" w:firstLine="509"/>
        <w:rPr>
          <w:ins w:id="45" w:author="user" w:date="2019-04-12T20:16:00Z"/>
          <w:rFonts w:ascii="宋体" w:eastAsia="宋体" w:hAnsi="宋体"/>
          <w:sz w:val="24"/>
          <w:szCs w:val="24"/>
        </w:rPr>
        <w:pPrChange w:id="46" w:author="user" w:date="2019-04-12T20:18:00Z">
          <w:pPr>
            <w:pStyle w:val="a6"/>
            <w:ind w:firstLine="509"/>
          </w:pPr>
        </w:pPrChange>
      </w:pPr>
      <w:ins w:id="47" w:author="user" w:date="2019-04-12T20:14:00Z">
        <w:r w:rsidRPr="000A3956">
          <w:rPr>
            <w:rFonts w:ascii="宋体" w:eastAsia="宋体" w:hAnsi="宋体" w:hint="eastAsia"/>
            <w:sz w:val="24"/>
            <w:szCs w:val="24"/>
          </w:rPr>
          <w:t>能</w:t>
        </w:r>
      </w:ins>
      <w:ins w:id="48" w:author="user" w:date="2019-04-12T20:15:00Z">
        <w:r>
          <w:rPr>
            <w:rFonts w:ascii="宋体" w:eastAsia="宋体" w:hAnsi="宋体" w:hint="eastAsia"/>
            <w:sz w:val="24"/>
            <w:szCs w:val="24"/>
          </w:rPr>
          <w:t>将</w:t>
        </w:r>
      </w:ins>
      <w:ins w:id="49" w:author="user" w:date="2019-04-12T20:14:00Z">
        <w:r>
          <w:rPr>
            <w:rFonts w:ascii="宋体" w:eastAsia="宋体" w:hAnsi="宋体" w:hint="eastAsia"/>
            <w:sz w:val="24"/>
            <w:szCs w:val="24"/>
          </w:rPr>
          <w:t>Word2010</w:t>
        </w:r>
      </w:ins>
      <w:ins w:id="50" w:author="user" w:date="2019-04-12T20:15:00Z">
        <w:r>
          <w:rPr>
            <w:rFonts w:ascii="宋体" w:eastAsia="宋体" w:hAnsi="宋体" w:hint="eastAsia"/>
            <w:sz w:val="24"/>
            <w:szCs w:val="24"/>
          </w:rPr>
          <w:t>软件</w:t>
        </w:r>
      </w:ins>
      <w:ins w:id="51" w:author="user" w:date="2019-04-12T20:14:00Z">
        <w:r w:rsidRPr="000A3956">
          <w:rPr>
            <w:rFonts w:ascii="宋体" w:eastAsia="宋体" w:hAnsi="宋体" w:hint="eastAsia"/>
            <w:sz w:val="24"/>
            <w:szCs w:val="24"/>
          </w:rPr>
          <w:t>灵活运用于</w:t>
        </w:r>
      </w:ins>
      <w:ins w:id="52" w:author="user" w:date="2019-04-12T20:15:00Z">
        <w:r>
          <w:rPr>
            <w:rFonts w:ascii="宋体" w:eastAsia="宋体" w:hAnsi="宋体" w:hint="eastAsia"/>
            <w:sz w:val="24"/>
            <w:szCs w:val="24"/>
          </w:rPr>
          <w:t>学习和</w:t>
        </w:r>
      </w:ins>
      <w:ins w:id="53" w:author="user" w:date="2019-04-12T20:14:00Z">
        <w:r w:rsidRPr="000A3956">
          <w:rPr>
            <w:rFonts w:ascii="宋体" w:eastAsia="宋体" w:hAnsi="宋体" w:hint="eastAsia"/>
            <w:sz w:val="24"/>
            <w:szCs w:val="24"/>
          </w:rPr>
          <w:t>实际工作中。会创建</w:t>
        </w:r>
        <w:r>
          <w:rPr>
            <w:rFonts w:ascii="宋体" w:eastAsia="宋体" w:hAnsi="宋体" w:hint="eastAsia"/>
            <w:sz w:val="24"/>
            <w:szCs w:val="24"/>
          </w:rPr>
          <w:t>、</w:t>
        </w:r>
        <w:r w:rsidRPr="000A3956">
          <w:rPr>
            <w:rFonts w:ascii="宋体" w:eastAsia="宋体" w:hAnsi="宋体" w:hint="eastAsia"/>
            <w:sz w:val="24"/>
            <w:szCs w:val="24"/>
          </w:rPr>
          <w:t>保存</w:t>
        </w:r>
      </w:ins>
      <w:ins w:id="54" w:author="user" w:date="2019-04-12T20:17:00Z">
        <w:r>
          <w:rPr>
            <w:rFonts w:ascii="宋体" w:eastAsia="宋体" w:hAnsi="宋体" w:hint="eastAsia"/>
            <w:sz w:val="24"/>
            <w:szCs w:val="24"/>
          </w:rPr>
          <w:t>文档</w:t>
        </w:r>
      </w:ins>
      <w:ins w:id="55" w:author="user" w:date="2019-04-12T20:18:00Z">
        <w:r>
          <w:rPr>
            <w:rFonts w:ascii="宋体" w:eastAsia="宋体" w:hAnsi="宋体" w:hint="eastAsia"/>
            <w:sz w:val="24"/>
            <w:szCs w:val="24"/>
          </w:rPr>
          <w:t>和</w:t>
        </w:r>
      </w:ins>
      <w:ins w:id="56" w:author="user" w:date="2019-04-12T20:15:00Z">
        <w:r>
          <w:rPr>
            <w:rFonts w:ascii="宋体" w:eastAsia="宋体" w:hAnsi="宋体" w:hint="eastAsia"/>
            <w:sz w:val="24"/>
            <w:szCs w:val="24"/>
          </w:rPr>
          <w:t>编辑排版</w:t>
        </w:r>
      </w:ins>
      <w:ins w:id="57" w:author="user" w:date="2019-04-12T20:17:00Z">
        <w:r>
          <w:rPr>
            <w:rFonts w:ascii="宋体" w:eastAsia="宋体" w:hAnsi="宋体" w:hint="eastAsia"/>
            <w:sz w:val="24"/>
            <w:szCs w:val="24"/>
          </w:rPr>
          <w:t>各种对象。</w:t>
        </w:r>
      </w:ins>
    </w:p>
    <w:p w14:paraId="6B7C9A9E" w14:textId="18283689" w:rsidR="000A3956" w:rsidDel="0056309D" w:rsidRDefault="000A3956" w:rsidP="003A5BAC">
      <w:pPr>
        <w:pStyle w:val="a6"/>
        <w:ind w:firstLine="509"/>
        <w:rPr>
          <w:del w:id="58" w:author="user" w:date="2019-04-12T11:29:00Z"/>
          <w:rFonts w:ascii="宋体" w:eastAsia="宋体" w:hAnsi="宋体"/>
          <w:sz w:val="24"/>
          <w:szCs w:val="24"/>
        </w:rPr>
      </w:pPr>
      <w:del w:id="59" w:author="user" w:date="2019-04-12T11:29:00Z">
        <w:r w:rsidRPr="000A3956" w:rsidDel="0056309D">
          <w:rPr>
            <w:rFonts w:ascii="宋体" w:eastAsia="宋体" w:hAnsi="宋体" w:hint="eastAsia"/>
            <w:sz w:val="24"/>
            <w:szCs w:val="24"/>
          </w:rPr>
          <w:delText>能够熟练使用</w:delText>
        </w:r>
        <w:r w:rsidRPr="000A3956" w:rsidDel="0056309D">
          <w:rPr>
            <w:rFonts w:ascii="宋体" w:eastAsia="宋体" w:hAnsi="宋体"/>
            <w:sz w:val="24"/>
            <w:szCs w:val="24"/>
          </w:rPr>
          <w:delText>Word</w:delText>
        </w:r>
        <w:r w:rsidDel="0056309D">
          <w:rPr>
            <w:rFonts w:ascii="宋体" w:eastAsia="宋体" w:hAnsi="宋体"/>
            <w:sz w:val="24"/>
            <w:szCs w:val="24"/>
          </w:rPr>
          <w:delText>2010</w:delText>
        </w:r>
        <w:r w:rsidDel="0056309D">
          <w:rPr>
            <w:rFonts w:ascii="宋体" w:eastAsia="宋体" w:hAnsi="宋体" w:hint="eastAsia"/>
            <w:sz w:val="24"/>
            <w:szCs w:val="24"/>
          </w:rPr>
          <w:delText>进行</w:delText>
        </w:r>
        <w:r w:rsidRPr="000A3956" w:rsidDel="0056309D">
          <w:rPr>
            <w:rFonts w:ascii="宋体" w:eastAsia="宋体" w:hAnsi="宋体"/>
            <w:sz w:val="24"/>
            <w:szCs w:val="24"/>
          </w:rPr>
          <w:delText>文档编排</w:delText>
        </w:r>
        <w:r w:rsidR="00555721" w:rsidDel="0056309D">
          <w:rPr>
            <w:rFonts w:ascii="宋体" w:eastAsia="宋体" w:hAnsi="宋体"/>
            <w:sz w:val="24"/>
            <w:szCs w:val="24"/>
          </w:rPr>
          <w:delText>，</w:delText>
        </w:r>
      </w:del>
      <w:del w:id="60" w:author="user" w:date="2019-04-12T11:17:00Z">
        <w:r w:rsidR="00D70511" w:rsidRPr="008E6BAB" w:rsidDel="003A5BAC">
          <w:rPr>
            <w:rFonts w:ascii="宋体" w:eastAsia="宋体" w:hAnsi="宋体" w:hint="eastAsia"/>
            <w:sz w:val="24"/>
            <w:szCs w:val="24"/>
          </w:rPr>
          <w:delText>培养学生的</w:delText>
        </w:r>
      </w:del>
      <w:del w:id="61" w:author="user" w:date="2019-04-12T11:29:00Z">
        <w:r w:rsidR="00D70511" w:rsidRPr="008E6BAB" w:rsidDel="0056309D">
          <w:rPr>
            <w:rFonts w:ascii="宋体" w:eastAsia="宋体" w:hAnsi="宋体" w:hint="eastAsia"/>
            <w:sz w:val="24"/>
            <w:szCs w:val="24"/>
          </w:rPr>
          <w:delText>灵活运用能力</w:delText>
        </w:r>
        <w:r w:rsidR="00D70511" w:rsidDel="0056309D">
          <w:rPr>
            <w:rFonts w:ascii="宋体" w:eastAsia="宋体" w:hAnsi="宋体" w:hint="eastAsia"/>
            <w:sz w:val="24"/>
            <w:szCs w:val="24"/>
          </w:rPr>
          <w:delText>；</w:delText>
        </w:r>
        <w:r w:rsidR="008E6BAB" w:rsidDel="0056309D">
          <w:rPr>
            <w:rFonts w:ascii="宋体" w:eastAsia="宋体" w:hAnsi="宋体" w:hint="eastAsia"/>
            <w:sz w:val="24"/>
            <w:szCs w:val="24"/>
          </w:rPr>
          <w:delText>达到全国计算机等级考试一级操作能力。</w:delText>
        </w:r>
      </w:del>
    </w:p>
    <w:p w14:paraId="0FBC7251" w14:textId="36CE3CA3" w:rsidR="004B1593"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素质目标</w:t>
      </w:r>
    </w:p>
    <w:p w14:paraId="5B7EA938" w14:textId="5EC34BED" w:rsidR="008E6BAB" w:rsidRPr="003A5BAC" w:rsidRDefault="00D70511" w:rsidP="003A5BAC">
      <w:pPr>
        <w:pStyle w:val="a6"/>
        <w:ind w:firstLine="509"/>
        <w:rPr>
          <w:rFonts w:ascii="宋体" w:eastAsia="宋体" w:hAnsi="宋体"/>
          <w:sz w:val="24"/>
          <w:szCs w:val="24"/>
        </w:rPr>
      </w:pPr>
      <w:del w:id="62" w:author="user" w:date="2019-04-12T20:18:00Z">
        <w:r w:rsidDel="00AC744C">
          <w:rPr>
            <w:rFonts w:ascii="宋体" w:eastAsia="宋体" w:hAnsi="宋体" w:hint="eastAsia"/>
            <w:sz w:val="24"/>
            <w:szCs w:val="24"/>
          </w:rPr>
          <w:delText>培养学生</w:delText>
        </w:r>
      </w:del>
      <w:r w:rsidR="008E6BAB" w:rsidRPr="008E6BAB">
        <w:rPr>
          <w:rFonts w:ascii="宋体" w:eastAsia="宋体" w:hAnsi="宋体" w:hint="eastAsia"/>
          <w:sz w:val="24"/>
          <w:szCs w:val="24"/>
        </w:rPr>
        <w:t>具有严谨的学风</w:t>
      </w:r>
      <w:r w:rsidR="00555721">
        <w:rPr>
          <w:rFonts w:ascii="宋体" w:eastAsia="宋体" w:hAnsi="宋体" w:hint="eastAsia"/>
          <w:sz w:val="24"/>
          <w:szCs w:val="24"/>
        </w:rPr>
        <w:t>、</w:t>
      </w:r>
      <w:r w:rsidR="008E6BAB" w:rsidRPr="008E6BAB">
        <w:rPr>
          <w:rFonts w:ascii="宋体" w:eastAsia="宋体" w:hAnsi="宋体" w:hint="eastAsia"/>
          <w:sz w:val="24"/>
          <w:szCs w:val="24"/>
        </w:rPr>
        <w:t>创新意识和创新精神</w:t>
      </w:r>
      <w:r w:rsidR="00555721">
        <w:rPr>
          <w:rFonts w:ascii="宋体" w:eastAsia="宋体" w:hAnsi="宋体" w:hint="eastAsia"/>
          <w:sz w:val="24"/>
          <w:szCs w:val="24"/>
        </w:rPr>
        <w:t>、</w:t>
      </w:r>
      <w:r w:rsidR="008E6BAB" w:rsidRPr="008E6BAB">
        <w:rPr>
          <w:rFonts w:ascii="宋体" w:eastAsia="宋体" w:hAnsi="宋体" w:hint="eastAsia"/>
          <w:sz w:val="24"/>
          <w:szCs w:val="24"/>
        </w:rPr>
        <w:t>科学的求学态度</w:t>
      </w:r>
      <w:r w:rsidR="00555721">
        <w:rPr>
          <w:rFonts w:ascii="宋体" w:eastAsia="宋体" w:hAnsi="宋体" w:hint="eastAsia"/>
          <w:sz w:val="24"/>
          <w:szCs w:val="24"/>
        </w:rPr>
        <w:t>；</w:t>
      </w:r>
      <w:r w:rsidR="008E6BAB" w:rsidRPr="008E6BAB">
        <w:rPr>
          <w:rFonts w:ascii="宋体" w:eastAsia="宋体" w:hAnsi="宋体" w:hint="eastAsia"/>
          <w:sz w:val="24"/>
          <w:szCs w:val="24"/>
        </w:rPr>
        <w:t>良好的行为习惯</w:t>
      </w:r>
      <w:r w:rsidR="00555721">
        <w:rPr>
          <w:rFonts w:ascii="宋体" w:eastAsia="宋体" w:hAnsi="宋体" w:hint="eastAsia"/>
          <w:sz w:val="24"/>
          <w:szCs w:val="24"/>
        </w:rPr>
        <w:t>，</w:t>
      </w:r>
      <w:r w:rsidR="008E6BAB" w:rsidRPr="008E6BAB">
        <w:rPr>
          <w:rFonts w:ascii="宋体" w:eastAsia="宋体" w:hAnsi="宋体" w:hint="eastAsia"/>
          <w:sz w:val="24"/>
          <w:szCs w:val="24"/>
        </w:rPr>
        <w:t>具有团队合作精神。</w:t>
      </w:r>
    </w:p>
    <w:p w14:paraId="2C88CA8C" w14:textId="4E8343C9" w:rsidR="004B1593" w:rsidRPr="001A4179" w:rsidRDefault="00AA13D2" w:rsidP="003A5BAC">
      <w:pPr>
        <w:pStyle w:val="2"/>
      </w:pPr>
      <w:r w:rsidRPr="001A4179">
        <w:rPr>
          <w:rFonts w:ascii="宋体" w:hAnsi="宋体"/>
        </w:rPr>
        <w:t>1</w:t>
      </w:r>
      <w:r w:rsidR="008764DD">
        <w:rPr>
          <w:rFonts w:ascii="宋体" w:hAnsi="宋体" w:hint="eastAsia"/>
        </w:rPr>
        <w:t>.</w:t>
      </w:r>
      <w:r w:rsidR="009F4ADA">
        <w:rPr>
          <w:rFonts w:ascii="宋体" w:hAnsi="宋体"/>
        </w:rPr>
        <w:t>Word2010</w:t>
      </w:r>
      <w:r w:rsidR="007A52AD" w:rsidRPr="001A4179">
        <w:rPr>
          <w:rFonts w:ascii="宋体" w:hAnsi="宋体"/>
        </w:rPr>
        <w:t xml:space="preserve"> 的操作界面</w:t>
      </w:r>
    </w:p>
    <w:p w14:paraId="16CF2EFC" w14:textId="1CCC6058" w:rsidR="007A52AD" w:rsidRPr="001A4179" w:rsidRDefault="00AA13D2" w:rsidP="00897D06">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1</w:t>
      </w:r>
      <w:r w:rsidR="007A52AD" w:rsidRPr="001A4179">
        <w:rPr>
          <w:rFonts w:ascii="宋体" w:hAnsi="宋体"/>
        </w:rPr>
        <w:t xml:space="preserve"> 操作界面的组成</w:t>
      </w:r>
    </w:p>
    <w:p w14:paraId="25B854EC" w14:textId="12FDFE5E" w:rsidR="00CB541E" w:rsidRDefault="00CB541E" w:rsidP="002F4FFF">
      <w:pPr>
        <w:ind w:firstLineChars="200" w:firstLine="509"/>
        <w:rPr>
          <w:rFonts w:ascii="宋体" w:eastAsia="宋体" w:hAnsi="宋体"/>
          <w:sz w:val="24"/>
          <w:szCs w:val="24"/>
        </w:rPr>
      </w:pPr>
      <w:r w:rsidRPr="00CB541E">
        <w:rPr>
          <w:rFonts w:ascii="宋体" w:eastAsia="宋体" w:hAnsi="宋体"/>
          <w:sz w:val="24"/>
          <w:szCs w:val="24"/>
        </w:rPr>
        <w:t>Word2010的操作界面是</w:t>
      </w:r>
      <w:proofErr w:type="gramStart"/>
      <w:r w:rsidRPr="00CB541E">
        <w:rPr>
          <w:rFonts w:ascii="宋体" w:eastAsia="宋体" w:hAnsi="宋体"/>
          <w:sz w:val="24"/>
          <w:szCs w:val="24"/>
        </w:rPr>
        <w:t>指打开</w:t>
      </w:r>
      <w:proofErr w:type="gramEnd"/>
      <w:r w:rsidRPr="00CB541E">
        <w:rPr>
          <w:rFonts w:ascii="宋体" w:eastAsia="宋体" w:hAnsi="宋体"/>
          <w:sz w:val="24"/>
          <w:szCs w:val="24"/>
        </w:rPr>
        <w:t>该软件后呈现的界面组成结构，主要包括</w:t>
      </w:r>
      <w:r>
        <w:rPr>
          <w:rFonts w:ascii="宋体" w:eastAsia="宋体" w:hAnsi="宋体" w:hint="eastAsia"/>
          <w:sz w:val="24"/>
          <w:szCs w:val="24"/>
        </w:rPr>
        <w:t>标题栏、功能区、文档区、状态栏等4部分</w:t>
      </w:r>
      <w:r w:rsidRPr="00CB541E">
        <w:rPr>
          <w:rFonts w:ascii="宋体" w:eastAsia="宋体" w:hAnsi="宋体"/>
          <w:sz w:val="24"/>
          <w:szCs w:val="24"/>
        </w:rPr>
        <w:t>组成</w:t>
      </w:r>
      <w:r>
        <w:rPr>
          <w:rFonts w:ascii="宋体" w:eastAsia="宋体" w:hAnsi="宋体" w:hint="eastAsia"/>
          <w:sz w:val="24"/>
          <w:szCs w:val="24"/>
        </w:rPr>
        <w:t>，</w:t>
      </w:r>
      <w:r w:rsidRPr="00C72210">
        <w:rPr>
          <w:rFonts w:ascii="宋体" w:eastAsia="宋体" w:hAnsi="宋体" w:hint="eastAsia"/>
          <w:sz w:val="24"/>
          <w:szCs w:val="24"/>
        </w:rPr>
        <w:t>自</w:t>
      </w:r>
      <w:r w:rsidRPr="00C72210">
        <w:rPr>
          <w:rFonts w:ascii="宋体" w:eastAsia="宋体" w:hAnsi="宋体"/>
          <w:sz w:val="24"/>
          <w:szCs w:val="24"/>
        </w:rPr>
        <w:t>Word2007</w:t>
      </w:r>
      <w:ins w:id="63" w:author="user" w:date="2019-04-12T20:20:00Z">
        <w:r w:rsidR="002E7E70">
          <w:rPr>
            <w:rFonts w:ascii="宋体" w:eastAsia="宋体" w:hAnsi="宋体"/>
            <w:sz w:val="24"/>
            <w:szCs w:val="24"/>
          </w:rPr>
          <w:t>以及以后的</w:t>
        </w:r>
      </w:ins>
      <w:ins w:id="64" w:author="user" w:date="2019-04-12T20:19:00Z">
        <w:r w:rsidR="002E7E70">
          <w:rPr>
            <w:rFonts w:ascii="宋体" w:eastAsia="宋体" w:hAnsi="宋体"/>
            <w:sz w:val="24"/>
            <w:szCs w:val="24"/>
          </w:rPr>
          <w:t>版本</w:t>
        </w:r>
      </w:ins>
      <w:del w:id="65" w:author="user" w:date="2019-04-12T20:20:00Z">
        <w:r w:rsidRPr="00C72210" w:rsidDel="002E7E70">
          <w:rPr>
            <w:rFonts w:ascii="宋体" w:eastAsia="宋体" w:hAnsi="宋体"/>
            <w:sz w:val="24"/>
            <w:szCs w:val="24"/>
          </w:rPr>
          <w:delText>以来</w:delText>
        </w:r>
      </w:del>
      <w:r>
        <w:rPr>
          <w:rFonts w:ascii="宋体" w:eastAsia="宋体" w:hAnsi="宋体"/>
          <w:sz w:val="24"/>
          <w:szCs w:val="24"/>
        </w:rPr>
        <w:t>，</w:t>
      </w:r>
      <w:r w:rsidRPr="00C72210">
        <w:rPr>
          <w:rFonts w:ascii="宋体" w:eastAsia="宋体" w:hAnsi="宋体"/>
          <w:sz w:val="24"/>
          <w:szCs w:val="24"/>
        </w:rPr>
        <w:t>以功能区为核心的界面代替了之前</w:t>
      </w:r>
      <w:ins w:id="66" w:author="user" w:date="2019-04-12T20:20:00Z">
        <w:r w:rsidR="002E7E70">
          <w:rPr>
            <w:rFonts w:ascii="宋体" w:eastAsia="宋体" w:hAnsi="宋体"/>
            <w:sz w:val="24"/>
            <w:szCs w:val="24"/>
          </w:rPr>
          <w:t>版本</w:t>
        </w:r>
      </w:ins>
      <w:r w:rsidRPr="00C72210">
        <w:rPr>
          <w:rFonts w:ascii="宋体" w:eastAsia="宋体" w:hAnsi="宋体"/>
          <w:sz w:val="24"/>
          <w:szCs w:val="24"/>
        </w:rPr>
        <w:t>的菜单界面形式。</w:t>
      </w:r>
    </w:p>
    <w:p w14:paraId="2A210BAE" w14:textId="33CD4754" w:rsidR="00D24DE5" w:rsidRPr="001A4179" w:rsidRDefault="00D24DE5"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标题栏</w:t>
      </w:r>
    </w:p>
    <w:p w14:paraId="50C9E036" w14:textId="705B8090" w:rsidR="00D24DE5" w:rsidRPr="001A4179" w:rsidRDefault="00D24DE5" w:rsidP="002F4FFF">
      <w:pPr>
        <w:ind w:firstLineChars="200" w:firstLine="509"/>
        <w:rPr>
          <w:rFonts w:ascii="宋体" w:eastAsia="宋体" w:hAnsi="宋体"/>
          <w:sz w:val="24"/>
          <w:szCs w:val="24"/>
        </w:rPr>
      </w:pPr>
      <w:r w:rsidRPr="001A4179">
        <w:rPr>
          <w:rFonts w:ascii="宋体" w:eastAsia="宋体" w:hAnsi="宋体" w:hint="eastAsia"/>
          <w:sz w:val="24"/>
          <w:szCs w:val="24"/>
        </w:rPr>
        <w:lastRenderedPageBreak/>
        <w:t>标题栏位于</w:t>
      </w:r>
      <w:r w:rsidR="009F4ADA">
        <w:rPr>
          <w:rFonts w:ascii="宋体" w:eastAsia="宋体" w:hAnsi="宋体"/>
          <w:sz w:val="24"/>
          <w:szCs w:val="24"/>
        </w:rPr>
        <w:t>Word2010</w:t>
      </w:r>
      <w:r w:rsidRPr="001A4179">
        <w:rPr>
          <w:rFonts w:ascii="宋体" w:eastAsia="宋体" w:hAnsi="宋体" w:hint="eastAsia"/>
          <w:sz w:val="24"/>
          <w:szCs w:val="24"/>
        </w:rPr>
        <w:t>窗口顶端</w:t>
      </w:r>
      <w:r w:rsidR="00555721">
        <w:rPr>
          <w:rFonts w:ascii="宋体" w:eastAsia="宋体" w:hAnsi="宋体" w:hint="eastAsia"/>
          <w:sz w:val="24"/>
          <w:szCs w:val="24"/>
        </w:rPr>
        <w:t>，</w:t>
      </w:r>
      <w:r w:rsidRPr="001A4179">
        <w:rPr>
          <w:rFonts w:ascii="宋体" w:eastAsia="宋体" w:hAnsi="宋体" w:hint="eastAsia"/>
          <w:sz w:val="24"/>
          <w:szCs w:val="24"/>
        </w:rPr>
        <w:t>包括</w:t>
      </w:r>
      <w:r w:rsidRPr="001A4179">
        <w:rPr>
          <w:rFonts w:ascii="宋体" w:eastAsia="宋体" w:hAnsi="宋体"/>
          <w:sz w:val="24"/>
          <w:szCs w:val="24"/>
        </w:rPr>
        <w:t xml:space="preserve">word </w:t>
      </w:r>
      <w:r w:rsidRPr="001A4179">
        <w:rPr>
          <w:rFonts w:ascii="宋体" w:eastAsia="宋体" w:hAnsi="宋体" w:hint="eastAsia"/>
          <w:sz w:val="24"/>
          <w:szCs w:val="24"/>
        </w:rPr>
        <w:t>的标签</w:t>
      </w:r>
      <w:r w:rsidR="00555721">
        <w:rPr>
          <w:rFonts w:ascii="宋体" w:eastAsia="宋体" w:hAnsi="宋体" w:hint="eastAsia"/>
          <w:sz w:val="24"/>
          <w:szCs w:val="24"/>
        </w:rPr>
        <w:t>、</w:t>
      </w:r>
      <w:r w:rsidRPr="001A4179">
        <w:rPr>
          <w:rFonts w:ascii="宋体" w:eastAsia="宋体" w:hAnsi="宋体" w:hint="eastAsia"/>
          <w:sz w:val="24"/>
          <w:szCs w:val="24"/>
        </w:rPr>
        <w:t>快速访问工具栏</w:t>
      </w:r>
      <w:r w:rsidR="00555721">
        <w:rPr>
          <w:rFonts w:ascii="宋体" w:eastAsia="宋体" w:hAnsi="宋体" w:hint="eastAsia"/>
          <w:sz w:val="24"/>
          <w:szCs w:val="24"/>
        </w:rPr>
        <w:t>、</w:t>
      </w:r>
      <w:r w:rsidRPr="001A4179">
        <w:rPr>
          <w:rFonts w:ascii="宋体" w:eastAsia="宋体" w:hAnsi="宋体" w:hint="eastAsia"/>
          <w:sz w:val="24"/>
          <w:szCs w:val="24"/>
        </w:rPr>
        <w:t>标题和窗口控制按钮</w:t>
      </w:r>
      <w:r w:rsidR="00555721">
        <w:rPr>
          <w:rFonts w:ascii="宋体" w:eastAsia="宋体" w:hAnsi="宋体" w:hint="eastAsia"/>
          <w:sz w:val="24"/>
          <w:szCs w:val="24"/>
        </w:rPr>
        <w:t>，</w:t>
      </w:r>
      <w:r w:rsidRPr="001A4179">
        <w:rPr>
          <w:rFonts w:ascii="宋体" w:eastAsia="宋体" w:hAnsi="宋体" w:hint="eastAsia"/>
          <w:sz w:val="24"/>
          <w:szCs w:val="24"/>
        </w:rPr>
        <w:t>如</w:t>
      </w:r>
      <w:ins w:id="67" w:author="瑞明 唐" w:date="2019-04-16T16:20:00Z">
        <w:r w:rsidR="00C71EF7">
          <w:rPr>
            <w:rFonts w:ascii="宋体" w:eastAsia="宋体" w:hAnsi="宋体"/>
            <w:sz w:val="24"/>
            <w:szCs w:val="24"/>
          </w:rPr>
          <w:fldChar w:fldCharType="begin"/>
        </w:r>
        <w:r w:rsidR="00C71EF7">
          <w:rPr>
            <w:rFonts w:ascii="宋体" w:eastAsia="宋体" w:hAnsi="宋体"/>
            <w:sz w:val="24"/>
            <w:szCs w:val="24"/>
          </w:rPr>
          <w:instrText xml:space="preserve"> </w:instrText>
        </w:r>
        <w:r w:rsidR="00C71EF7">
          <w:rPr>
            <w:rFonts w:ascii="宋体" w:eastAsia="宋体" w:hAnsi="宋体" w:hint="eastAsia"/>
            <w:sz w:val="24"/>
            <w:szCs w:val="24"/>
          </w:rPr>
          <w:instrText>REF _Ref6324073 \h</w:instrText>
        </w:r>
        <w:r w:rsidR="00C71EF7">
          <w:rPr>
            <w:rFonts w:ascii="宋体" w:eastAsia="宋体" w:hAnsi="宋体"/>
            <w:sz w:val="24"/>
            <w:szCs w:val="24"/>
          </w:rPr>
          <w:instrText xml:space="preserve"> </w:instrText>
        </w:r>
      </w:ins>
      <w:r w:rsidR="00C71EF7">
        <w:rPr>
          <w:rFonts w:ascii="宋体" w:eastAsia="宋体" w:hAnsi="宋体"/>
          <w:sz w:val="24"/>
          <w:szCs w:val="24"/>
        </w:rPr>
      </w:r>
      <w:r w:rsidR="00C71EF7">
        <w:rPr>
          <w:rFonts w:ascii="宋体" w:eastAsia="宋体" w:hAnsi="宋体"/>
          <w:sz w:val="24"/>
          <w:szCs w:val="24"/>
        </w:rPr>
        <w:fldChar w:fldCharType="separate"/>
      </w:r>
      <w:ins w:id="68" w:author="瑞明 唐" w:date="2019-04-17T23:36:00Z">
        <w:r w:rsidR="00062BC7">
          <w:t xml:space="preserve">图4 - </w:t>
        </w:r>
        <w:r w:rsidR="00062BC7">
          <w:rPr>
            <w:noProof/>
          </w:rPr>
          <w:t>1</w:t>
        </w:r>
        <w:r w:rsidR="00062BC7">
          <w:t xml:space="preserve"> </w:t>
        </w:r>
        <w:r w:rsidR="00062BC7">
          <w:rPr>
            <w:rFonts w:hint="eastAsia"/>
          </w:rPr>
          <w:t>标题栏</w:t>
        </w:r>
      </w:ins>
      <w:ins w:id="69" w:author="瑞明 唐" w:date="2019-04-16T16:20:00Z">
        <w:r w:rsidR="00C71EF7">
          <w:rPr>
            <w:rFonts w:ascii="宋体" w:eastAsia="宋体" w:hAnsi="宋体"/>
            <w:sz w:val="24"/>
            <w:szCs w:val="24"/>
          </w:rPr>
          <w:fldChar w:fldCharType="end"/>
        </w:r>
      </w:ins>
      <w:del w:id="70" w:author="瑞明 唐" w:date="2019-04-16T16:16:00Z">
        <w:r w:rsidR="00A73CE7" w:rsidDel="00C71EF7">
          <w:rPr>
            <w:rFonts w:ascii="宋体" w:eastAsia="宋体" w:hAnsi="宋体" w:hint="eastAsia"/>
            <w:sz w:val="24"/>
            <w:szCs w:val="24"/>
          </w:rPr>
          <w:delText>图4</w:delText>
        </w:r>
        <w:r w:rsidR="00D96DA5" w:rsidDel="00C71EF7">
          <w:rPr>
            <w:rFonts w:ascii="宋体" w:eastAsia="宋体" w:hAnsi="宋体"/>
            <w:sz w:val="24"/>
            <w:szCs w:val="24"/>
          </w:rPr>
          <w:delText>-</w:delText>
        </w:r>
        <w:r w:rsidR="00A73CE7" w:rsidDel="00C71EF7">
          <w:rPr>
            <w:rFonts w:ascii="宋体" w:eastAsia="宋体" w:hAnsi="宋体"/>
            <w:sz w:val="24"/>
            <w:szCs w:val="24"/>
          </w:rPr>
          <w:delText>1</w:delText>
        </w:r>
        <w:r w:rsidR="005B29ED" w:rsidDel="00C71EF7">
          <w:rPr>
            <w:rFonts w:ascii="宋体" w:eastAsia="宋体" w:hAnsi="宋体"/>
            <w:sz w:val="24"/>
            <w:szCs w:val="24"/>
          </w:rPr>
          <w:fldChar w:fldCharType="begin"/>
        </w:r>
        <w:r w:rsidR="005B29ED" w:rsidDel="00C71EF7">
          <w:rPr>
            <w:rFonts w:ascii="宋体" w:eastAsia="宋体" w:hAnsi="宋体"/>
            <w:sz w:val="24"/>
            <w:szCs w:val="24"/>
          </w:rPr>
          <w:delInstrText xml:space="preserve"> </w:delInstrText>
        </w:r>
        <w:r w:rsidR="005B29ED" w:rsidDel="00C71EF7">
          <w:rPr>
            <w:rFonts w:ascii="宋体" w:eastAsia="宋体" w:hAnsi="宋体" w:hint="eastAsia"/>
            <w:sz w:val="24"/>
            <w:szCs w:val="24"/>
          </w:rPr>
          <w:delInstrText>REF _Ref5054231 \h</w:delInstrText>
        </w:r>
        <w:r w:rsidR="005B29ED" w:rsidDel="00C71EF7">
          <w:rPr>
            <w:rFonts w:ascii="宋体" w:eastAsia="宋体" w:hAnsi="宋体"/>
            <w:sz w:val="24"/>
            <w:szCs w:val="24"/>
          </w:rPr>
          <w:delInstrText xml:space="preserve"> </w:delInstrText>
        </w:r>
        <w:r w:rsidR="005B29ED" w:rsidDel="00C71EF7">
          <w:rPr>
            <w:rFonts w:ascii="宋体" w:eastAsia="宋体" w:hAnsi="宋体"/>
            <w:sz w:val="24"/>
            <w:szCs w:val="24"/>
          </w:rPr>
        </w:r>
        <w:r w:rsidR="005B29ED" w:rsidDel="00C71EF7">
          <w:rPr>
            <w:rFonts w:ascii="宋体" w:eastAsia="宋体" w:hAnsi="宋体"/>
            <w:sz w:val="24"/>
            <w:szCs w:val="24"/>
          </w:rPr>
          <w:fldChar w:fldCharType="end"/>
        </w:r>
      </w:del>
      <w:r w:rsidR="00D62FB7">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6719427A" w14:textId="77777777" w:rsidTr="00A97A14">
        <w:tc>
          <w:tcPr>
            <w:tcW w:w="8528" w:type="dxa"/>
          </w:tcPr>
          <w:p w14:paraId="7054C663" w14:textId="77777777" w:rsidR="00C71EF7" w:rsidRDefault="00C34097">
            <w:pPr>
              <w:keepNext/>
              <w:jc w:val="center"/>
              <w:rPr>
                <w:ins w:id="71" w:author="瑞明 唐" w:date="2019-04-16T16:17:00Z"/>
              </w:rPr>
            </w:pPr>
            <w:ins w:id="72" w:author="瑞明 唐" w:date="2019-04-16T11:14:00Z">
              <w:r>
                <w:rPr>
                  <w:noProof/>
                </w:rPr>
                <w:drawing>
                  <wp:inline distT="0" distB="0" distL="0" distR="0" wp14:anchorId="4A831713" wp14:editId="3B87C8C6">
                    <wp:extent cx="5372505" cy="12616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4-1.png"/>
                            <pic:cNvPicPr/>
                          </pic:nvPicPr>
                          <pic:blipFill>
                            <a:blip r:embed="rId9">
                              <a:extLst>
                                <a:ext uri="{28A0092B-C50C-407E-A947-70E740481C1C}">
                                  <a14:useLocalDpi xmlns:a14="http://schemas.microsoft.com/office/drawing/2010/main" val="0"/>
                                </a:ext>
                              </a:extLst>
                            </a:blip>
                            <a:stretch>
                              <a:fillRect/>
                            </a:stretch>
                          </pic:blipFill>
                          <pic:spPr>
                            <a:xfrm>
                              <a:off x="0" y="0"/>
                              <a:ext cx="6769108" cy="158960"/>
                            </a:xfrm>
                            <a:prstGeom prst="rect">
                              <a:avLst/>
                            </a:prstGeom>
                          </pic:spPr>
                        </pic:pic>
                      </a:graphicData>
                    </a:graphic>
                  </wp:inline>
                </w:drawing>
              </w:r>
            </w:ins>
          </w:p>
          <w:p w14:paraId="7F4BBA20" w14:textId="4114FB3F" w:rsidR="00C71EF7" w:rsidRDefault="00C71EF7">
            <w:pPr>
              <w:pStyle w:val="a9"/>
              <w:jc w:val="center"/>
              <w:rPr>
                <w:ins w:id="73" w:author="瑞明 唐" w:date="2019-04-16T16:17:00Z"/>
              </w:rPr>
              <w:pPrChange w:id="74" w:author="瑞明 唐" w:date="2019-04-16T16:17:00Z">
                <w:pPr>
                  <w:pStyle w:val="a9"/>
                </w:pPr>
              </w:pPrChange>
            </w:pPr>
            <w:bookmarkStart w:id="75" w:name="_Ref6324073"/>
            <w:ins w:id="76" w:author="瑞明 唐" w:date="2019-04-16T16:17:00Z">
              <w:r>
                <w:t>图</w:t>
              </w:r>
              <w:r>
                <w:t xml:space="preserve">4 - </w:t>
              </w:r>
              <w:r>
                <w:fldChar w:fldCharType="begin"/>
              </w:r>
              <w:r>
                <w:instrText xml:space="preserve"> SEQ </w:instrText>
              </w:r>
              <w:r>
                <w:instrText>图</w:instrText>
              </w:r>
              <w:r>
                <w:instrText xml:space="preserve">4_- \* ARABIC </w:instrText>
              </w:r>
            </w:ins>
            <w:r>
              <w:fldChar w:fldCharType="separate"/>
            </w:r>
            <w:ins w:id="77" w:author="瑞明 唐" w:date="2019-04-21T10:07:00Z">
              <w:r w:rsidR="00C93B02">
                <w:rPr>
                  <w:noProof/>
                </w:rPr>
                <w:t>1</w:t>
              </w:r>
            </w:ins>
            <w:ins w:id="78" w:author="瑞明 唐" w:date="2019-04-16T16:17:00Z">
              <w:r>
                <w:fldChar w:fldCharType="end"/>
              </w:r>
            </w:ins>
            <w:ins w:id="79" w:author="瑞明 唐" w:date="2019-04-16T16:20:00Z">
              <w:r>
                <w:t xml:space="preserve"> </w:t>
              </w:r>
              <w:r>
                <w:rPr>
                  <w:rFonts w:hint="eastAsia"/>
                </w:rPr>
                <w:t>标题栏</w:t>
              </w:r>
            </w:ins>
            <w:bookmarkEnd w:id="75"/>
          </w:p>
          <w:p w14:paraId="5B3B7CD5" w14:textId="64DF949A" w:rsidR="001A4179" w:rsidDel="00C71EF7" w:rsidRDefault="001A4179" w:rsidP="001A4179">
            <w:pPr>
              <w:keepNext/>
              <w:jc w:val="center"/>
              <w:rPr>
                <w:del w:id="80" w:author="瑞明 唐" w:date="2019-04-16T16:17:00Z"/>
              </w:rPr>
            </w:pPr>
            <w:commentRangeStart w:id="81"/>
            <w:del w:id="82" w:author="瑞明 唐" w:date="2019-04-16T11:14:00Z">
              <w:r w:rsidDel="00C34097">
                <w:rPr>
                  <w:noProof/>
                </w:rPr>
                <w:drawing>
                  <wp:inline distT="0" distB="0" distL="0" distR="0" wp14:anchorId="2D71FC02" wp14:editId="4EAEDF0E">
                    <wp:extent cx="4865454" cy="159426"/>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4-1.png"/>
                            <pic:cNvPicPr/>
                          </pic:nvPicPr>
                          <pic:blipFill>
                            <a:blip r:embed="rId10">
                              <a:extLst>
                                <a:ext uri="{28A0092B-C50C-407E-A947-70E740481C1C}">
                                  <a14:useLocalDpi xmlns:a14="http://schemas.microsoft.com/office/drawing/2010/main" val="0"/>
                                </a:ext>
                              </a:extLst>
                            </a:blip>
                            <a:stretch>
                              <a:fillRect/>
                            </a:stretch>
                          </pic:blipFill>
                          <pic:spPr>
                            <a:xfrm>
                              <a:off x="0" y="0"/>
                              <a:ext cx="5226856" cy="171268"/>
                            </a:xfrm>
                            <a:prstGeom prst="rect">
                              <a:avLst/>
                            </a:prstGeom>
                          </pic:spPr>
                        </pic:pic>
                      </a:graphicData>
                    </a:graphic>
                  </wp:inline>
                </w:drawing>
              </w:r>
            </w:del>
            <w:commentRangeEnd w:id="81"/>
            <w:r w:rsidR="00C8629C">
              <w:rPr>
                <w:rStyle w:val="af5"/>
              </w:rPr>
              <w:commentReference w:id="81"/>
            </w:r>
          </w:p>
          <w:p w14:paraId="6A6606A1" w14:textId="133F3102" w:rsidR="001A4179" w:rsidRDefault="001A4179">
            <w:pPr>
              <w:keepNext/>
              <w:jc w:val="center"/>
              <w:pPrChange w:id="83" w:author="瑞明 唐" w:date="2019-04-16T16:17:00Z">
                <w:pPr>
                  <w:pStyle w:val="a9"/>
                  <w:jc w:val="center"/>
                </w:pPr>
              </w:pPrChange>
            </w:pPr>
            <w:del w:id="84" w:author="瑞明 唐" w:date="2019-04-16T16:17:00Z">
              <w:r w:rsidDel="00C71EF7">
                <w:delText xml:space="preserve">图 4 </w:delText>
              </w:r>
              <w:r w:rsidR="00D96DA5" w:rsidDel="00C71EF7">
                <w:delText>-</w:delText>
              </w:r>
              <w:r w:rsidDel="00C71EF7">
                <w:delText xml:space="preserve"> </w:delText>
              </w:r>
              <w:r w:rsidDel="00C71EF7">
                <w:fldChar w:fldCharType="begin"/>
              </w:r>
              <w:r w:rsidDel="00C71EF7">
                <w:delInstrText xml:space="preserve"> SEQ 图_4_- \* ARABIC </w:delInstrText>
              </w:r>
              <w:r w:rsidDel="00C71EF7">
                <w:fldChar w:fldCharType="separate"/>
              </w:r>
              <w:r w:rsidR="00C71EF7" w:rsidDel="00C71EF7">
                <w:rPr>
                  <w:noProof/>
                </w:rPr>
                <w:delText>1</w:delText>
              </w:r>
              <w:r w:rsidDel="00C71EF7">
                <w:fldChar w:fldCharType="end"/>
              </w:r>
              <w:r w:rsidDel="00C71EF7">
                <w:rPr>
                  <w:rFonts w:hint="eastAsia"/>
                </w:rPr>
                <w:delText>标题栏</w:delText>
              </w:r>
            </w:del>
          </w:p>
        </w:tc>
      </w:tr>
    </w:tbl>
    <w:p w14:paraId="6462BAFE" w14:textId="7CF338D8" w:rsidR="00C8629C" w:rsidRPr="008D1A53" w:rsidRDefault="00382B92">
      <w:pPr>
        <w:pStyle w:val="a6"/>
        <w:numPr>
          <w:ilvl w:val="0"/>
          <w:numId w:val="53"/>
        </w:numPr>
        <w:ind w:firstLineChars="0"/>
        <w:rPr>
          <w:ins w:id="85" w:author="user" w:date="2019-04-12T20:21:00Z"/>
          <w:rFonts w:asciiTheme="minorEastAsia" w:hAnsiTheme="minorEastAsia"/>
        </w:rPr>
        <w:pPrChange w:id="86" w:author="瑞明 唐" w:date="2019-04-16T11:24:00Z">
          <w:pPr>
            <w:pStyle w:val="a6"/>
            <w:ind w:firstLineChars="201" w:firstLine="512"/>
          </w:pPr>
        </w:pPrChange>
      </w:pPr>
      <w:del w:id="87" w:author="瑞明 唐" w:date="2019-04-16T11:24:00Z">
        <w:r w:rsidRPr="001A4179" w:rsidDel="00D27876">
          <w:rPr>
            <w:rFonts w:ascii="宋体" w:eastAsia="宋体" w:hAnsi="宋体" w:hint="eastAsia"/>
            <w:sz w:val="24"/>
            <w:szCs w:val="24"/>
          </w:rPr>
          <w:delText>①</w:delText>
        </w:r>
      </w:del>
      <w:r w:rsidRPr="001A4179">
        <w:rPr>
          <w:rFonts w:ascii="宋体" w:eastAsia="宋体" w:hAnsi="宋体" w:hint="eastAsia"/>
          <w:sz w:val="24"/>
          <w:szCs w:val="24"/>
        </w:rPr>
        <w:t>快速访问工具栏</w:t>
      </w:r>
      <w:r w:rsidR="00555721">
        <w:rPr>
          <w:rFonts w:ascii="宋体" w:eastAsia="宋体" w:hAnsi="宋体" w:hint="eastAsia"/>
          <w:sz w:val="24"/>
          <w:szCs w:val="24"/>
        </w:rPr>
        <w:t>：</w:t>
      </w:r>
      <w:del w:id="88" w:author="user" w:date="2019-04-12T20:39:00Z">
        <w:r w:rsidRPr="001A4179" w:rsidDel="00D239AE">
          <w:rPr>
            <w:rFonts w:ascii="宋体" w:eastAsia="宋体" w:hAnsi="宋体" w:hint="eastAsia"/>
            <w:sz w:val="24"/>
            <w:szCs w:val="24"/>
          </w:rPr>
          <w:delText>默认有保存</w:delText>
        </w:r>
        <w:r w:rsidR="00555721" w:rsidDel="00D239AE">
          <w:rPr>
            <w:rFonts w:ascii="宋体" w:eastAsia="宋体" w:hAnsi="宋体" w:hint="eastAsia"/>
            <w:sz w:val="24"/>
            <w:szCs w:val="24"/>
          </w:rPr>
          <w:delText>、</w:delText>
        </w:r>
        <w:r w:rsidRPr="001A4179" w:rsidDel="00D239AE">
          <w:rPr>
            <w:rFonts w:ascii="宋体" w:eastAsia="宋体" w:hAnsi="宋体" w:hint="eastAsia"/>
            <w:sz w:val="24"/>
            <w:szCs w:val="24"/>
          </w:rPr>
          <w:delText>撤销和重复命令。</w:delText>
        </w:r>
      </w:del>
      <w:del w:id="89" w:author="user" w:date="2019-04-12T20:23:00Z">
        <w:r w:rsidRPr="001A4179" w:rsidDel="00C8629C">
          <w:rPr>
            <w:rFonts w:ascii="宋体" w:eastAsia="宋体" w:hAnsi="宋体" w:hint="eastAsia"/>
            <w:sz w:val="24"/>
            <w:szCs w:val="24"/>
          </w:rPr>
          <w:delText>用户可以自定义增删</w:delText>
        </w:r>
        <w:r w:rsidR="00555721" w:rsidDel="00C8629C">
          <w:rPr>
            <w:rFonts w:ascii="宋体" w:eastAsia="宋体" w:hAnsi="宋体" w:hint="eastAsia"/>
            <w:sz w:val="24"/>
            <w:szCs w:val="24"/>
          </w:rPr>
          <w:delText>，</w:delText>
        </w:r>
        <w:r w:rsidRPr="001A4179" w:rsidDel="00C8629C">
          <w:rPr>
            <w:rFonts w:ascii="宋体" w:eastAsia="宋体" w:hAnsi="宋体" w:hint="eastAsia"/>
            <w:sz w:val="24"/>
            <w:szCs w:val="24"/>
          </w:rPr>
          <w:delText>增加了用户的自主性。</w:delText>
        </w:r>
      </w:del>
      <w:ins w:id="90" w:author="user" w:date="2019-04-12T20:22:00Z">
        <w:r w:rsidR="00C8629C" w:rsidRPr="008D1A53">
          <w:rPr>
            <w:rFonts w:asciiTheme="minorEastAsia" w:hAnsiTheme="minorEastAsia"/>
          </w:rPr>
          <w:t xml:space="preserve"> </w:t>
        </w:r>
      </w:ins>
    </w:p>
    <w:p w14:paraId="73CCCF35" w14:textId="77777777" w:rsidR="00D239AE" w:rsidRPr="00595684" w:rsidRDefault="00D239AE" w:rsidP="00D239AE">
      <w:pPr>
        <w:pStyle w:val="afe"/>
        <w:ind w:firstLineChars="200" w:firstLine="449"/>
        <w:rPr>
          <w:ins w:id="91" w:author="user" w:date="2019-04-12T20:38:00Z"/>
          <w:rFonts w:asciiTheme="minorEastAsia" w:eastAsiaTheme="minorEastAsia" w:hAnsiTheme="minorEastAsia" w:cs="Times New Roman"/>
        </w:rPr>
      </w:pPr>
      <w:ins w:id="92" w:author="user" w:date="2019-04-12T20:38:00Z">
        <w:r w:rsidRPr="00595684">
          <w:rPr>
            <w:rFonts w:asciiTheme="minorEastAsia" w:eastAsiaTheme="minorEastAsia" w:hAnsiTheme="minorEastAsia" w:cs="Times New Roman"/>
          </w:rPr>
          <w:t>快速访问工具栏是一个可自定义的工具栏，位于标题栏的左</w:t>
        </w:r>
        <w:r w:rsidRPr="00595684">
          <w:rPr>
            <w:rFonts w:asciiTheme="minorEastAsia" w:eastAsiaTheme="minorEastAsia" w:hAnsiTheme="minorEastAsia" w:cs="Times New Roman" w:hint="eastAsia"/>
          </w:rPr>
          <w:t>上角</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它是</w:t>
        </w:r>
        <w:r w:rsidRPr="00595684">
          <w:rPr>
            <w:rFonts w:asciiTheme="minorEastAsia" w:eastAsiaTheme="minorEastAsia" w:hAnsiTheme="minorEastAsia" w:cs="Times New Roman"/>
          </w:rPr>
          <w:t>一组独立于选项卡的命令</w:t>
        </w:r>
        <w:r w:rsidRPr="00595684">
          <w:rPr>
            <w:rFonts w:asciiTheme="minorEastAsia" w:eastAsiaTheme="minorEastAsia" w:hAnsiTheme="minorEastAsia" w:cs="Times New Roman" w:hint="eastAsia"/>
          </w:rPr>
          <w:t>按钮</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操作过程中，对</w:t>
        </w:r>
        <w:r w:rsidRPr="00595684">
          <w:rPr>
            <w:rFonts w:asciiTheme="minorEastAsia" w:eastAsiaTheme="minorEastAsia" w:hAnsiTheme="minorEastAsia" w:cs="Times New Roman"/>
          </w:rPr>
          <w:t>频繁使用</w:t>
        </w:r>
        <w:r w:rsidRPr="00595684">
          <w:rPr>
            <w:rFonts w:asciiTheme="minorEastAsia" w:eastAsiaTheme="minorEastAsia" w:hAnsiTheme="minorEastAsia" w:cs="Times New Roman" w:hint="eastAsia"/>
          </w:rPr>
          <w:t>的命令可以添加</w:t>
        </w:r>
        <w:proofErr w:type="gramStart"/>
        <w:r w:rsidRPr="00595684">
          <w:rPr>
            <w:rFonts w:asciiTheme="minorEastAsia" w:eastAsiaTheme="minorEastAsia" w:hAnsiTheme="minorEastAsia" w:cs="Times New Roman" w:hint="eastAsia"/>
          </w:rPr>
          <w:t>至</w:t>
        </w:r>
        <w:r w:rsidRPr="00595684">
          <w:rPr>
            <w:rFonts w:asciiTheme="minorEastAsia" w:eastAsiaTheme="minorEastAsia" w:hAnsiTheme="minorEastAsia" w:cs="Times New Roman"/>
          </w:rPr>
          <w:t>快速</w:t>
        </w:r>
        <w:proofErr w:type="gramEnd"/>
        <w:r w:rsidRPr="00595684">
          <w:rPr>
            <w:rFonts w:asciiTheme="minorEastAsia" w:eastAsiaTheme="minorEastAsia" w:hAnsiTheme="minorEastAsia" w:cs="Times New Roman"/>
          </w:rPr>
          <w:t>访问工具栏</w:t>
        </w:r>
        <w:r w:rsidRPr="00595684">
          <w:rPr>
            <w:rFonts w:asciiTheme="minorEastAsia" w:eastAsiaTheme="minorEastAsia" w:hAnsiTheme="minorEastAsia" w:cs="Times New Roman" w:hint="eastAsia"/>
          </w:rPr>
          <w:t>。操作过程如下：</w:t>
        </w:r>
      </w:ins>
    </w:p>
    <w:p w14:paraId="1336072A" w14:textId="77777777" w:rsidR="00D239AE" w:rsidRPr="00595684" w:rsidRDefault="00D239AE" w:rsidP="00D239AE">
      <w:pPr>
        <w:pStyle w:val="afe"/>
        <w:ind w:firstLineChars="200" w:firstLine="449"/>
        <w:rPr>
          <w:ins w:id="93" w:author="user" w:date="2019-04-12T20:38:00Z"/>
          <w:rFonts w:asciiTheme="minorEastAsia" w:eastAsiaTheme="minorEastAsia" w:hAnsiTheme="minorEastAsia" w:cs="Times New Roman"/>
        </w:rPr>
      </w:pPr>
      <w:ins w:id="94"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1</w:t>
        </w:r>
        <w:r w:rsidRPr="00595684">
          <w:rPr>
            <w:rFonts w:asciiTheme="minorEastAsia" w:eastAsiaTheme="minorEastAsia" w:hAnsiTheme="minorEastAsia" w:cs="Times New Roman" w:hint="eastAsia"/>
          </w:rPr>
          <w:t xml:space="preserve">）在功能区上，单击相应的选项卡，显示要添加到快速访问工具栏的命令按钮。 </w:t>
        </w:r>
      </w:ins>
    </w:p>
    <w:p w14:paraId="1ABD80BF" w14:textId="14596A46" w:rsidR="00D239AE" w:rsidRPr="00595684" w:rsidRDefault="00D239AE" w:rsidP="00D239AE">
      <w:pPr>
        <w:pStyle w:val="afe"/>
        <w:ind w:firstLineChars="200" w:firstLine="449"/>
        <w:rPr>
          <w:ins w:id="95" w:author="user" w:date="2019-04-12T20:38:00Z"/>
          <w:rFonts w:asciiTheme="minorEastAsia" w:eastAsiaTheme="minorEastAsia" w:hAnsiTheme="minorEastAsia" w:cs="Times New Roman"/>
        </w:rPr>
      </w:pPr>
      <w:ins w:id="96"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2</w:t>
        </w:r>
        <w:r w:rsidRPr="00595684">
          <w:rPr>
            <w:rFonts w:asciiTheme="minorEastAsia" w:eastAsiaTheme="minorEastAsia" w:hAnsiTheme="minorEastAsia" w:cs="Times New Roman" w:hint="eastAsia"/>
          </w:rPr>
          <w:t>）右键单击该命令按钮，选择快捷菜单中的“添加到快速访问工具栏”命令，</w:t>
        </w:r>
        <w:r w:rsidRPr="00595684">
          <w:rPr>
            <w:rFonts w:asciiTheme="minorEastAsia" w:eastAsiaTheme="minorEastAsia" w:hAnsiTheme="minorEastAsia" w:cs="Times New Roman"/>
          </w:rPr>
          <w:t>如</w:t>
        </w:r>
      </w:ins>
      <w:ins w:id="97" w:author="user" w:date="2019-04-12T20:39:00Z">
        <w:del w:id="98" w:author="瑞明 唐" w:date="2019-04-16T17:45:00Z">
          <w:r w:rsidDel="00C71EF7">
            <w:rPr>
              <w:rFonts w:asciiTheme="minorEastAsia" w:eastAsiaTheme="minorEastAsia" w:hAnsiTheme="minorEastAsia" w:cs="Times New Roman" w:hint="eastAsia"/>
            </w:rPr>
            <w:delText>图4-2</w:delText>
          </w:r>
        </w:del>
      </w:ins>
      <w:ins w:id="99"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_Ref6329139 \h</w:instrText>
        </w:r>
        <w:r w:rsidR="00C71EF7">
          <w:rPr>
            <w:rFonts w:asciiTheme="minorEastAsia" w:eastAsiaTheme="minorEastAsia" w:hAnsiTheme="minorEastAsia" w:cs="Times New Roman"/>
          </w:rPr>
          <w:instrText xml:space="preserve"> </w:instrText>
        </w:r>
      </w:ins>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ins w:id="100" w:author="瑞明 唐" w:date="2019-04-17T23:36:00Z">
        <w:r w:rsidR="00062BC7">
          <w:t xml:space="preserve">图4 - </w:t>
        </w:r>
        <w:r w:rsidR="00062BC7">
          <w:rPr>
            <w:noProof/>
          </w:rPr>
          <w:t>2</w:t>
        </w:r>
        <w:r w:rsidR="00062BC7" w:rsidRPr="00534A5D">
          <w:rPr>
            <w:rFonts w:hint="eastAsia"/>
          </w:rPr>
          <w:t>自定义快速访问工具栏</w:t>
        </w:r>
      </w:ins>
      <w:ins w:id="101" w:author="瑞明 唐" w:date="2019-04-16T17:45:00Z">
        <w:r w:rsidR="00C71EF7">
          <w:rPr>
            <w:rFonts w:asciiTheme="minorEastAsia" w:eastAsiaTheme="minorEastAsia" w:hAnsiTheme="minorEastAsia" w:cs="Times New Roman"/>
          </w:rPr>
          <w:fldChar w:fldCharType="end"/>
        </w:r>
      </w:ins>
      <w:ins w:id="102" w:author="user" w:date="2019-04-12T20:38:00Z">
        <w:r w:rsidRPr="00595684">
          <w:rPr>
            <w:rFonts w:asciiTheme="minorEastAsia" w:eastAsiaTheme="minorEastAsia" w:hAnsiTheme="minorEastAsia" w:cs="Times New Roman"/>
          </w:rPr>
          <w:t>所示。</w:t>
        </w:r>
        <w:r w:rsidRPr="00595684">
          <w:rPr>
            <w:rFonts w:asciiTheme="minorEastAsia" w:eastAsiaTheme="minorEastAsia" w:hAnsiTheme="minorEastAsia" w:cs="Times New Roman" w:hint="eastAsia"/>
          </w:rPr>
          <w:t>添加后效果如</w:t>
        </w:r>
      </w:ins>
      <w:ins w:id="103"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_Ref6329164 \h</w:instrText>
        </w:r>
        <w:r w:rsidR="00C71EF7">
          <w:rPr>
            <w:rFonts w:asciiTheme="minorEastAsia" w:eastAsiaTheme="minorEastAsia" w:hAnsiTheme="minorEastAsia" w:cs="Times New Roman"/>
          </w:rPr>
          <w:instrText xml:space="preserve"> </w:instrText>
        </w:r>
      </w:ins>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ins w:id="104" w:author="瑞明 唐" w:date="2019-04-17T23:36:00Z">
        <w:r w:rsidR="00062BC7">
          <w:t xml:space="preserve">图4 - </w:t>
        </w:r>
        <w:r w:rsidR="00062BC7">
          <w:rPr>
            <w:noProof/>
          </w:rPr>
          <w:t>3</w:t>
        </w:r>
        <w:r w:rsidR="00062BC7" w:rsidRPr="00355EB2">
          <w:rPr>
            <w:rFonts w:hint="eastAsia"/>
          </w:rPr>
          <w:t>添加格式</w:t>
        </w:r>
        <w:proofErr w:type="gramStart"/>
        <w:r w:rsidR="00062BC7" w:rsidRPr="00355EB2">
          <w:rPr>
            <w:rFonts w:hint="eastAsia"/>
          </w:rPr>
          <w:t>刷工具</w:t>
        </w:r>
        <w:proofErr w:type="gramEnd"/>
        <w:r w:rsidR="00062BC7" w:rsidRPr="00355EB2">
          <w:rPr>
            <w:rFonts w:hint="eastAsia"/>
          </w:rPr>
          <w:t>后效果</w:t>
        </w:r>
      </w:ins>
      <w:ins w:id="105" w:author="瑞明 唐" w:date="2019-04-16T17:45:00Z">
        <w:r w:rsidR="00C71EF7">
          <w:rPr>
            <w:rFonts w:asciiTheme="minorEastAsia" w:eastAsiaTheme="minorEastAsia" w:hAnsiTheme="minorEastAsia" w:cs="Times New Roman"/>
          </w:rPr>
          <w:fldChar w:fldCharType="end"/>
        </w:r>
      </w:ins>
      <w:ins w:id="106" w:author="user" w:date="2019-04-12T20:39:00Z">
        <w:del w:id="107" w:author="瑞明 唐" w:date="2019-04-16T17:45:00Z">
          <w:r w:rsidDel="00C71EF7">
            <w:rPr>
              <w:rFonts w:asciiTheme="minorEastAsia" w:eastAsiaTheme="minorEastAsia" w:hAnsiTheme="minorEastAsia" w:cs="Times New Roman" w:hint="eastAsia"/>
            </w:rPr>
            <w:delText>图4-3</w:delText>
          </w:r>
        </w:del>
      </w:ins>
      <w:ins w:id="108" w:author="user" w:date="2019-04-12T20:38:00Z">
        <w:r w:rsidRPr="00595684">
          <w:rPr>
            <w:rFonts w:asciiTheme="minorEastAsia" w:eastAsiaTheme="minorEastAsia" w:hAnsiTheme="minorEastAsia" w:cs="Times New Roman"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386"/>
      </w:tblGrid>
      <w:tr w:rsidR="00D239AE" w:rsidRPr="00595684" w14:paraId="39AA3404" w14:textId="77777777" w:rsidTr="00C34097">
        <w:trPr>
          <w:ins w:id="109" w:author="user" w:date="2019-04-12T20:38:00Z"/>
        </w:trPr>
        <w:tc>
          <w:tcPr>
            <w:tcW w:w="4136" w:type="dxa"/>
            <w:vAlign w:val="bottom"/>
          </w:tcPr>
          <w:p w14:paraId="416F4604" w14:textId="77777777" w:rsidR="00C71EF7" w:rsidRDefault="00C71EF7">
            <w:pPr>
              <w:pStyle w:val="afe"/>
              <w:keepNext/>
              <w:jc w:val="center"/>
              <w:rPr>
                <w:ins w:id="110" w:author="瑞明 唐" w:date="2019-04-16T16:21:00Z"/>
              </w:rPr>
              <w:pPrChange w:id="111" w:author="瑞明 唐" w:date="2019-04-16T16:21:00Z">
                <w:pPr>
                  <w:pStyle w:val="afe"/>
                  <w:jc w:val="center"/>
                </w:pPr>
              </w:pPrChange>
            </w:pPr>
            <w:ins w:id="112" w:author="瑞明 唐" w:date="2019-04-16T15:59:00Z">
              <w:r>
                <w:rPr>
                  <w:rFonts w:asciiTheme="minorEastAsia" w:eastAsiaTheme="minorEastAsia" w:hAnsiTheme="minorEastAsia" w:cs="Times New Roman"/>
                  <w:noProof/>
                </w:rPr>
                <w:drawing>
                  <wp:inline distT="0" distB="0" distL="0" distR="0" wp14:anchorId="2FDE276F" wp14:editId="62F64373">
                    <wp:extent cx="1721374" cy="131199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png"/>
                            <pic:cNvPicPr/>
                          </pic:nvPicPr>
                          <pic:blipFill>
                            <a:blip r:embed="rId14">
                              <a:extLst>
                                <a:ext uri="{28A0092B-C50C-407E-A947-70E740481C1C}">
                                  <a14:useLocalDpi xmlns:a14="http://schemas.microsoft.com/office/drawing/2010/main" val="0"/>
                                </a:ext>
                              </a:extLst>
                            </a:blip>
                            <a:stretch>
                              <a:fillRect/>
                            </a:stretch>
                          </pic:blipFill>
                          <pic:spPr>
                            <a:xfrm>
                              <a:off x="0" y="0"/>
                              <a:ext cx="1760441" cy="1341769"/>
                            </a:xfrm>
                            <a:prstGeom prst="rect">
                              <a:avLst/>
                            </a:prstGeom>
                          </pic:spPr>
                        </pic:pic>
                      </a:graphicData>
                    </a:graphic>
                  </wp:inline>
                </w:drawing>
              </w:r>
            </w:ins>
          </w:p>
          <w:p w14:paraId="64DDCFC2" w14:textId="2400FD49" w:rsidR="00C71EF7" w:rsidRDefault="00C71EF7">
            <w:pPr>
              <w:pStyle w:val="a9"/>
              <w:jc w:val="center"/>
              <w:rPr>
                <w:ins w:id="113" w:author="瑞明 唐" w:date="2019-04-16T16:21:00Z"/>
              </w:rPr>
              <w:pPrChange w:id="114" w:author="瑞明 唐" w:date="2019-04-16T16:21:00Z">
                <w:pPr>
                  <w:pStyle w:val="a9"/>
                </w:pPr>
              </w:pPrChange>
            </w:pPr>
            <w:bookmarkStart w:id="115" w:name="_Ref6329139"/>
            <w:ins w:id="116" w:author="瑞明 唐" w:date="2019-04-16T16:21:00Z">
              <w:r>
                <w:t>图</w:t>
              </w:r>
              <w:r>
                <w:t xml:space="preserve">4 - </w:t>
              </w:r>
              <w:r>
                <w:fldChar w:fldCharType="begin"/>
              </w:r>
              <w:r>
                <w:instrText xml:space="preserve"> SEQ </w:instrText>
              </w:r>
              <w:r>
                <w:instrText>图</w:instrText>
              </w:r>
              <w:r>
                <w:instrText xml:space="preserve">4_- \* ARABIC </w:instrText>
              </w:r>
            </w:ins>
            <w:r>
              <w:fldChar w:fldCharType="separate"/>
            </w:r>
            <w:ins w:id="117" w:author="瑞明 唐" w:date="2019-04-21T10:07:00Z">
              <w:r w:rsidR="00C93B02">
                <w:rPr>
                  <w:noProof/>
                </w:rPr>
                <w:t>2</w:t>
              </w:r>
            </w:ins>
            <w:ins w:id="118" w:author="瑞明 唐" w:date="2019-04-16T16:21:00Z">
              <w:r>
                <w:fldChar w:fldCharType="end"/>
              </w:r>
              <w:r w:rsidRPr="00534A5D">
                <w:rPr>
                  <w:rFonts w:hint="eastAsia"/>
                </w:rPr>
                <w:t>自定义快速访问工具栏</w:t>
              </w:r>
              <w:bookmarkEnd w:id="115"/>
            </w:ins>
          </w:p>
          <w:p w14:paraId="7300D27C" w14:textId="32A6BB61" w:rsidR="00D239AE" w:rsidRPr="00595684" w:rsidRDefault="00D239AE" w:rsidP="00C34097">
            <w:pPr>
              <w:pStyle w:val="afe"/>
              <w:jc w:val="center"/>
              <w:rPr>
                <w:ins w:id="119" w:author="user" w:date="2019-04-12T20:38:00Z"/>
                <w:rFonts w:asciiTheme="minorEastAsia" w:eastAsiaTheme="minorEastAsia" w:hAnsiTheme="minorEastAsia" w:cs="Times New Roman"/>
              </w:rPr>
            </w:pPr>
            <w:ins w:id="120" w:author="user" w:date="2019-04-12T20:38:00Z">
              <w:del w:id="121" w:author="瑞明 唐" w:date="2019-04-16T15:59:00Z">
                <w:r w:rsidRPr="00595684" w:rsidDel="00C71EF7">
                  <w:rPr>
                    <w:rFonts w:asciiTheme="minorEastAsia" w:eastAsiaTheme="minorEastAsia" w:hAnsiTheme="minorEastAsia" w:cs="Times New Roman"/>
                    <w:noProof/>
                    <w:rPrChange w:id="122" w:author="Unknown">
                      <w:rPr>
                        <w:rFonts w:asciiTheme="minorHAnsi" w:eastAsiaTheme="minorEastAsia" w:hAnsiTheme="minorHAnsi" w:cstheme="minorBidi"/>
                        <w:noProof/>
                        <w:szCs w:val="22"/>
                      </w:rPr>
                    </w:rPrChange>
                  </w:rPr>
                  <w:drawing>
                    <wp:inline distT="0" distB="0" distL="0" distR="0" wp14:anchorId="27477DDA" wp14:editId="6A823327">
                      <wp:extent cx="2261700" cy="1476000"/>
                      <wp:effectExtent l="19050" t="19050" r="24765" b="1016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 b="21506"/>
                              <a:stretch/>
                            </pic:blipFill>
                            <pic:spPr bwMode="auto">
                              <a:xfrm>
                                <a:off x="0" y="0"/>
                                <a:ext cx="2261700" cy="1476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c>
          <w:tcPr>
            <w:tcW w:w="4386" w:type="dxa"/>
            <w:vAlign w:val="bottom"/>
          </w:tcPr>
          <w:p w14:paraId="564147C5" w14:textId="77777777" w:rsidR="00C71EF7" w:rsidRDefault="00C71EF7">
            <w:pPr>
              <w:pStyle w:val="afe"/>
              <w:keepNext/>
              <w:jc w:val="center"/>
              <w:rPr>
                <w:ins w:id="123" w:author="瑞明 唐" w:date="2019-04-16T16:22:00Z"/>
              </w:rPr>
              <w:pPrChange w:id="124" w:author="瑞明 唐" w:date="2019-04-16T16:22:00Z">
                <w:pPr>
                  <w:pStyle w:val="afe"/>
                  <w:jc w:val="center"/>
                </w:pPr>
              </w:pPrChange>
            </w:pPr>
            <w:ins w:id="125" w:author="瑞明 唐" w:date="2019-04-16T15:59:00Z">
              <w:r>
                <w:rPr>
                  <w:rFonts w:asciiTheme="minorEastAsia" w:eastAsiaTheme="minorEastAsia" w:hAnsiTheme="minorEastAsia" w:cs="Times New Roman"/>
                  <w:noProof/>
                </w:rPr>
                <w:drawing>
                  <wp:inline distT="0" distB="0" distL="0" distR="0" wp14:anchorId="77544C7F" wp14:editId="5AF9FD49">
                    <wp:extent cx="2055522" cy="1114574"/>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3.png"/>
                            <pic:cNvPicPr/>
                          </pic:nvPicPr>
                          <pic:blipFill>
                            <a:blip r:embed="rId16">
                              <a:extLst>
                                <a:ext uri="{28A0092B-C50C-407E-A947-70E740481C1C}">
                                  <a14:useLocalDpi xmlns:a14="http://schemas.microsoft.com/office/drawing/2010/main" val="0"/>
                                </a:ext>
                              </a:extLst>
                            </a:blip>
                            <a:stretch>
                              <a:fillRect/>
                            </a:stretch>
                          </pic:blipFill>
                          <pic:spPr>
                            <a:xfrm>
                              <a:off x="0" y="0"/>
                              <a:ext cx="2101755" cy="1139643"/>
                            </a:xfrm>
                            <a:prstGeom prst="rect">
                              <a:avLst/>
                            </a:prstGeom>
                          </pic:spPr>
                        </pic:pic>
                      </a:graphicData>
                    </a:graphic>
                  </wp:inline>
                </w:drawing>
              </w:r>
            </w:ins>
          </w:p>
          <w:p w14:paraId="216B296F" w14:textId="4AC8AA21" w:rsidR="00C71EF7" w:rsidRDefault="00C71EF7">
            <w:pPr>
              <w:pStyle w:val="a9"/>
              <w:jc w:val="center"/>
              <w:rPr>
                <w:ins w:id="126" w:author="瑞明 唐" w:date="2019-04-16T16:22:00Z"/>
              </w:rPr>
              <w:pPrChange w:id="127" w:author="瑞明 唐" w:date="2019-04-16T16:22:00Z">
                <w:pPr>
                  <w:pStyle w:val="a9"/>
                </w:pPr>
              </w:pPrChange>
            </w:pPr>
            <w:bookmarkStart w:id="128" w:name="_Ref6329164"/>
            <w:ins w:id="129" w:author="瑞明 唐" w:date="2019-04-16T16:22:00Z">
              <w:r>
                <w:t>图</w:t>
              </w:r>
              <w:r>
                <w:t xml:space="preserve">4 - </w:t>
              </w:r>
              <w:r>
                <w:fldChar w:fldCharType="begin"/>
              </w:r>
              <w:r>
                <w:instrText xml:space="preserve"> SEQ </w:instrText>
              </w:r>
              <w:r>
                <w:instrText>图</w:instrText>
              </w:r>
              <w:r>
                <w:instrText xml:space="preserve">4_- \* ARABIC </w:instrText>
              </w:r>
            </w:ins>
            <w:r>
              <w:fldChar w:fldCharType="separate"/>
            </w:r>
            <w:ins w:id="130" w:author="瑞明 唐" w:date="2019-04-21T10:07:00Z">
              <w:r w:rsidR="00C93B02">
                <w:rPr>
                  <w:noProof/>
                </w:rPr>
                <w:t>3</w:t>
              </w:r>
            </w:ins>
            <w:ins w:id="131" w:author="瑞明 唐" w:date="2019-04-16T16:22:00Z">
              <w:r>
                <w:fldChar w:fldCharType="end"/>
              </w:r>
              <w:r w:rsidRPr="00355EB2">
                <w:rPr>
                  <w:rFonts w:hint="eastAsia"/>
                </w:rPr>
                <w:t>添加格式</w:t>
              </w:r>
              <w:proofErr w:type="gramStart"/>
              <w:r w:rsidRPr="00355EB2">
                <w:rPr>
                  <w:rFonts w:hint="eastAsia"/>
                </w:rPr>
                <w:t>刷工具</w:t>
              </w:r>
              <w:proofErr w:type="gramEnd"/>
              <w:r w:rsidRPr="00355EB2">
                <w:rPr>
                  <w:rFonts w:hint="eastAsia"/>
                </w:rPr>
                <w:t>后效果</w:t>
              </w:r>
              <w:bookmarkEnd w:id="128"/>
            </w:ins>
          </w:p>
          <w:p w14:paraId="0197DA9C" w14:textId="63FC0463" w:rsidR="00D239AE" w:rsidRPr="00595684" w:rsidRDefault="00D239AE" w:rsidP="00C34097">
            <w:pPr>
              <w:pStyle w:val="afe"/>
              <w:jc w:val="center"/>
              <w:rPr>
                <w:ins w:id="132" w:author="user" w:date="2019-04-12T20:38:00Z"/>
                <w:rFonts w:asciiTheme="minorEastAsia" w:eastAsiaTheme="minorEastAsia" w:hAnsiTheme="minorEastAsia" w:cs="Times New Roman"/>
              </w:rPr>
            </w:pPr>
            <w:ins w:id="133" w:author="user" w:date="2019-04-12T20:38:00Z">
              <w:del w:id="134" w:author="瑞明 唐" w:date="2019-04-16T15:59:00Z">
                <w:r w:rsidRPr="00595684" w:rsidDel="00C71EF7">
                  <w:rPr>
                    <w:rFonts w:asciiTheme="minorEastAsia" w:eastAsiaTheme="minorEastAsia" w:hAnsiTheme="minorEastAsia" w:cs="Times New Roman"/>
                    <w:noProof/>
                    <w:rPrChange w:id="135" w:author="Unknown">
                      <w:rPr>
                        <w:rFonts w:asciiTheme="minorHAnsi" w:eastAsiaTheme="minorEastAsia" w:hAnsiTheme="minorHAnsi" w:cstheme="minorBidi"/>
                        <w:noProof/>
                        <w:szCs w:val="22"/>
                      </w:rPr>
                    </w:rPrChange>
                  </w:rPr>
                  <w:drawing>
                    <wp:inline distT="0" distB="0" distL="0" distR="0" wp14:anchorId="19DA2DD2" wp14:editId="0A436CEB">
                      <wp:extent cx="2299648" cy="1469647"/>
                      <wp:effectExtent l="19050" t="19050" r="24765" b="165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49E2F.tmp"/>
                              <pic:cNvPicPr/>
                            </pic:nvPicPr>
                            <pic:blipFill rotWithShape="1">
                              <a:blip r:embed="rId17">
                                <a:extLst>
                                  <a:ext uri="{28A0092B-C50C-407E-A947-70E740481C1C}">
                                    <a14:useLocalDpi xmlns:a14="http://schemas.microsoft.com/office/drawing/2010/main" val="0"/>
                                  </a:ext>
                                </a:extLst>
                              </a:blip>
                              <a:srcRect l="1" r="11482"/>
                              <a:stretch/>
                            </pic:blipFill>
                            <pic:spPr bwMode="auto">
                              <a:xfrm>
                                <a:off x="0" y="0"/>
                                <a:ext cx="2306396" cy="1473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r>
      <w:tr w:rsidR="00D239AE" w:rsidRPr="00595684" w14:paraId="7A34457C" w14:textId="77777777" w:rsidTr="00C34097">
        <w:trPr>
          <w:ins w:id="136" w:author="user" w:date="2019-04-12T20:38:00Z"/>
        </w:trPr>
        <w:tc>
          <w:tcPr>
            <w:tcW w:w="4136" w:type="dxa"/>
          </w:tcPr>
          <w:p w14:paraId="519A50C6" w14:textId="704745FD" w:rsidR="00D239AE" w:rsidRPr="00595684" w:rsidRDefault="00D239AE">
            <w:pPr>
              <w:pStyle w:val="afe"/>
              <w:rPr>
                <w:ins w:id="137" w:author="user" w:date="2019-04-12T20:38:00Z"/>
                <w:rFonts w:asciiTheme="minorEastAsia" w:eastAsiaTheme="minorEastAsia" w:hAnsiTheme="minorEastAsia" w:cs="Times New Roman"/>
              </w:rPr>
              <w:pPrChange w:id="138" w:author="瑞明 唐" w:date="2019-04-16T16:21:00Z">
                <w:pPr>
                  <w:pStyle w:val="afe"/>
                  <w:ind w:firstLineChars="200" w:firstLine="449"/>
                  <w:jc w:val="center"/>
                </w:pPr>
              </w:pPrChange>
            </w:pPr>
            <w:bookmarkStart w:id="139" w:name="_Ref487535713"/>
            <w:ins w:id="140" w:author="user" w:date="2019-04-12T20:38:00Z">
              <w:del w:id="141" w:author="瑞明 唐" w:date="2019-04-16T16:21:00Z">
                <w:r w:rsidRPr="00595684" w:rsidDel="00C71EF7">
                  <w:rPr>
                    <w:rFonts w:asciiTheme="minorEastAsia" w:eastAsiaTheme="minorEastAsia" w:hAnsiTheme="minorEastAsia" w:hint="eastAsia"/>
                  </w:rPr>
                  <w:delText xml:space="preserve">图 </w:delText>
                </w:r>
              </w:del>
            </w:ins>
            <w:ins w:id="142" w:author="user" w:date="2019-04-12T20:39:00Z">
              <w:del w:id="143" w:author="瑞明 唐" w:date="2019-04-16T16:21:00Z">
                <w:r w:rsidDel="00C71EF7">
                  <w:rPr>
                    <w:rFonts w:asciiTheme="minorEastAsia" w:eastAsiaTheme="minorEastAsia" w:hAnsiTheme="minorEastAsia" w:hint="eastAsia"/>
                  </w:rPr>
                  <w:delText>4</w:delText>
                </w:r>
              </w:del>
            </w:ins>
            <w:ins w:id="144" w:author="user" w:date="2019-04-12T20:38:00Z">
              <w:del w:id="145" w:author="瑞明 唐" w:date="2019-04-16T16:21:00Z">
                <w:r w:rsidDel="00C71EF7">
                  <w:rPr>
                    <w:rFonts w:asciiTheme="minorEastAsia" w:eastAsiaTheme="minorEastAsia" w:hAnsiTheme="minorEastAsia"/>
                  </w:rPr>
                  <w:noBreakHyphen/>
                </w:r>
              </w:del>
            </w:ins>
            <w:bookmarkEnd w:id="139"/>
            <w:ins w:id="146" w:author="user" w:date="2019-04-12T20:39:00Z">
              <w:del w:id="147" w:author="瑞明 唐" w:date="2019-04-16T16:21:00Z">
                <w:r w:rsidDel="00C71EF7">
                  <w:rPr>
                    <w:rFonts w:asciiTheme="minorEastAsia" w:eastAsiaTheme="minorEastAsia" w:hAnsiTheme="minorEastAsia" w:hint="eastAsia"/>
                  </w:rPr>
                  <w:delText>2</w:delText>
                </w:r>
              </w:del>
            </w:ins>
            <w:ins w:id="148" w:author="user" w:date="2019-04-12T20:38:00Z">
              <w:del w:id="149" w:author="瑞明 唐" w:date="2019-04-16T16:21:00Z">
                <w:r w:rsidRPr="00595684" w:rsidDel="00C71EF7">
                  <w:rPr>
                    <w:rFonts w:asciiTheme="minorEastAsia" w:eastAsiaTheme="minorEastAsia" w:hAnsiTheme="minorEastAsia" w:hint="eastAsia"/>
                  </w:rPr>
                  <w:delText xml:space="preserve">  </w:delText>
                </w:r>
                <w:r w:rsidRPr="00595684" w:rsidDel="00C71EF7">
                  <w:rPr>
                    <w:rFonts w:asciiTheme="minorEastAsia" w:eastAsiaTheme="minorEastAsia" w:hAnsiTheme="minorEastAsia" w:cs="Times New Roman"/>
                  </w:rPr>
                  <w:delText>自定义快速访问工具栏</w:delText>
                </w:r>
              </w:del>
            </w:ins>
          </w:p>
        </w:tc>
        <w:tc>
          <w:tcPr>
            <w:tcW w:w="4386" w:type="dxa"/>
          </w:tcPr>
          <w:p w14:paraId="2819A0A3" w14:textId="5AD5B28C" w:rsidR="00D239AE" w:rsidRPr="00595684" w:rsidRDefault="00D239AE">
            <w:pPr>
              <w:pStyle w:val="afe"/>
              <w:rPr>
                <w:ins w:id="150" w:author="user" w:date="2019-04-12T20:38:00Z"/>
                <w:rFonts w:asciiTheme="minorEastAsia" w:eastAsiaTheme="minorEastAsia" w:hAnsiTheme="minorEastAsia" w:cs="Times New Roman"/>
              </w:rPr>
              <w:pPrChange w:id="151" w:author="瑞明 唐" w:date="2019-04-16T16:22:00Z">
                <w:pPr>
                  <w:pStyle w:val="afe"/>
                  <w:jc w:val="center"/>
                </w:pPr>
              </w:pPrChange>
            </w:pPr>
            <w:bookmarkStart w:id="152" w:name="_Ref487535724"/>
            <w:ins w:id="153" w:author="user" w:date="2019-04-12T20:38:00Z">
              <w:del w:id="154" w:author="瑞明 唐" w:date="2019-04-16T16:22:00Z">
                <w:r w:rsidRPr="00595684" w:rsidDel="00C71EF7">
                  <w:rPr>
                    <w:rFonts w:asciiTheme="minorEastAsia" w:eastAsiaTheme="minorEastAsia" w:hAnsiTheme="minorEastAsia" w:hint="eastAsia"/>
                  </w:rPr>
                  <w:delText xml:space="preserve">图 </w:delText>
                </w:r>
              </w:del>
            </w:ins>
            <w:ins w:id="155" w:author="user" w:date="2019-04-12T20:39:00Z">
              <w:del w:id="156" w:author="瑞明 唐" w:date="2019-04-16T16:22:00Z">
                <w:r w:rsidDel="00C71EF7">
                  <w:rPr>
                    <w:rFonts w:asciiTheme="minorEastAsia" w:eastAsiaTheme="minorEastAsia" w:hAnsiTheme="minorEastAsia" w:hint="eastAsia"/>
                  </w:rPr>
                  <w:delText>4</w:delText>
                </w:r>
              </w:del>
            </w:ins>
            <w:ins w:id="157" w:author="user" w:date="2019-04-12T20:38:00Z">
              <w:del w:id="158" w:author="瑞明 唐" w:date="2019-04-16T16:22:00Z">
                <w:r w:rsidDel="00C71EF7">
                  <w:rPr>
                    <w:rFonts w:asciiTheme="minorEastAsia" w:eastAsiaTheme="minorEastAsia" w:hAnsiTheme="minorEastAsia"/>
                  </w:rPr>
                  <w:noBreakHyphen/>
                </w:r>
              </w:del>
            </w:ins>
            <w:bookmarkEnd w:id="152"/>
            <w:ins w:id="159" w:author="user" w:date="2019-04-12T20:39:00Z">
              <w:del w:id="160" w:author="瑞明 唐" w:date="2019-04-16T16:22:00Z">
                <w:r w:rsidDel="00C71EF7">
                  <w:rPr>
                    <w:rFonts w:asciiTheme="minorEastAsia" w:eastAsiaTheme="minorEastAsia" w:hAnsiTheme="minorEastAsia" w:hint="eastAsia"/>
                  </w:rPr>
                  <w:delText>3</w:delText>
                </w:r>
              </w:del>
            </w:ins>
            <w:ins w:id="161" w:author="user" w:date="2019-04-12T20:38:00Z">
              <w:del w:id="162" w:author="瑞明 唐" w:date="2019-04-16T16:22:00Z">
                <w:r w:rsidRPr="00595684" w:rsidDel="00C71EF7">
                  <w:rPr>
                    <w:rFonts w:asciiTheme="minorEastAsia" w:eastAsiaTheme="minorEastAsia" w:hAnsiTheme="minorEastAsia" w:hint="eastAsia"/>
                  </w:rPr>
                  <w:delText xml:space="preserve">  </w:delText>
                </w:r>
              </w:del>
              <w:del w:id="163" w:author="瑞明 唐" w:date="2019-04-16T16:21:00Z">
                <w:r w:rsidRPr="00595684" w:rsidDel="00C71EF7">
                  <w:rPr>
                    <w:rFonts w:asciiTheme="minorEastAsia" w:eastAsiaTheme="minorEastAsia" w:hAnsiTheme="minorEastAsia" w:cs="Times New Roman" w:hint="eastAsia"/>
                  </w:rPr>
                  <w:delText>添加格式刷工具后效果</w:delText>
                </w:r>
              </w:del>
            </w:ins>
          </w:p>
        </w:tc>
      </w:tr>
    </w:tbl>
    <w:p w14:paraId="425A8FB2" w14:textId="77777777" w:rsidR="00D239AE" w:rsidRPr="00595684" w:rsidRDefault="00D239AE" w:rsidP="00D239AE">
      <w:pPr>
        <w:spacing w:line="300" w:lineRule="auto"/>
        <w:ind w:firstLine="420"/>
        <w:rPr>
          <w:ins w:id="164" w:author="user" w:date="2019-04-12T20:38:00Z"/>
          <w:rFonts w:asciiTheme="minorEastAsia" w:hAnsiTheme="minorEastAsia"/>
        </w:rPr>
      </w:pPr>
      <w:ins w:id="165" w:author="user" w:date="2019-04-12T20:38:00Z">
        <w:r w:rsidRPr="00595684">
          <w:rPr>
            <w:rFonts w:asciiTheme="minorEastAsia" w:hAnsiTheme="minorEastAsia" w:hint="eastAsia"/>
          </w:rPr>
          <w:t>添加</w:t>
        </w:r>
        <w:proofErr w:type="gramStart"/>
        <w:r w:rsidRPr="00595684">
          <w:rPr>
            <w:rFonts w:asciiTheme="minorEastAsia" w:hAnsiTheme="minorEastAsia" w:hint="eastAsia"/>
          </w:rPr>
          <w:t>至</w:t>
        </w:r>
        <w:r w:rsidRPr="00595684">
          <w:rPr>
            <w:rFonts w:asciiTheme="minorEastAsia" w:hAnsiTheme="minorEastAsia"/>
          </w:rPr>
          <w:t>快速</w:t>
        </w:r>
        <w:proofErr w:type="gramEnd"/>
        <w:r w:rsidRPr="00595684">
          <w:rPr>
            <w:rFonts w:asciiTheme="minorEastAsia" w:hAnsiTheme="minorEastAsia"/>
          </w:rPr>
          <w:t>访问工具栏</w:t>
        </w:r>
        <w:r w:rsidRPr="00595684">
          <w:rPr>
            <w:rFonts w:asciiTheme="minorEastAsia" w:hAnsiTheme="minorEastAsia" w:hint="eastAsia"/>
          </w:rPr>
          <w:t>的命令按钮可以快速删除，右键单击待删除的命令按钮，选择快捷菜单中的“从快速访问工具栏删除”命令。</w:t>
        </w:r>
      </w:ins>
    </w:p>
    <w:p w14:paraId="4C267FE4" w14:textId="43F03390" w:rsidR="00382B92" w:rsidRPr="00C71EF7" w:rsidDel="00C8629C" w:rsidRDefault="00382B92">
      <w:pPr>
        <w:pStyle w:val="a6"/>
        <w:numPr>
          <w:ilvl w:val="0"/>
          <w:numId w:val="53"/>
        </w:numPr>
        <w:ind w:firstLineChars="0"/>
        <w:rPr>
          <w:del w:id="166" w:author="user" w:date="2019-04-12T20:23:00Z"/>
          <w:rFonts w:ascii="宋体" w:eastAsia="宋体" w:hAnsi="宋体"/>
          <w:sz w:val="24"/>
          <w:szCs w:val="24"/>
          <w:rPrChange w:id="167" w:author="瑞明 唐" w:date="2019-04-16T17:52:00Z">
            <w:rPr>
              <w:del w:id="168" w:author="user" w:date="2019-04-12T20:23:00Z"/>
            </w:rPr>
          </w:rPrChange>
        </w:rPr>
        <w:pPrChange w:id="169" w:author="瑞明 唐" w:date="2019-04-16T17:53:00Z">
          <w:pPr>
            <w:ind w:firstLineChars="200" w:firstLine="449"/>
          </w:pPr>
        </w:pPrChange>
      </w:pPr>
    </w:p>
    <w:p w14:paraId="2A3AD68D" w14:textId="77777777" w:rsidR="00C71EF7" w:rsidRDefault="00382B92">
      <w:pPr>
        <w:pStyle w:val="a6"/>
        <w:numPr>
          <w:ilvl w:val="0"/>
          <w:numId w:val="53"/>
        </w:numPr>
        <w:ind w:firstLineChars="0"/>
        <w:rPr>
          <w:ins w:id="170" w:author="瑞明 唐" w:date="2019-04-16T17:52:00Z"/>
        </w:rPr>
        <w:pPrChange w:id="171" w:author="瑞明 唐" w:date="2019-04-16T17:53:00Z">
          <w:pPr>
            <w:pStyle w:val="a6"/>
            <w:ind w:firstLine="449"/>
          </w:pPr>
        </w:pPrChange>
      </w:pPr>
      <w:del w:id="172" w:author="瑞明 唐" w:date="2019-04-16T17:46:00Z">
        <w:r w:rsidRPr="001A4179" w:rsidDel="00C71EF7">
          <w:rPr>
            <w:rFonts w:hint="eastAsia"/>
          </w:rPr>
          <w:delText>②</w:delText>
        </w:r>
      </w:del>
      <w:r w:rsidRPr="001A4179">
        <w:rPr>
          <w:rFonts w:hint="eastAsia"/>
        </w:rPr>
        <w:t>标题</w:t>
      </w:r>
      <w:r w:rsidR="00555721">
        <w:rPr>
          <w:rFonts w:hint="eastAsia"/>
        </w:rPr>
        <w:t>：</w:t>
      </w:r>
    </w:p>
    <w:p w14:paraId="39951B59" w14:textId="2B7047B5" w:rsidR="00C8629C" w:rsidRPr="00316E8B" w:rsidDel="00733219" w:rsidRDefault="00C8629C">
      <w:pPr>
        <w:pStyle w:val="a6"/>
        <w:numPr>
          <w:ilvl w:val="0"/>
          <w:numId w:val="53"/>
        </w:numPr>
        <w:ind w:firstLineChars="0"/>
        <w:rPr>
          <w:ins w:id="173" w:author="user" w:date="2019-04-12T20:24:00Z"/>
          <w:del w:id="174" w:author="瑞明 唐" w:date="2019-04-16T11:35:00Z"/>
          <w:b/>
        </w:rPr>
        <w:pPrChange w:id="175" w:author="瑞明 唐" w:date="2019-04-16T17:46:00Z">
          <w:pPr>
            <w:pStyle w:val="a6"/>
            <w:ind w:firstLine="449"/>
          </w:pPr>
        </w:pPrChange>
      </w:pPr>
      <w:ins w:id="176" w:author="user" w:date="2019-04-12T20:24:00Z">
        <w:r>
          <w:rPr>
            <w:rFonts w:asciiTheme="minorEastAsia" w:hAnsiTheme="minorEastAsia" w:hint="eastAsia"/>
          </w:rPr>
          <w:t>标题</w:t>
        </w:r>
        <w:r w:rsidRPr="00316E8B">
          <w:rPr>
            <w:rFonts w:asciiTheme="minorEastAsia" w:hAnsiTheme="minorEastAsia" w:hint="eastAsia"/>
          </w:rPr>
          <w:t>显示当前打开的文档</w:t>
        </w:r>
        <w:r>
          <w:rPr>
            <w:rFonts w:asciiTheme="minorEastAsia" w:hAnsiTheme="minorEastAsia" w:hint="eastAsia"/>
          </w:rPr>
          <w:t>文件名</w:t>
        </w:r>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w:t>
        </w:r>
        <w:r>
          <w:rPr>
            <w:rFonts w:asciiTheme="minorEastAsia" w:hAnsiTheme="minorEastAsia" w:hint="eastAsia"/>
          </w:rPr>
          <w:t>在如</w:t>
        </w:r>
        <w:del w:id="177" w:author="瑞明 唐" w:date="2019-04-16T17:53:00Z">
          <w:r w:rsidDel="00C71EF7">
            <w:rPr>
              <w:rFonts w:asciiTheme="minorEastAsia" w:hAnsiTheme="minorEastAsia" w:hint="eastAsia"/>
            </w:rPr>
            <w:delText>图</w:delText>
          </w:r>
        </w:del>
      </w:ins>
      <w:ins w:id="178" w:author="user" w:date="2019-04-12T20:25:00Z">
        <w:del w:id="179" w:author="瑞明 唐" w:date="2019-04-16T17:53:00Z">
          <w:r w:rsidDel="00C71EF7">
            <w:rPr>
              <w:rFonts w:asciiTheme="minorEastAsia" w:hAnsiTheme="minorEastAsia" w:hint="eastAsia"/>
            </w:rPr>
            <w:delText>4</w:delText>
          </w:r>
        </w:del>
      </w:ins>
      <w:ins w:id="180" w:author="user" w:date="2019-04-12T20:24:00Z">
        <w:del w:id="181" w:author="瑞明 唐" w:date="2019-04-16T17:53:00Z">
          <w:r w:rsidDel="00C71EF7">
            <w:rPr>
              <w:rFonts w:asciiTheme="minorEastAsia" w:hAnsiTheme="minorEastAsia" w:hint="eastAsia"/>
            </w:rPr>
            <w:delText>-1</w:delText>
          </w:r>
        </w:del>
      </w:ins>
      <w:ins w:id="182" w:author="瑞明 唐" w:date="2019-04-16T17:53: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_Ref6324073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183" w:author="瑞明 唐" w:date="2019-04-17T23:36:00Z">
        <w:r w:rsidR="00062BC7">
          <w:t xml:space="preserve">图4 - </w:t>
        </w:r>
        <w:r w:rsidR="00062BC7">
          <w:rPr>
            <w:noProof/>
          </w:rPr>
          <w:t>1</w:t>
        </w:r>
        <w:r w:rsidR="00062BC7">
          <w:t xml:space="preserve"> </w:t>
        </w:r>
        <w:r w:rsidR="00062BC7">
          <w:rPr>
            <w:rFonts w:hint="eastAsia"/>
          </w:rPr>
          <w:t>标题栏</w:t>
        </w:r>
      </w:ins>
      <w:ins w:id="184" w:author="瑞明 唐" w:date="2019-04-16T17:53:00Z">
        <w:r w:rsidR="00C71EF7">
          <w:rPr>
            <w:rFonts w:asciiTheme="minorEastAsia" w:hAnsiTheme="minorEastAsia"/>
          </w:rPr>
          <w:fldChar w:fldCharType="end"/>
        </w:r>
      </w:ins>
      <w:ins w:id="185" w:author="user" w:date="2019-04-12T20:24:00Z">
        <w:r>
          <w:rPr>
            <w:rFonts w:asciiTheme="minorEastAsia" w:hAnsiTheme="minorEastAsia" w:hint="eastAsia"/>
          </w:rPr>
          <w:t>所示的窗口中，标题栏上表示当前打开的文件</w:t>
        </w:r>
        <w:r w:rsidRPr="00316E8B">
          <w:rPr>
            <w:rFonts w:asciiTheme="minorEastAsia" w:hAnsiTheme="minorEastAsia" w:hint="eastAsia"/>
          </w:rPr>
          <w:t>为“</w:t>
        </w:r>
      </w:ins>
      <w:ins w:id="186" w:author="user" w:date="2019-04-12T20:25:00Z">
        <w:r>
          <w:rPr>
            <w:rFonts w:hint="eastAsia"/>
          </w:rPr>
          <w:t>电子病历系统</w:t>
        </w:r>
      </w:ins>
      <w:ins w:id="187" w:author="user" w:date="2019-04-12T20:24:00Z">
        <w:r>
          <w:rPr>
            <w:rFonts w:hint="eastAsia"/>
          </w:rPr>
          <w:t>.</w:t>
        </w:r>
      </w:ins>
      <w:ins w:id="188" w:author="user" w:date="2019-04-12T20:25:00Z">
        <w:r>
          <w:rPr>
            <w:rFonts w:hint="eastAsia"/>
          </w:rPr>
          <w:t>docx</w:t>
        </w:r>
      </w:ins>
      <w:proofErr w:type="gramStart"/>
      <w:ins w:id="189" w:author="user" w:date="2019-04-12T20:24:00Z">
        <w:r w:rsidRPr="00316E8B">
          <w:rPr>
            <w:rFonts w:asciiTheme="minorEastAsia" w:hAnsiTheme="minorEastAsia" w:hint="eastAsia"/>
          </w:rPr>
          <w:t>”</w:t>
        </w:r>
        <w:proofErr w:type="gramEnd"/>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名称为“</w:t>
        </w:r>
        <w:r w:rsidRPr="00316E8B">
          <w:rPr>
            <w:rFonts w:asciiTheme="minorEastAsia" w:hAnsiTheme="minorEastAsia"/>
          </w:rPr>
          <w:t>Microsoft</w:t>
        </w:r>
        <w:r w:rsidRPr="00316E8B">
          <w:rPr>
            <w:rFonts w:asciiTheme="minorEastAsia" w:hAnsiTheme="minorEastAsia" w:hint="eastAsia"/>
          </w:rPr>
          <w:t xml:space="preserve"> </w:t>
        </w:r>
      </w:ins>
      <w:ins w:id="190" w:author="user" w:date="2019-04-12T20:26:00Z">
        <w:r>
          <w:rPr>
            <w:rFonts w:asciiTheme="minorEastAsia" w:hAnsiTheme="minorEastAsia" w:hint="eastAsia"/>
          </w:rPr>
          <w:t xml:space="preserve"> </w:t>
        </w:r>
      </w:ins>
      <w:ins w:id="191" w:author="user" w:date="2019-04-12T20:25:00Z">
        <w:r>
          <w:rPr>
            <w:rFonts w:asciiTheme="minorEastAsia" w:hAnsiTheme="minorEastAsia" w:hint="eastAsia"/>
          </w:rPr>
          <w:t>W</w:t>
        </w:r>
      </w:ins>
      <w:ins w:id="192" w:author="user" w:date="2019-04-12T20:26:00Z">
        <w:r>
          <w:rPr>
            <w:rFonts w:asciiTheme="minorEastAsia" w:hAnsiTheme="minorEastAsia" w:hint="eastAsia"/>
          </w:rPr>
          <w:t>ord</w:t>
        </w:r>
      </w:ins>
      <w:ins w:id="193" w:author="user" w:date="2019-04-12T20:24:00Z">
        <w:r>
          <w:rPr>
            <w:rFonts w:asciiTheme="minorEastAsia" w:hAnsiTheme="minorEastAsia" w:hint="eastAsia"/>
          </w:rPr>
          <w:t>。</w:t>
        </w:r>
        <w:del w:id="194" w:author="瑞明 唐" w:date="2019-04-16T11:35:00Z">
          <w:r w:rsidRPr="00316E8B" w:rsidDel="00733219">
            <w:rPr>
              <w:rFonts w:asciiTheme="minorEastAsia" w:hAnsiTheme="minorEastAsia" w:hint="eastAsia"/>
            </w:rPr>
            <w:delText>的窗口控制按钮包括“功能区显示选项”按钮、</w:delText>
          </w:r>
          <w:r w:rsidDel="00733219">
            <w:rPr>
              <w:rFonts w:asciiTheme="minorEastAsia" w:hAnsiTheme="minorEastAsia" w:hint="eastAsia"/>
            </w:rPr>
            <w:delText>“帮助”按钮、</w:delText>
          </w:r>
          <w:r w:rsidRPr="00316E8B" w:rsidDel="00733219">
            <w:rPr>
              <w:rFonts w:asciiTheme="minorEastAsia" w:hAnsiTheme="minorEastAsia" w:hint="eastAsia"/>
            </w:rPr>
            <w:delText>“最小化”按钮、“最大化”或“向下还原”按钮</w:delText>
          </w:r>
          <w:r w:rsidDel="00733219">
            <w:rPr>
              <w:rFonts w:asciiTheme="minorEastAsia" w:hAnsiTheme="minorEastAsia" w:hint="eastAsia"/>
            </w:rPr>
            <w:delText>和</w:delText>
          </w:r>
          <w:r w:rsidRPr="00316E8B" w:rsidDel="00733219">
            <w:rPr>
              <w:rFonts w:asciiTheme="minorEastAsia" w:hAnsiTheme="minorEastAsia" w:hint="eastAsia"/>
            </w:rPr>
            <w:delText>“关闭”按钮。</w:delText>
          </w:r>
        </w:del>
      </w:ins>
    </w:p>
    <w:p w14:paraId="7C0533E1" w14:textId="1511354D" w:rsidR="00382B92" w:rsidRPr="001A4179" w:rsidRDefault="00382B92">
      <w:pPr>
        <w:pStyle w:val="a6"/>
        <w:ind w:firstLine="509"/>
        <w:rPr>
          <w:rFonts w:ascii="宋体" w:eastAsia="宋体" w:hAnsi="宋体"/>
          <w:sz w:val="24"/>
          <w:szCs w:val="24"/>
        </w:rPr>
        <w:pPrChange w:id="195" w:author="瑞明 唐" w:date="2019-04-16T11:35:00Z">
          <w:pPr>
            <w:ind w:firstLineChars="200" w:firstLine="509"/>
          </w:pPr>
        </w:pPrChange>
      </w:pPr>
      <w:del w:id="196" w:author="瑞明 唐" w:date="2019-04-16T11:35:00Z">
        <w:r w:rsidRPr="001A4179" w:rsidDel="00733219">
          <w:rPr>
            <w:rFonts w:ascii="宋体" w:eastAsia="宋体" w:hAnsi="宋体" w:hint="eastAsia"/>
            <w:sz w:val="24"/>
            <w:szCs w:val="24"/>
          </w:rPr>
          <w:delText>标题的文字包含了文档的名称</w:delText>
        </w:r>
      </w:del>
      <w:ins w:id="197" w:author="user" w:date="2019-04-12T20:23:00Z">
        <w:del w:id="198" w:author="瑞明 唐" w:date="2019-04-16T11:35:00Z">
          <w:r w:rsidR="00C8629C" w:rsidDel="00733219">
            <w:rPr>
              <w:rFonts w:ascii="宋体" w:eastAsia="宋体" w:hAnsi="宋体" w:hint="eastAsia"/>
              <w:sz w:val="24"/>
              <w:szCs w:val="24"/>
            </w:rPr>
            <w:delText>文件名</w:delText>
          </w:r>
        </w:del>
      </w:ins>
      <w:del w:id="199" w:author="瑞明 唐" w:date="2019-04-16T11:35:00Z">
        <w:r w:rsidRPr="001A4179" w:rsidDel="00733219">
          <w:rPr>
            <w:rFonts w:ascii="宋体" w:eastAsia="宋体" w:hAnsi="宋体" w:hint="eastAsia"/>
            <w:sz w:val="24"/>
            <w:szCs w:val="24"/>
          </w:rPr>
          <w:delText>和程序</w:delText>
        </w:r>
      </w:del>
      <w:ins w:id="200" w:author="user" w:date="2019-04-12T20:23:00Z">
        <w:del w:id="201" w:author="瑞明 唐" w:date="2019-04-16T11:35:00Z">
          <w:r w:rsidR="00C8629C" w:rsidDel="00733219">
            <w:rPr>
              <w:rFonts w:ascii="宋体" w:eastAsia="宋体" w:hAnsi="宋体" w:hint="eastAsia"/>
              <w:sz w:val="24"/>
              <w:szCs w:val="24"/>
            </w:rPr>
            <w:delText>软件</w:delText>
          </w:r>
        </w:del>
      </w:ins>
      <w:del w:id="202" w:author="瑞明 唐" w:date="2019-04-16T11:35:00Z">
        <w:r w:rsidRPr="001A4179" w:rsidDel="00733219">
          <w:rPr>
            <w:rFonts w:ascii="宋体" w:eastAsia="宋体" w:hAnsi="宋体" w:hint="eastAsia"/>
            <w:sz w:val="24"/>
            <w:szCs w:val="24"/>
          </w:rPr>
          <w:delText>名称。</w:delText>
        </w:r>
      </w:del>
    </w:p>
    <w:p w14:paraId="77CD373B" w14:textId="77777777" w:rsidR="00C71EF7" w:rsidRDefault="00382B92" w:rsidP="00C71EF7">
      <w:pPr>
        <w:pStyle w:val="a6"/>
        <w:numPr>
          <w:ilvl w:val="0"/>
          <w:numId w:val="53"/>
        </w:numPr>
        <w:ind w:firstLineChars="0"/>
        <w:rPr>
          <w:ins w:id="203" w:author="瑞明 唐" w:date="2019-04-16T17:53:00Z"/>
          <w:rFonts w:ascii="宋体" w:eastAsia="宋体" w:hAnsi="宋体"/>
          <w:sz w:val="24"/>
          <w:szCs w:val="24"/>
        </w:rPr>
      </w:pPr>
      <w:del w:id="204" w:author="瑞明 唐" w:date="2019-04-16T17:53:00Z">
        <w:r w:rsidRPr="00C71EF7" w:rsidDel="00C71EF7">
          <w:rPr>
            <w:rFonts w:ascii="宋体" w:eastAsia="宋体" w:hAnsi="宋体" w:hint="eastAsia"/>
            <w:sz w:val="24"/>
            <w:szCs w:val="24"/>
            <w:rPrChange w:id="205" w:author="瑞明 唐" w:date="2019-04-16T17:53:00Z">
              <w:rPr>
                <w:rFonts w:hint="eastAsia"/>
              </w:rPr>
            </w:rPrChange>
          </w:rPr>
          <w:delText>③</w:delText>
        </w:r>
      </w:del>
      <w:r w:rsidRPr="00C71EF7">
        <w:rPr>
          <w:rFonts w:ascii="宋体" w:eastAsia="宋体" w:hAnsi="宋体" w:hint="eastAsia"/>
          <w:sz w:val="24"/>
          <w:szCs w:val="24"/>
          <w:rPrChange w:id="206" w:author="瑞明 唐" w:date="2019-04-16T17:53:00Z">
            <w:rPr>
              <w:rFonts w:hint="eastAsia"/>
            </w:rPr>
          </w:rPrChange>
        </w:rPr>
        <w:t>窗口控制按钮</w:t>
      </w:r>
      <w:r w:rsidR="00555721" w:rsidRPr="00C71EF7">
        <w:rPr>
          <w:rFonts w:ascii="宋体" w:eastAsia="宋体" w:hAnsi="宋体" w:hint="eastAsia"/>
          <w:sz w:val="24"/>
          <w:szCs w:val="24"/>
          <w:rPrChange w:id="207" w:author="瑞明 唐" w:date="2019-04-16T17:53:00Z">
            <w:rPr>
              <w:rFonts w:hint="eastAsia"/>
            </w:rPr>
          </w:rPrChange>
        </w:rPr>
        <w:t>：</w:t>
      </w:r>
    </w:p>
    <w:p w14:paraId="6EA427B6" w14:textId="6781C0C5" w:rsidR="00382B92" w:rsidRPr="00C71EF7" w:rsidRDefault="00C8629C">
      <w:pPr>
        <w:pStyle w:val="a6"/>
        <w:ind w:firstLine="509"/>
        <w:rPr>
          <w:rFonts w:ascii="宋体" w:eastAsia="宋体" w:hAnsi="宋体"/>
          <w:sz w:val="24"/>
          <w:szCs w:val="24"/>
          <w:rPrChange w:id="208" w:author="瑞明 唐" w:date="2019-04-16T17:53:00Z">
            <w:rPr/>
          </w:rPrChange>
        </w:rPr>
        <w:pPrChange w:id="209" w:author="瑞明 唐" w:date="2019-04-16T17:53:00Z">
          <w:pPr>
            <w:ind w:firstLineChars="200" w:firstLine="449"/>
          </w:pPr>
        </w:pPrChange>
      </w:pPr>
      <w:ins w:id="210" w:author="user" w:date="2019-04-12T20:28:00Z">
        <w:r w:rsidRPr="00C71EF7">
          <w:rPr>
            <w:rFonts w:ascii="宋体" w:eastAsia="宋体" w:hAnsi="宋体" w:hint="eastAsia"/>
            <w:sz w:val="24"/>
            <w:szCs w:val="24"/>
            <w:rPrChange w:id="211" w:author="瑞明 唐" w:date="2019-04-16T17:53:00Z">
              <w:rPr>
                <w:rFonts w:hint="eastAsia"/>
              </w:rPr>
            </w:rPrChange>
          </w:rPr>
          <w:t>窗口控制按钮位于</w:t>
        </w:r>
        <w:r w:rsidRPr="00C71EF7">
          <w:rPr>
            <w:rFonts w:asciiTheme="minorEastAsia" w:hAnsiTheme="minorEastAsia" w:hint="eastAsia"/>
          </w:rPr>
          <w:t>标题栏右侧，</w:t>
        </w:r>
      </w:ins>
      <w:r w:rsidR="00382B92" w:rsidRPr="00C71EF7">
        <w:rPr>
          <w:rFonts w:ascii="宋体" w:eastAsia="宋体" w:hAnsi="宋体" w:hint="eastAsia"/>
          <w:sz w:val="24"/>
          <w:szCs w:val="24"/>
          <w:rPrChange w:id="212" w:author="瑞明 唐" w:date="2019-04-16T17:53:00Z">
            <w:rPr>
              <w:rFonts w:hint="eastAsia"/>
            </w:rPr>
          </w:rPrChange>
        </w:rPr>
        <w:t>分别是最小化</w:t>
      </w:r>
      <w:r w:rsidR="00555721" w:rsidRPr="00C71EF7">
        <w:rPr>
          <w:rFonts w:ascii="宋体" w:eastAsia="宋体" w:hAnsi="宋体" w:hint="eastAsia"/>
          <w:sz w:val="24"/>
          <w:szCs w:val="24"/>
          <w:rPrChange w:id="213" w:author="瑞明 唐" w:date="2019-04-16T17:53:00Z">
            <w:rPr>
              <w:rFonts w:hint="eastAsia"/>
            </w:rPr>
          </w:rPrChange>
        </w:rPr>
        <w:t>、</w:t>
      </w:r>
      <w:r w:rsidR="00382B92" w:rsidRPr="00C71EF7">
        <w:rPr>
          <w:rFonts w:ascii="宋体" w:eastAsia="宋体" w:hAnsi="宋体" w:hint="eastAsia"/>
          <w:sz w:val="24"/>
          <w:szCs w:val="24"/>
          <w:rPrChange w:id="214" w:author="瑞明 唐" w:date="2019-04-16T17:53:00Z">
            <w:rPr>
              <w:rFonts w:hint="eastAsia"/>
            </w:rPr>
          </w:rPrChange>
        </w:rPr>
        <w:t>最大化</w:t>
      </w:r>
      <w:r w:rsidR="00382B92" w:rsidRPr="00C71EF7">
        <w:rPr>
          <w:rFonts w:ascii="宋体" w:eastAsia="宋体" w:hAnsi="宋体"/>
          <w:sz w:val="24"/>
          <w:szCs w:val="24"/>
          <w:rPrChange w:id="215" w:author="瑞明 唐" w:date="2019-04-16T17:53:00Z">
            <w:rPr/>
          </w:rPrChange>
        </w:rPr>
        <w:t>/还原和关闭按钮。</w:t>
      </w:r>
    </w:p>
    <w:p w14:paraId="2A945D64" w14:textId="77777777" w:rsidR="00382B92" w:rsidRPr="001A4179" w:rsidRDefault="00382B92"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功能区</w:t>
      </w:r>
    </w:p>
    <w:p w14:paraId="49A31E67" w14:textId="3E1674A6" w:rsidR="00D239AE" w:rsidRPr="00D239AE" w:rsidRDefault="00D239AE">
      <w:pPr>
        <w:keepNext/>
        <w:ind w:firstLineChars="200" w:firstLine="449"/>
        <w:rPr>
          <w:ins w:id="216" w:author="user" w:date="2019-04-12T20:34:00Z"/>
          <w:rFonts w:asciiTheme="minorEastAsia" w:hAnsiTheme="minorEastAsia"/>
          <w:rPrChange w:id="217" w:author="user" w:date="2019-04-12T20:34:00Z">
            <w:rPr>
              <w:ins w:id="218" w:author="user" w:date="2019-04-12T20:34:00Z"/>
            </w:rPr>
          </w:rPrChange>
        </w:rPr>
        <w:pPrChange w:id="219" w:author="瑞明 唐" w:date="2019-04-16T17:54:00Z">
          <w:pPr>
            <w:pStyle w:val="a6"/>
            <w:keepNext/>
            <w:numPr>
              <w:numId w:val="35"/>
            </w:numPr>
            <w:ind w:left="420" w:firstLineChars="0" w:hanging="420"/>
          </w:pPr>
        </w:pPrChange>
      </w:pPr>
      <w:ins w:id="220" w:author="user" w:date="2019-04-12T20:34:00Z">
        <w:r w:rsidRPr="00D239AE">
          <w:rPr>
            <w:rFonts w:ascii="Arial" w:hAnsi="Arial"/>
          </w:rPr>
          <w:t>Word</w:t>
        </w:r>
        <w:r w:rsidRPr="00D239AE">
          <w:rPr>
            <w:rFonts w:asciiTheme="minorEastAsia" w:hAnsiTheme="minorEastAsia" w:hint="eastAsia"/>
            <w:rPrChange w:id="221" w:author="user" w:date="2019-04-12T20:34:00Z">
              <w:rPr>
                <w:rFonts w:hint="eastAsia"/>
              </w:rPr>
            </w:rPrChange>
          </w:rPr>
          <w:t>的</w:t>
        </w:r>
        <w:r w:rsidRPr="00D239AE">
          <w:rPr>
            <w:rFonts w:asciiTheme="minorEastAsia" w:hAnsiTheme="minorEastAsia"/>
            <w:rPrChange w:id="222" w:author="user" w:date="2019-04-12T20:34:00Z">
              <w:rPr/>
            </w:rPrChange>
          </w:rPr>
          <w:t>功能区是显示在每个页面顶端并显示最常用工具、控件和命令的工具栏。</w:t>
        </w:r>
        <w:r w:rsidRPr="00D239AE">
          <w:rPr>
            <w:rFonts w:asciiTheme="minorEastAsia" w:hAnsiTheme="minorEastAsia" w:hint="eastAsia"/>
            <w:rPrChange w:id="223" w:author="user" w:date="2019-04-12T20:34:00Z">
              <w:rPr>
                <w:rFonts w:hint="eastAsia"/>
              </w:rPr>
            </w:rPrChange>
          </w:rPr>
          <w:t>它由选项卡、组和各组的命令按钮</w:t>
        </w:r>
        <w:r w:rsidRPr="00D239AE">
          <w:rPr>
            <w:rFonts w:ascii="Arial" w:hAnsi="Arial" w:hint="eastAsia"/>
          </w:rPr>
          <w:t>3</w:t>
        </w:r>
        <w:r w:rsidRPr="00D239AE">
          <w:rPr>
            <w:rFonts w:asciiTheme="minorEastAsia" w:hAnsiTheme="minorEastAsia" w:hint="eastAsia"/>
            <w:rPrChange w:id="224" w:author="user" w:date="2019-04-12T20:34:00Z">
              <w:rPr>
                <w:rFonts w:hint="eastAsia"/>
              </w:rPr>
            </w:rPrChange>
          </w:rPr>
          <w:t>部分组成，</w:t>
        </w:r>
        <w:r w:rsidRPr="00D239AE">
          <w:rPr>
            <w:rFonts w:asciiTheme="minorEastAsia" w:hAnsiTheme="minorEastAsia"/>
            <w:rPrChange w:id="225" w:author="user" w:date="2019-04-12T20:34:00Z">
              <w:rPr/>
            </w:rPrChange>
          </w:rPr>
          <w:t>如</w:t>
        </w:r>
      </w:ins>
      <w:ins w:id="226" w:author="user" w:date="2019-04-12T20:35:00Z">
        <w:del w:id="227" w:author="瑞明 唐" w:date="2019-04-16T17:59:00Z">
          <w:r w:rsidDel="00C71EF7">
            <w:rPr>
              <w:rFonts w:asciiTheme="minorEastAsia" w:hAnsiTheme="minorEastAsia"/>
            </w:rPr>
            <w:delText>图</w:delText>
          </w:r>
          <w:r w:rsidDel="00C71EF7">
            <w:rPr>
              <w:rFonts w:asciiTheme="minorEastAsia" w:hAnsiTheme="minorEastAsia" w:hint="eastAsia"/>
            </w:rPr>
            <w:delText>4-2</w:delText>
          </w:r>
        </w:del>
      </w:ins>
      <w:ins w:id="228" w:author="瑞明 唐" w:date="2019-04-16T17:5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_Ref6329961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29" w:author="瑞明 唐" w:date="2019-04-17T23:36:00Z">
        <w:r w:rsidR="00062BC7">
          <w:t xml:space="preserve">图4 - </w:t>
        </w:r>
        <w:r w:rsidR="00062BC7">
          <w:rPr>
            <w:noProof/>
          </w:rPr>
          <w:t>4</w:t>
        </w:r>
        <w:r w:rsidR="00062BC7">
          <w:rPr>
            <w:rFonts w:hint="eastAsia"/>
          </w:rPr>
          <w:t>功能区</w:t>
        </w:r>
      </w:ins>
      <w:ins w:id="230" w:author="瑞明 唐" w:date="2019-04-16T17:59:00Z">
        <w:r w:rsidR="00C71EF7">
          <w:rPr>
            <w:rFonts w:asciiTheme="minorEastAsia" w:hAnsiTheme="minorEastAsia"/>
          </w:rPr>
          <w:fldChar w:fldCharType="end"/>
        </w:r>
      </w:ins>
      <w:ins w:id="231" w:author="user" w:date="2019-04-12T20:34:00Z">
        <w:r w:rsidRPr="00D239AE">
          <w:rPr>
            <w:rFonts w:asciiTheme="minorEastAsia" w:hAnsiTheme="minorEastAsia"/>
            <w:rPrChange w:id="232" w:author="user" w:date="2019-04-12T20:34:00Z">
              <w:rPr/>
            </w:rPrChange>
          </w:rPr>
          <w:t>所示</w:t>
        </w:r>
        <w:r w:rsidRPr="00D239AE">
          <w:rPr>
            <w:rFonts w:asciiTheme="minorEastAsia" w:hAnsiTheme="minorEastAsia" w:hint="eastAsia"/>
            <w:rPrChange w:id="233" w:author="user" w:date="2019-04-12T20:34:00Z">
              <w:rPr>
                <w:rFonts w:hint="eastAsia"/>
              </w:rPr>
            </w:rPrChange>
          </w:rPr>
          <w:t>。单击选项卡，可以打开此选项卡所包含的组和各组相应的命令按钮。</w:t>
        </w:r>
      </w:ins>
    </w:p>
    <w:p w14:paraId="18CF8AF0" w14:textId="16BB12EC" w:rsidR="00382B92" w:rsidRPr="001A4179" w:rsidRDefault="00382B92" w:rsidP="00382B92">
      <w:pPr>
        <w:pStyle w:val="a6"/>
        <w:ind w:firstLine="509"/>
        <w:rPr>
          <w:rFonts w:ascii="宋体" w:eastAsia="宋体" w:hAnsi="宋体"/>
          <w:sz w:val="24"/>
          <w:szCs w:val="24"/>
        </w:rPr>
      </w:pPr>
      <w:del w:id="234" w:author="user" w:date="2019-04-12T20:36:00Z">
        <w:r w:rsidRPr="001A4179" w:rsidDel="00D239AE">
          <w:rPr>
            <w:rFonts w:ascii="宋体" w:eastAsia="宋体" w:hAnsi="宋体" w:hint="eastAsia"/>
            <w:sz w:val="24"/>
            <w:szCs w:val="24"/>
          </w:rPr>
          <w:delText>功能区包括了“开始”等</w:delText>
        </w:r>
        <w:r w:rsidRPr="001A4179" w:rsidDel="00D239AE">
          <w:rPr>
            <w:rFonts w:ascii="宋体" w:eastAsia="宋体" w:hAnsi="宋体"/>
            <w:sz w:val="24"/>
            <w:szCs w:val="24"/>
          </w:rPr>
          <w:delText>7个固定的选项卡和其他非固定的选项卡</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每个选项卡对应相应的功能区</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操作界面非常直观。如图4</w:delText>
        </w:r>
        <w:r w:rsidR="00D96DA5" w:rsidDel="00D239AE">
          <w:rPr>
            <w:rFonts w:ascii="宋体" w:eastAsia="宋体" w:hAnsi="宋体"/>
            <w:sz w:val="24"/>
            <w:szCs w:val="24"/>
          </w:rPr>
          <w:delText>-</w:delText>
        </w:r>
        <w:r w:rsidRPr="001A4179" w:rsidDel="00D239AE">
          <w:rPr>
            <w:rFonts w:ascii="宋体" w:eastAsia="宋体" w:hAnsi="宋体"/>
            <w:sz w:val="24"/>
            <w:szCs w:val="24"/>
          </w:rPr>
          <w:delText>2</w:delText>
        </w:r>
        <w:r w:rsidRPr="001A4179" w:rsidDel="00D239AE">
          <w:rPr>
            <w:rFonts w:ascii="宋体" w:eastAsia="宋体" w:hAnsi="宋体" w:hint="eastAsia"/>
            <w:sz w:val="24"/>
            <w:szCs w:val="24"/>
          </w:rPr>
          <w:delText>所示。</w:delText>
        </w:r>
      </w:del>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41082777" w14:textId="77777777" w:rsidTr="00A97A14">
        <w:tc>
          <w:tcPr>
            <w:tcW w:w="8528" w:type="dxa"/>
          </w:tcPr>
          <w:p w14:paraId="1657C628" w14:textId="6F17F198" w:rsidR="001A4179" w:rsidRDefault="001A4179">
            <w:pPr>
              <w:pStyle w:val="a6"/>
              <w:keepNext/>
              <w:ind w:firstLineChars="0" w:firstLine="0"/>
              <w:jc w:val="center"/>
              <w:rPr>
                <w:ins w:id="235" w:author="user" w:date="2019-04-12T20:36:00Z"/>
              </w:rPr>
            </w:pPr>
            <w:del w:id="236" w:author="user" w:date="2019-04-12T20:36:00Z">
              <w:r w:rsidRPr="00A97A14" w:rsidDel="00D239AE">
                <w:rPr>
                  <w:rFonts w:ascii="宋体" w:eastAsia="宋体" w:hAnsi="宋体"/>
                  <w:noProof/>
                  <w:rPrChange w:id="237" w:author="Unknown">
                    <w:rPr>
                      <w:noProof/>
                    </w:rPr>
                  </w:rPrChange>
                </w:rPr>
                <w:lastRenderedPageBreak/>
                <w:drawing>
                  <wp:inline distT="0" distB="0" distL="0" distR="0" wp14:anchorId="66253A2E" wp14:editId="77F02387">
                    <wp:extent cx="5041463" cy="757450"/>
                    <wp:effectExtent l="0" t="0" r="0" b="508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4-2.png"/>
                            <pic:cNvPicPr/>
                          </pic:nvPicPr>
                          <pic:blipFill>
                            <a:blip r:embed="rId18">
                              <a:extLst>
                                <a:ext uri="{28A0092B-C50C-407E-A947-70E740481C1C}">
                                  <a14:useLocalDpi xmlns:a14="http://schemas.microsoft.com/office/drawing/2010/main" val="0"/>
                                </a:ext>
                              </a:extLst>
                            </a:blip>
                            <a:stretch>
                              <a:fillRect/>
                            </a:stretch>
                          </pic:blipFill>
                          <pic:spPr>
                            <a:xfrm>
                              <a:off x="0" y="0"/>
                              <a:ext cx="5104180" cy="766873"/>
                            </a:xfrm>
                            <a:prstGeom prst="rect">
                              <a:avLst/>
                            </a:prstGeom>
                          </pic:spPr>
                        </pic:pic>
                      </a:graphicData>
                    </a:graphic>
                  </wp:inline>
                </w:drawing>
              </w:r>
            </w:del>
          </w:p>
          <w:p w14:paraId="3C881AFE" w14:textId="77777777" w:rsidR="00C71EF7" w:rsidRDefault="00D239AE">
            <w:pPr>
              <w:pStyle w:val="a6"/>
              <w:keepNext/>
              <w:ind w:firstLineChars="0" w:firstLine="0"/>
              <w:jc w:val="center"/>
              <w:rPr>
                <w:ins w:id="238" w:author="瑞明 唐" w:date="2019-04-16T17:58:00Z"/>
              </w:rPr>
            </w:pPr>
            <w:ins w:id="239" w:author="user" w:date="2019-04-12T20:36:00Z">
              <w:r w:rsidRPr="00595684">
                <w:rPr>
                  <w:rFonts w:asciiTheme="minorEastAsia" w:hAnsiTheme="minorEastAsia" w:cs="宋体"/>
                  <w:noProof/>
                  <w:kern w:val="0"/>
                  <w:sz w:val="24"/>
                  <w:szCs w:val="24"/>
                  <w:rPrChange w:id="240" w:author="Unknown">
                    <w:rPr>
                      <w:noProof/>
                    </w:rPr>
                  </w:rPrChange>
                </w:rPr>
                <w:drawing>
                  <wp:inline distT="0" distB="0" distL="0" distR="0" wp14:anchorId="3E2A8898" wp14:editId="00C70BAF">
                    <wp:extent cx="5267960" cy="661670"/>
                    <wp:effectExtent l="0" t="0" r="889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960" cy="661670"/>
                            </a:xfrm>
                            <a:prstGeom prst="rect">
                              <a:avLst/>
                            </a:prstGeom>
                            <a:noFill/>
                            <a:ln>
                              <a:noFill/>
                            </a:ln>
                          </pic:spPr>
                        </pic:pic>
                      </a:graphicData>
                    </a:graphic>
                  </wp:inline>
                </w:drawing>
              </w:r>
            </w:ins>
          </w:p>
          <w:p w14:paraId="474497B9" w14:textId="36141FF3" w:rsidR="00D239AE" w:rsidRDefault="00C71EF7">
            <w:pPr>
              <w:pStyle w:val="a9"/>
              <w:jc w:val="center"/>
              <w:pPrChange w:id="241" w:author="瑞明 唐" w:date="2019-04-16T17:58:00Z">
                <w:pPr>
                  <w:pStyle w:val="a6"/>
                  <w:keepNext/>
                  <w:ind w:firstLineChars="0" w:firstLine="0"/>
                  <w:jc w:val="center"/>
                </w:pPr>
              </w:pPrChange>
            </w:pPr>
            <w:bookmarkStart w:id="242" w:name="_Ref6329961"/>
            <w:ins w:id="243" w:author="瑞明 唐" w:date="2019-04-16T17:58:00Z">
              <w:r>
                <w:t>图</w:t>
              </w:r>
              <w:r>
                <w:t xml:space="preserve">4 - </w:t>
              </w:r>
              <w:r>
                <w:fldChar w:fldCharType="begin"/>
              </w:r>
              <w:r>
                <w:instrText xml:space="preserve"> SEQ </w:instrText>
              </w:r>
              <w:r>
                <w:instrText>图</w:instrText>
              </w:r>
              <w:r>
                <w:instrText xml:space="preserve">4_- \* ARABIC </w:instrText>
              </w:r>
            </w:ins>
            <w:r>
              <w:fldChar w:fldCharType="separate"/>
            </w:r>
            <w:ins w:id="244" w:author="瑞明 唐" w:date="2019-04-21T10:07:00Z">
              <w:r w:rsidR="00C93B02">
                <w:rPr>
                  <w:noProof/>
                </w:rPr>
                <w:t>4</w:t>
              </w:r>
            </w:ins>
            <w:ins w:id="245" w:author="瑞明 唐" w:date="2019-04-16T17:58:00Z">
              <w:r>
                <w:fldChar w:fldCharType="end"/>
              </w:r>
              <w:r>
                <w:rPr>
                  <w:rFonts w:hint="eastAsia"/>
                </w:rPr>
                <w:t>功能区</w:t>
              </w:r>
            </w:ins>
            <w:bookmarkEnd w:id="242"/>
          </w:p>
          <w:p w14:paraId="5B615BB5" w14:textId="75220CB9" w:rsidR="001A4179" w:rsidRDefault="001A4179" w:rsidP="00D239AE">
            <w:pPr>
              <w:pStyle w:val="a9"/>
              <w:jc w:val="center"/>
              <w:rPr>
                <w:rFonts w:ascii="宋体" w:eastAsia="宋体" w:hAnsi="宋体"/>
              </w:rPr>
            </w:pPr>
            <w:del w:id="246" w:author="瑞明 唐" w:date="2019-04-16T16:14:00Z">
              <w:r w:rsidDel="00C71EF7">
                <w:delText>图</w:delText>
              </w:r>
              <w:r w:rsidDel="00C71EF7">
                <w:delText xml:space="preserve"> 4 </w:delText>
              </w:r>
              <w:r w:rsidR="00D96DA5" w:rsidDel="00C71EF7">
                <w:delText>-</w:delText>
              </w:r>
              <w:r w:rsidDel="00C71EF7">
                <w:delText xml:space="preserve"> </w:delText>
              </w:r>
              <w:r w:rsidDel="00C71EF7">
                <w:fldChar w:fldCharType="begin"/>
              </w:r>
              <w:r w:rsidDel="00C71EF7">
                <w:delInstrText xml:space="preserve"> SEQ </w:delInstrText>
              </w:r>
              <w:r w:rsidDel="00C71EF7">
                <w:delInstrText>图</w:delInstrText>
              </w:r>
              <w:r w:rsidDel="00C71EF7">
                <w:delInstrText xml:space="preserve">_4_- \* ARABIC </w:delInstrText>
              </w:r>
              <w:r w:rsidDel="00C71EF7">
                <w:fldChar w:fldCharType="separate"/>
              </w:r>
              <w:r w:rsidDel="00C71EF7">
                <w:rPr>
                  <w:noProof/>
                </w:rPr>
                <w:delText>2</w:delText>
              </w:r>
              <w:r w:rsidDel="00C71EF7">
                <w:fldChar w:fldCharType="end"/>
              </w:r>
            </w:del>
            <w:ins w:id="247" w:author="user" w:date="2019-04-12T20:33:00Z">
              <w:del w:id="248" w:author="瑞明 唐" w:date="2019-04-16T16:14:00Z">
                <w:r w:rsidR="00D239AE" w:rsidDel="00C71EF7">
                  <w:rPr>
                    <w:rFonts w:hint="eastAsia"/>
                  </w:rPr>
                  <w:delText xml:space="preserve"> </w:delText>
                </w:r>
              </w:del>
            </w:ins>
            <w:del w:id="249" w:author="瑞明 唐" w:date="2019-04-16T16:14:00Z">
              <w:r w:rsidDel="00C71EF7">
                <w:rPr>
                  <w:rFonts w:hint="eastAsia"/>
                </w:rPr>
                <w:delText>功能区</w:delText>
              </w:r>
            </w:del>
          </w:p>
        </w:tc>
      </w:tr>
    </w:tbl>
    <w:p w14:paraId="05A851EF" w14:textId="77777777" w:rsidR="00513CF3" w:rsidRPr="00595684" w:rsidRDefault="00513CF3" w:rsidP="00513CF3">
      <w:pPr>
        <w:ind w:firstLine="420"/>
        <w:rPr>
          <w:ins w:id="250" w:author="user" w:date="2019-04-12T20:40:00Z"/>
          <w:rFonts w:asciiTheme="minorEastAsia" w:hAnsiTheme="minorEastAsia"/>
        </w:rPr>
      </w:pPr>
      <w:ins w:id="251" w:author="user" w:date="2019-04-12T20:40:00Z">
        <w:r w:rsidRPr="00595684">
          <w:rPr>
            <w:rFonts w:asciiTheme="minorEastAsia" w:hAnsiTheme="minorEastAsia" w:hint="eastAsia"/>
          </w:rPr>
          <w:t>在</w:t>
        </w:r>
        <w:r w:rsidRPr="00A62E67">
          <w:rPr>
            <w:rFonts w:ascii="Arial" w:hAnsi="Arial"/>
          </w:rPr>
          <w:t>Word</w:t>
        </w:r>
        <w:r w:rsidRPr="00595684">
          <w:rPr>
            <w:rFonts w:asciiTheme="minorEastAsia" w:hAnsiTheme="minorEastAsia" w:hint="eastAsia"/>
          </w:rPr>
          <w:t>中，主要的选项卡包括“文件”、</w:t>
        </w:r>
        <w:r w:rsidRPr="00595684">
          <w:rPr>
            <w:rFonts w:asciiTheme="minorEastAsia" w:hAnsiTheme="minorEastAsia"/>
          </w:rPr>
          <w:t>“开始”、“插入”、“页面布局”、“引用”</w:t>
        </w:r>
        <w:r w:rsidRPr="00595684">
          <w:rPr>
            <w:rFonts w:asciiTheme="minorEastAsia" w:hAnsiTheme="minorEastAsia" w:hint="eastAsia"/>
          </w:rPr>
          <w:t>、</w:t>
        </w:r>
        <w:r w:rsidRPr="00595684">
          <w:rPr>
            <w:rFonts w:asciiTheme="minorEastAsia" w:hAnsiTheme="minorEastAsia"/>
          </w:rPr>
          <w:t>“</w:t>
        </w:r>
        <w:r w:rsidRPr="00595684">
          <w:rPr>
            <w:rFonts w:asciiTheme="minorEastAsia" w:hAnsiTheme="minorEastAsia" w:hint="eastAsia"/>
          </w:rPr>
          <w:t>邮件</w:t>
        </w:r>
        <w:r w:rsidRPr="00595684">
          <w:rPr>
            <w:rFonts w:asciiTheme="minorEastAsia" w:hAnsiTheme="minorEastAsia"/>
          </w:rPr>
          <w:t>”</w:t>
        </w:r>
        <w:r w:rsidRPr="00595684">
          <w:rPr>
            <w:rFonts w:asciiTheme="minorEastAsia" w:hAnsiTheme="minorEastAsia" w:hint="eastAsia"/>
          </w:rPr>
          <w:t>、“审阅”和“视图”，每个选项卡都包含多组相关的命令按钮。例如，在“开始”选项卡中，从左至右依次为“剪贴板”、</w:t>
        </w:r>
        <w:proofErr w:type="gramStart"/>
        <w:r w:rsidRPr="00595684">
          <w:rPr>
            <w:rFonts w:asciiTheme="minorEastAsia" w:hAnsiTheme="minorEastAsia" w:hint="eastAsia"/>
          </w:rPr>
          <w:t>“</w:t>
        </w:r>
        <w:proofErr w:type="gramEnd"/>
        <w:r w:rsidRPr="00595684">
          <w:rPr>
            <w:rFonts w:asciiTheme="minorEastAsia" w:hAnsiTheme="minorEastAsia" w:hint="eastAsia"/>
          </w:rPr>
          <w:t>字体、“段落”、“样式”、和“编辑”组，每组又有多个命令按钮。</w:t>
        </w:r>
      </w:ins>
    </w:p>
    <w:p w14:paraId="255BFE0A" w14:textId="2DE1EF19" w:rsidR="00513CF3" w:rsidRPr="00595684" w:rsidRDefault="00513CF3" w:rsidP="00513CF3">
      <w:pPr>
        <w:ind w:firstLine="420"/>
        <w:rPr>
          <w:ins w:id="252" w:author="user" w:date="2019-04-12T20:40:00Z"/>
          <w:rFonts w:asciiTheme="minorEastAsia" w:hAnsiTheme="minorEastAsia"/>
        </w:rPr>
      </w:pPr>
      <w:ins w:id="253" w:author="user" w:date="2019-04-12T20:40:00Z">
        <w:r w:rsidRPr="00595684">
          <w:rPr>
            <w:rFonts w:asciiTheme="minorEastAsia" w:hAnsiTheme="minorEastAsia" w:hint="eastAsia"/>
          </w:rPr>
          <w:t>在有些组中，其右下角有一个“对话框启动器”按钮</w:t>
        </w:r>
        <w:r w:rsidRPr="00595684">
          <w:rPr>
            <w:rFonts w:asciiTheme="minorEastAsia" w:hAnsiTheme="minorEastAsia"/>
            <w:noProof/>
            <w:rPrChange w:id="254" w:author="Unknown">
              <w:rPr>
                <w:noProof/>
              </w:rPr>
            </w:rPrChange>
          </w:rPr>
          <w:drawing>
            <wp:inline distT="0" distB="0" distL="0" distR="0" wp14:anchorId="0D694E4B" wp14:editId="1BED5363">
              <wp:extent cx="157500" cy="12600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w:t>
        </w:r>
      </w:ins>
      <w:ins w:id="255" w:author="瑞明 唐" w:date="2019-04-16T18:07: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_Ref6330473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56" w:author="瑞明 唐" w:date="2019-04-17T23:36:00Z">
        <w:r w:rsidR="00062BC7">
          <w:t xml:space="preserve">图4 - </w:t>
        </w:r>
        <w:r w:rsidR="00062BC7">
          <w:rPr>
            <w:noProof/>
          </w:rPr>
          <w:t>5</w:t>
        </w:r>
        <w:r w:rsidR="00062BC7">
          <w:rPr>
            <w:rFonts w:hint="eastAsia"/>
          </w:rPr>
          <w:t>对话框启动器</w:t>
        </w:r>
      </w:ins>
      <w:ins w:id="257" w:author="瑞明 唐" w:date="2019-04-16T18:07:00Z">
        <w:r w:rsidR="00C71EF7">
          <w:rPr>
            <w:rFonts w:asciiTheme="minorEastAsia" w:hAnsiTheme="minorEastAsia"/>
          </w:rPr>
          <w:fldChar w:fldCharType="end"/>
        </w:r>
        <w:r w:rsidR="00C71EF7">
          <w:rPr>
            <w:rFonts w:asciiTheme="minorEastAsia" w:hAnsiTheme="minorEastAsia" w:hint="eastAsia"/>
          </w:rPr>
          <w:t>所示，</w:t>
        </w:r>
      </w:ins>
      <w:ins w:id="258" w:author="user" w:date="2019-04-12T20:40:00Z">
        <w:r w:rsidRPr="00595684">
          <w:rPr>
            <w:rFonts w:asciiTheme="minorEastAsia" w:hAnsiTheme="minorEastAsia" w:hint="eastAsia"/>
          </w:rPr>
          <w:t>单击该按钮可以打开相应的对话框或任务窗格。例如，单击“开始”选项卡，再单击“字体”组中右下角的“对话框启动器”按钮</w:t>
        </w:r>
        <w:r w:rsidRPr="00595684">
          <w:rPr>
            <w:rFonts w:asciiTheme="minorEastAsia" w:hAnsiTheme="minorEastAsia"/>
            <w:noProof/>
            <w:rPrChange w:id="259" w:author="Unknown">
              <w:rPr>
                <w:noProof/>
              </w:rPr>
            </w:rPrChange>
          </w:rPr>
          <w:drawing>
            <wp:inline distT="0" distB="0" distL="0" distR="0" wp14:anchorId="7AA4C305" wp14:editId="1DDA90A7">
              <wp:extent cx="157500" cy="126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，将打开“字体”对话框，如</w:t>
        </w:r>
        <w:del w:id="260" w:author="瑞明 唐" w:date="2019-04-16T18:07:00Z">
          <w:r w:rsidDel="00C71EF7">
            <w:rPr>
              <w:rFonts w:asciiTheme="minorEastAsia" w:hAnsiTheme="minorEastAsia" w:hint="eastAsia"/>
            </w:rPr>
            <w:delText>图4-4</w:delText>
          </w:r>
        </w:del>
      </w:ins>
      <w:ins w:id="261" w:author="瑞明 唐" w:date="2019-04-16T18:08: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_Ref6330503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62" w:author="瑞明 唐" w:date="2019-04-17T23:36:00Z">
        <w:r w:rsidR="00062BC7">
          <w:t xml:space="preserve">图4 - </w:t>
        </w:r>
        <w:r w:rsidR="00062BC7">
          <w:rPr>
            <w:noProof/>
          </w:rPr>
          <w:t>6</w:t>
        </w:r>
        <w:r w:rsidR="00062BC7">
          <w:rPr>
            <w:rFonts w:hint="eastAsia"/>
          </w:rPr>
          <w:t>字体对话框</w:t>
        </w:r>
      </w:ins>
      <w:ins w:id="263" w:author="瑞明 唐" w:date="2019-04-16T18:08:00Z">
        <w:r w:rsidR="00C71EF7">
          <w:rPr>
            <w:rFonts w:asciiTheme="minorEastAsia" w:hAnsiTheme="minorEastAsia"/>
          </w:rPr>
          <w:fldChar w:fldCharType="end"/>
        </w:r>
      </w:ins>
      <w:ins w:id="264" w:author="user" w:date="2019-04-12T20:40:00Z">
        <w:r w:rsidRPr="00595684">
          <w:rPr>
            <w:rFonts w:asciiTheme="minorEastAsia" w:hAnsiTheme="minorEastAsia" w:hint="eastAsia"/>
          </w:rPr>
          <w:t>所示，在该对话框中，除了能实现“字体”组中绝大部分命令按钮的功能外，还可以设置更多字体格式。</w:t>
        </w:r>
      </w:ins>
    </w:p>
    <w:p w14:paraId="552D92A8" w14:textId="0C051374" w:rsidR="00513CF3" w:rsidRPr="00BB0266" w:rsidRDefault="00513CF3" w:rsidP="00513CF3">
      <w:pPr>
        <w:ind w:firstLine="420"/>
        <w:rPr>
          <w:ins w:id="265" w:author="user" w:date="2019-04-12T20:40:00Z"/>
          <w:rFonts w:asciiTheme="minorEastAsia" w:hAnsiTheme="minorEastAsia"/>
        </w:rPr>
      </w:pPr>
      <w:ins w:id="266" w:author="user" w:date="2019-04-12T20:40:00Z">
        <w:r w:rsidRPr="00595684">
          <w:rPr>
            <w:rFonts w:asciiTheme="minorEastAsia" w:hAnsiTheme="minorEastAsia" w:hint="eastAsia"/>
          </w:rPr>
          <w:t>另外，功能区能进行折叠或展开，折叠时只保留一个包含选项卡的条形区域，若要折叠功能区，则双击突出显示的活动选项卡；若要再次展开功能区，则再次双击活动选项卡。也可以单击选项卡最右端的“功能区最小化”按钮</w:t>
        </w:r>
        <w:r w:rsidRPr="00595684">
          <w:rPr>
            <w:rFonts w:asciiTheme="minorEastAsia" w:hAnsiTheme="minorEastAsia"/>
            <w:noProof/>
            <w:rPrChange w:id="267" w:author="Unknown">
              <w:rPr>
                <w:noProof/>
              </w:rPr>
            </w:rPrChange>
          </w:rPr>
          <w:drawing>
            <wp:inline distT="0" distB="0" distL="0" distR="0" wp14:anchorId="64EC177B" wp14:editId="504DA818">
              <wp:extent cx="126000" cy="126000"/>
              <wp:effectExtent l="0" t="0" r="762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ins>
      <w:ins w:id="268"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_Ref6332555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69" w:author="瑞明 唐" w:date="2019-04-17T23:36:00Z">
        <w:r w:rsidR="00062BC7">
          <w:t xml:space="preserve">图4 - </w:t>
        </w:r>
        <w:r w:rsidR="00062BC7">
          <w:rPr>
            <w:noProof/>
          </w:rPr>
          <w:t>7</w:t>
        </w:r>
        <w:r w:rsidR="00062BC7">
          <w:rPr>
            <w:rFonts w:hint="eastAsia"/>
          </w:rPr>
          <w:t>最小化功能区</w:t>
        </w:r>
      </w:ins>
      <w:ins w:id="270" w:author="瑞明 唐" w:date="2019-04-16T18:42:00Z">
        <w:r w:rsidR="00C71EF7">
          <w:rPr>
            <w:rFonts w:asciiTheme="minorEastAsia" w:hAnsiTheme="minorEastAsia"/>
          </w:rPr>
          <w:fldChar w:fldCharType="end"/>
        </w:r>
        <w:r w:rsidR="00C71EF7">
          <w:rPr>
            <w:rFonts w:asciiTheme="minorEastAsia" w:hAnsiTheme="minorEastAsia" w:hint="eastAsia"/>
          </w:rPr>
          <w:t>所示</w:t>
        </w:r>
      </w:ins>
      <w:ins w:id="271" w:author="user" w:date="2019-04-12T20:40:00Z">
        <w:r w:rsidRPr="00595684">
          <w:rPr>
            <w:rFonts w:asciiTheme="minorEastAsia" w:hAnsiTheme="minorEastAsia" w:hint="eastAsia"/>
          </w:rPr>
          <w:t>或“展开功能区”按钮</w:t>
        </w:r>
        <w:r w:rsidRPr="00595684">
          <w:rPr>
            <w:rFonts w:asciiTheme="minorEastAsia" w:hAnsiTheme="minorEastAsia"/>
            <w:noProof/>
            <w:rPrChange w:id="272" w:author="Unknown">
              <w:rPr>
                <w:noProof/>
              </w:rPr>
            </w:rPrChange>
          </w:rPr>
          <w:drawing>
            <wp:inline distT="0" distB="0" distL="0" distR="0" wp14:anchorId="4E367576" wp14:editId="1A451A6B">
              <wp:extent cx="157672" cy="126000"/>
              <wp:effectExtent l="0" t="0" r="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672" cy="126000"/>
                      </a:xfrm>
                      <a:prstGeom prst="rect">
                        <a:avLst/>
                      </a:prstGeom>
                      <a:noFill/>
                      <a:ln>
                        <a:noFill/>
                      </a:ln>
                    </pic:spPr>
                  </pic:pic>
                </a:graphicData>
              </a:graphic>
            </wp:inline>
          </w:drawing>
        </w:r>
        <w:r w:rsidRPr="00595684">
          <w:rPr>
            <w:rFonts w:asciiTheme="minorEastAsia" w:hAnsiTheme="minorEastAsia" w:hint="eastAsia"/>
          </w:rPr>
          <w:t>来折叠或展开功能区</w:t>
        </w:r>
      </w:ins>
      <w:ins w:id="273"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_Ref6332589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74" w:author="瑞明 唐" w:date="2019-04-17T23:36:00Z">
        <w:r w:rsidR="00062BC7">
          <w:t xml:space="preserve">图4 - </w:t>
        </w:r>
        <w:r w:rsidR="00062BC7">
          <w:rPr>
            <w:noProof/>
          </w:rPr>
          <w:t>8</w:t>
        </w:r>
        <w:r w:rsidR="00062BC7">
          <w:rPr>
            <w:rFonts w:hint="eastAsia"/>
          </w:rPr>
          <w:t>展开功能区</w:t>
        </w:r>
      </w:ins>
      <w:ins w:id="275" w:author="瑞明 唐" w:date="2019-04-16T18:42:00Z">
        <w:r w:rsidR="00C71EF7">
          <w:rPr>
            <w:rFonts w:asciiTheme="minorEastAsia" w:hAnsiTheme="minorEastAsia"/>
          </w:rPr>
          <w:fldChar w:fldCharType="end"/>
        </w:r>
      </w:ins>
      <w:ins w:id="276" w:author="瑞明 唐" w:date="2019-04-16T18:43:00Z">
        <w:r w:rsidR="00C71EF7">
          <w:rPr>
            <w:rFonts w:asciiTheme="minorEastAsia" w:hAnsiTheme="minorEastAsia" w:hint="eastAsia"/>
          </w:rPr>
          <w:t>所示</w:t>
        </w:r>
      </w:ins>
      <w:ins w:id="277" w:author="user" w:date="2019-04-12T20:40:00Z">
        <w:r w:rsidRPr="00595684">
          <w:rPr>
            <w:rFonts w:asciiTheme="minorEastAsia" w:hAnsiTheme="minorEastAsia" w:hint="eastAsia"/>
          </w:rPr>
          <w:t>。</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8" w:author="瑞明 唐" w:date="2019-04-16T18:35:00Z">
          <w:tblPr>
            <w:tblStyle w:val="af1"/>
            <w:tblW w:w="0" w:type="auto"/>
            <w:tblLook w:val="04A0" w:firstRow="1" w:lastRow="0" w:firstColumn="1" w:lastColumn="0" w:noHBand="0" w:noVBand="1"/>
          </w:tblPr>
        </w:tblPrChange>
      </w:tblPr>
      <w:tblGrid>
        <w:gridCol w:w="4264"/>
        <w:gridCol w:w="4264"/>
        <w:tblGridChange w:id="279">
          <w:tblGrid>
            <w:gridCol w:w="4264"/>
            <w:gridCol w:w="4264"/>
          </w:tblGrid>
        </w:tblGridChange>
      </w:tblGrid>
      <w:tr w:rsidR="00C71EF7" w14:paraId="759F08A0" w14:textId="77777777" w:rsidTr="00C71EF7">
        <w:trPr>
          <w:ins w:id="280" w:author="瑞明 唐" w:date="2019-04-16T18:01:00Z"/>
        </w:trPr>
        <w:tc>
          <w:tcPr>
            <w:tcW w:w="4264" w:type="dxa"/>
            <w:tcPrChange w:id="281" w:author="瑞明 唐" w:date="2019-04-16T18:35:00Z">
              <w:tcPr>
                <w:tcW w:w="4264" w:type="dxa"/>
              </w:tcPr>
            </w:tcPrChange>
          </w:tcPr>
          <w:p w14:paraId="1A5484CB" w14:textId="77777777" w:rsidR="00C71EF7" w:rsidRDefault="00C71EF7">
            <w:pPr>
              <w:keepNext/>
              <w:autoSpaceDE w:val="0"/>
              <w:autoSpaceDN w:val="0"/>
              <w:adjustRightInd w:val="0"/>
              <w:spacing w:line="300" w:lineRule="auto"/>
              <w:jc w:val="center"/>
              <w:rPr>
                <w:ins w:id="282" w:author="瑞明 唐" w:date="2019-04-16T18:06:00Z"/>
              </w:rPr>
              <w:pPrChange w:id="283" w:author="瑞明 唐" w:date="2019-04-16T18:35:00Z">
                <w:pPr>
                  <w:autoSpaceDE w:val="0"/>
                  <w:autoSpaceDN w:val="0"/>
                  <w:adjustRightInd w:val="0"/>
                  <w:spacing w:line="300" w:lineRule="auto"/>
                  <w:jc w:val="center"/>
                </w:pPr>
              </w:pPrChange>
            </w:pPr>
            <w:ins w:id="284" w:author="瑞明 唐" w:date="2019-04-16T18:05:00Z">
              <w:r>
                <w:rPr>
                  <w:rFonts w:asciiTheme="minorEastAsia" w:hAnsiTheme="minorEastAsia" w:cs="宋体"/>
                  <w:noProof/>
                  <w:kern w:val="0"/>
                </w:rPr>
                <w:drawing>
                  <wp:inline distT="0" distB="0" distL="0" distR="0" wp14:anchorId="4CF3BC1B" wp14:editId="707D7146">
                    <wp:extent cx="2205639" cy="749917"/>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4-5.png"/>
                            <pic:cNvPicPr/>
                          </pic:nvPicPr>
                          <pic:blipFill>
                            <a:blip r:embed="rId23">
                              <a:extLst>
                                <a:ext uri="{28A0092B-C50C-407E-A947-70E740481C1C}">
                                  <a14:useLocalDpi xmlns:a14="http://schemas.microsoft.com/office/drawing/2010/main" val="0"/>
                                </a:ext>
                              </a:extLst>
                            </a:blip>
                            <a:stretch>
                              <a:fillRect/>
                            </a:stretch>
                          </pic:blipFill>
                          <pic:spPr>
                            <a:xfrm>
                              <a:off x="0" y="0"/>
                              <a:ext cx="2303178" cy="783080"/>
                            </a:xfrm>
                            <a:prstGeom prst="rect">
                              <a:avLst/>
                            </a:prstGeom>
                          </pic:spPr>
                        </pic:pic>
                      </a:graphicData>
                    </a:graphic>
                  </wp:inline>
                </w:drawing>
              </w:r>
            </w:ins>
          </w:p>
          <w:p w14:paraId="240F5DE3" w14:textId="5D86E507" w:rsidR="00C71EF7" w:rsidRDefault="00C71EF7">
            <w:pPr>
              <w:pStyle w:val="a9"/>
              <w:jc w:val="center"/>
              <w:rPr>
                <w:ins w:id="285" w:author="瑞明 唐" w:date="2019-04-16T18:01:00Z"/>
                <w:rFonts w:asciiTheme="minorEastAsia" w:hAnsiTheme="minorEastAsia" w:cs="宋体"/>
                <w:kern w:val="0"/>
              </w:rPr>
              <w:pPrChange w:id="286" w:author="瑞明 唐" w:date="2019-04-16T18:35:00Z">
                <w:pPr>
                  <w:autoSpaceDE w:val="0"/>
                  <w:autoSpaceDN w:val="0"/>
                  <w:adjustRightInd w:val="0"/>
                  <w:spacing w:line="300" w:lineRule="auto"/>
                  <w:jc w:val="center"/>
                </w:pPr>
              </w:pPrChange>
            </w:pPr>
            <w:bookmarkStart w:id="287" w:name="_Ref6330473"/>
            <w:ins w:id="288"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89" w:author="瑞明 唐" w:date="2019-04-21T10:07:00Z">
              <w:r w:rsidR="00C93B02">
                <w:rPr>
                  <w:noProof/>
                </w:rPr>
                <w:t>5</w:t>
              </w:r>
            </w:ins>
            <w:ins w:id="290" w:author="瑞明 唐" w:date="2019-04-16T18:06:00Z">
              <w:r>
                <w:fldChar w:fldCharType="end"/>
              </w:r>
              <w:r>
                <w:rPr>
                  <w:rFonts w:hint="eastAsia"/>
                </w:rPr>
                <w:t>对话框启动器</w:t>
              </w:r>
            </w:ins>
            <w:bookmarkEnd w:id="287"/>
          </w:p>
        </w:tc>
        <w:tc>
          <w:tcPr>
            <w:tcW w:w="4264" w:type="dxa"/>
            <w:tcPrChange w:id="291" w:author="瑞明 唐" w:date="2019-04-16T18:35:00Z">
              <w:tcPr>
                <w:tcW w:w="4264" w:type="dxa"/>
              </w:tcPr>
            </w:tcPrChange>
          </w:tcPr>
          <w:p w14:paraId="4F1DEC74" w14:textId="77777777" w:rsidR="00C71EF7" w:rsidRDefault="00C71EF7">
            <w:pPr>
              <w:keepNext/>
              <w:autoSpaceDE w:val="0"/>
              <w:autoSpaceDN w:val="0"/>
              <w:adjustRightInd w:val="0"/>
              <w:spacing w:line="300" w:lineRule="auto"/>
              <w:jc w:val="center"/>
              <w:rPr>
                <w:ins w:id="292" w:author="瑞明 唐" w:date="2019-04-16T18:06:00Z"/>
              </w:rPr>
              <w:pPrChange w:id="293" w:author="瑞明 唐" w:date="2019-04-16T18:35:00Z">
                <w:pPr>
                  <w:autoSpaceDE w:val="0"/>
                  <w:autoSpaceDN w:val="0"/>
                  <w:adjustRightInd w:val="0"/>
                  <w:spacing w:line="300" w:lineRule="auto"/>
                  <w:jc w:val="center"/>
                </w:pPr>
              </w:pPrChange>
            </w:pPr>
            <w:ins w:id="294" w:author="瑞明 唐" w:date="2019-04-16T18:05:00Z">
              <w:r>
                <w:rPr>
                  <w:rFonts w:asciiTheme="minorEastAsia" w:hAnsiTheme="minorEastAsia" w:cs="宋体"/>
                  <w:noProof/>
                  <w:kern w:val="0"/>
                </w:rPr>
                <w:drawing>
                  <wp:inline distT="0" distB="0" distL="0" distR="0" wp14:anchorId="2871119D" wp14:editId="797CE87D">
                    <wp:extent cx="2118561" cy="2226364"/>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6.png"/>
                            <pic:cNvPicPr/>
                          </pic:nvPicPr>
                          <pic:blipFill>
                            <a:blip r:embed="rId24">
                              <a:extLst>
                                <a:ext uri="{28A0092B-C50C-407E-A947-70E740481C1C}">
                                  <a14:useLocalDpi xmlns:a14="http://schemas.microsoft.com/office/drawing/2010/main" val="0"/>
                                </a:ext>
                              </a:extLst>
                            </a:blip>
                            <a:stretch>
                              <a:fillRect/>
                            </a:stretch>
                          </pic:blipFill>
                          <pic:spPr>
                            <a:xfrm>
                              <a:off x="0" y="0"/>
                              <a:ext cx="2163142" cy="2273214"/>
                            </a:xfrm>
                            <a:prstGeom prst="rect">
                              <a:avLst/>
                            </a:prstGeom>
                          </pic:spPr>
                        </pic:pic>
                      </a:graphicData>
                    </a:graphic>
                  </wp:inline>
                </w:drawing>
              </w:r>
            </w:ins>
          </w:p>
          <w:p w14:paraId="7C9184C2" w14:textId="16E961CA" w:rsidR="00C71EF7" w:rsidRDefault="00C71EF7">
            <w:pPr>
              <w:pStyle w:val="a9"/>
              <w:jc w:val="center"/>
              <w:rPr>
                <w:ins w:id="295" w:author="瑞明 唐" w:date="2019-04-16T18:01:00Z"/>
                <w:rFonts w:asciiTheme="minorEastAsia" w:hAnsiTheme="minorEastAsia" w:cs="宋体"/>
                <w:kern w:val="0"/>
              </w:rPr>
              <w:pPrChange w:id="296" w:author="瑞明 唐" w:date="2019-04-16T18:35:00Z">
                <w:pPr>
                  <w:autoSpaceDE w:val="0"/>
                  <w:autoSpaceDN w:val="0"/>
                  <w:adjustRightInd w:val="0"/>
                  <w:spacing w:line="300" w:lineRule="auto"/>
                  <w:jc w:val="center"/>
                </w:pPr>
              </w:pPrChange>
            </w:pPr>
            <w:bookmarkStart w:id="297" w:name="_Ref6330503"/>
            <w:ins w:id="298"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99" w:author="瑞明 唐" w:date="2019-04-21T10:07:00Z">
              <w:r w:rsidR="00C93B02">
                <w:rPr>
                  <w:noProof/>
                </w:rPr>
                <w:t>6</w:t>
              </w:r>
            </w:ins>
            <w:ins w:id="300" w:author="瑞明 唐" w:date="2019-04-16T18:06:00Z">
              <w:r>
                <w:fldChar w:fldCharType="end"/>
              </w:r>
              <w:r>
                <w:rPr>
                  <w:rFonts w:hint="eastAsia"/>
                </w:rPr>
                <w:t>字体对话框</w:t>
              </w:r>
            </w:ins>
            <w:bookmarkEnd w:id="297"/>
          </w:p>
        </w:tc>
      </w:tr>
    </w:tbl>
    <w:p w14:paraId="50602CBE" w14:textId="3B7BC77C" w:rsidR="00513CF3" w:rsidRPr="00595684" w:rsidRDefault="00513CF3" w:rsidP="00513CF3">
      <w:pPr>
        <w:autoSpaceDE w:val="0"/>
        <w:autoSpaceDN w:val="0"/>
        <w:adjustRightInd w:val="0"/>
        <w:spacing w:line="300" w:lineRule="auto"/>
        <w:jc w:val="center"/>
        <w:rPr>
          <w:ins w:id="301" w:author="user" w:date="2019-04-12T20:40:00Z"/>
          <w:rFonts w:asciiTheme="minorEastAsia" w:hAnsiTheme="minorEastAsia" w:cs="宋体"/>
          <w:kern w:val="0"/>
        </w:rPr>
      </w:pPr>
      <w:ins w:id="302" w:author="user" w:date="2019-04-12T20:40:00Z">
        <w:del w:id="303" w:author="瑞明 唐" w:date="2019-04-16T18:01:00Z">
          <w:r w:rsidRPr="00595684" w:rsidDel="00C71EF7">
            <w:rPr>
              <w:rFonts w:asciiTheme="minorEastAsia" w:hAnsiTheme="minorEastAsia"/>
              <w:noProof/>
              <w:rPrChange w:id="304" w:author="Unknown">
                <w:rPr>
                  <w:noProof/>
                </w:rPr>
              </w:rPrChange>
            </w:rPr>
            <w:drawing>
              <wp:inline distT="0" distB="0" distL="0" distR="0" wp14:anchorId="68133995" wp14:editId="16A0A908">
                <wp:extent cx="2511188" cy="2638971"/>
                <wp:effectExtent l="0" t="0" r="381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3972" cy="2641896"/>
                        </a:xfrm>
                        <a:prstGeom prst="rect">
                          <a:avLst/>
                        </a:prstGeom>
                      </pic:spPr>
                    </pic:pic>
                  </a:graphicData>
                </a:graphic>
              </wp:inline>
            </w:drawing>
          </w:r>
        </w:del>
      </w:ins>
    </w:p>
    <w:p w14:paraId="14A15C94" w14:textId="5FBD87DD" w:rsidR="00513CF3" w:rsidRPr="00595684" w:rsidDel="00C71EF7" w:rsidRDefault="00513CF3">
      <w:pPr>
        <w:pStyle w:val="a9"/>
        <w:jc w:val="center"/>
        <w:rPr>
          <w:ins w:id="305" w:author="user" w:date="2019-04-12T20:40:00Z"/>
          <w:del w:id="306" w:author="瑞明 唐" w:date="2019-04-16T18:01:00Z"/>
          <w:rFonts w:asciiTheme="minorEastAsia" w:eastAsiaTheme="minorEastAsia" w:hAnsiTheme="minorEastAsia" w:cs="宋体"/>
          <w:kern w:val="0"/>
          <w:sz w:val="21"/>
          <w:szCs w:val="21"/>
        </w:rPr>
        <w:pPrChange w:id="307" w:author="user" w:date="2019-04-12T20:40:00Z">
          <w:pPr>
            <w:pStyle w:val="a9"/>
          </w:pPr>
        </w:pPrChange>
      </w:pPr>
      <w:bookmarkStart w:id="308" w:name="_Ref487535686"/>
      <w:ins w:id="309" w:author="user" w:date="2019-04-12T20:40:00Z">
        <w:del w:id="310" w:author="瑞明 唐" w:date="2019-04-16T18:01:00Z">
          <w:r w:rsidRPr="00595684" w:rsidDel="00C71EF7">
            <w:rPr>
              <w:rFonts w:asciiTheme="minorEastAsia" w:eastAsiaTheme="minorEastAsia" w:hAnsiTheme="minorEastAsia" w:hint="eastAsia"/>
            </w:rPr>
            <w:delText>图</w:delText>
          </w:r>
          <w:bookmarkEnd w:id="308"/>
          <w:r w:rsidDel="00C71EF7">
            <w:rPr>
              <w:rFonts w:asciiTheme="minorEastAsia" w:eastAsiaTheme="minorEastAsia" w:hAnsiTheme="minorEastAsia" w:hint="eastAsia"/>
            </w:rPr>
            <w:delText>4-4</w:delText>
          </w:r>
          <w:r w:rsidRPr="00595684" w:rsidDel="00C71EF7">
            <w:rPr>
              <w:rFonts w:asciiTheme="minorEastAsia" w:eastAsiaTheme="minorEastAsia" w:hAnsiTheme="minorEastAsia" w:cs="宋体" w:hint="eastAsia"/>
              <w:kern w:val="0"/>
              <w:sz w:val="21"/>
              <w:szCs w:val="21"/>
            </w:rPr>
            <w:delText xml:space="preserve"> “字体”对话框</w:delText>
          </w:r>
        </w:del>
      </w:ins>
    </w:p>
    <w:p w14:paraId="7D448682" w14:textId="54B4DFCA" w:rsidR="00C71EF7" w:rsidRPr="00595684" w:rsidRDefault="00513CF3" w:rsidP="00513CF3">
      <w:pPr>
        <w:spacing w:line="300" w:lineRule="auto"/>
        <w:ind w:firstLine="420"/>
        <w:rPr>
          <w:ins w:id="311" w:author="瑞明 唐" w:date="2019-04-16T18:38:00Z"/>
          <w:rFonts w:asciiTheme="minorEastAsia" w:hAnsiTheme="minorEastAsia"/>
        </w:rPr>
      </w:pPr>
      <w:ins w:id="312" w:author="user" w:date="2019-04-12T20:41:00Z">
        <w:r w:rsidRPr="00595684">
          <w:rPr>
            <w:rFonts w:asciiTheme="minorEastAsia" w:hAnsiTheme="minorEastAsia" w:hint="eastAsia"/>
          </w:rPr>
          <w:t>除标准选项卡之外，有些选项卡只有在选定特定对象之后才会在功能区中显示出来，具有智能特性，称为上下文选项卡。例如，</w:t>
        </w:r>
        <w:r w:rsidRPr="00595684">
          <w:rPr>
            <w:rFonts w:asciiTheme="minorEastAsia" w:hAnsiTheme="minorEastAsia"/>
          </w:rPr>
          <w:t>插入或选择</w:t>
        </w:r>
        <w:r w:rsidRPr="00A62E67">
          <w:rPr>
            <w:rFonts w:ascii="Arial" w:hAnsi="Arial" w:hint="eastAsia"/>
          </w:rPr>
          <w:t>Word</w:t>
        </w:r>
        <w:r w:rsidRPr="00595684">
          <w:rPr>
            <w:rFonts w:asciiTheme="minorEastAsia" w:hAnsiTheme="minorEastAsia"/>
          </w:rPr>
          <w:t>中的图片时</w:t>
        </w:r>
        <w:r w:rsidRPr="00595684">
          <w:rPr>
            <w:rFonts w:asciiTheme="minorEastAsia" w:hAnsiTheme="minorEastAsia" w:hint="eastAsia"/>
          </w:rPr>
          <w:t>，则出现“</w:t>
        </w:r>
        <w:r w:rsidRPr="00595684">
          <w:rPr>
            <w:rFonts w:asciiTheme="minorEastAsia" w:hAnsiTheme="minorEastAsia"/>
          </w:rPr>
          <w:t>图片工具</w:t>
        </w:r>
        <w:r w:rsidRPr="00595684">
          <w:rPr>
            <w:rFonts w:asciiTheme="minorEastAsia" w:hAnsiTheme="minorEastAsia" w:hint="eastAsia"/>
          </w:rPr>
          <w:t>-格式”</w:t>
        </w:r>
        <w:r w:rsidRPr="00595684">
          <w:rPr>
            <w:rFonts w:asciiTheme="minorEastAsia" w:hAnsiTheme="minorEastAsia"/>
          </w:rPr>
          <w:t>上下文选项卡。此选项卡使</w:t>
        </w:r>
        <w:r w:rsidRPr="00595684">
          <w:rPr>
            <w:rFonts w:asciiTheme="minorEastAsia" w:hAnsiTheme="minorEastAsia" w:hint="eastAsia"/>
          </w:rPr>
          <w:t>用户</w:t>
        </w:r>
        <w:r w:rsidRPr="00595684">
          <w:rPr>
            <w:rFonts w:asciiTheme="minorEastAsia" w:hAnsiTheme="minorEastAsia"/>
          </w:rPr>
          <w:t>能够快速设置图片的格式，包括调整图片格式</w:t>
        </w:r>
        <w:r w:rsidRPr="00595684">
          <w:rPr>
            <w:rFonts w:asciiTheme="minorEastAsia" w:hAnsiTheme="minorEastAsia" w:hint="eastAsia"/>
          </w:rPr>
          <w:t>，大小，样式等。如</w:t>
        </w:r>
      </w:ins>
      <w:ins w:id="313" w:author="user" w:date="2019-04-12T20:42:00Z">
        <w:del w:id="314" w:author="瑞明 唐" w:date="2019-04-16T18:49:00Z">
          <w:r w:rsidDel="00C71EF7">
            <w:rPr>
              <w:rFonts w:asciiTheme="minorEastAsia" w:hAnsiTheme="minorEastAsia" w:hint="eastAsia"/>
            </w:rPr>
            <w:delText>图4-5</w:delText>
          </w:r>
        </w:del>
      </w:ins>
      <w:ins w:id="315" w:author="瑞明 唐" w:date="2019-04-16T18:4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_Ref6332995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316" w:author="瑞明 唐" w:date="2019-04-17T23:36:00Z">
        <w:r w:rsidR="00062BC7">
          <w:t xml:space="preserve">图4 - </w:t>
        </w:r>
        <w:r w:rsidR="00062BC7">
          <w:rPr>
            <w:noProof/>
          </w:rPr>
          <w:t>9</w:t>
        </w:r>
        <w:r w:rsidR="00062BC7">
          <w:rPr>
            <w:rFonts w:hint="eastAsia"/>
          </w:rPr>
          <w:t>上下</w:t>
        </w:r>
        <w:proofErr w:type="gramStart"/>
        <w:r w:rsidR="00062BC7">
          <w:rPr>
            <w:rFonts w:hint="eastAsia"/>
          </w:rPr>
          <w:t>文选项卡</w:t>
        </w:r>
      </w:ins>
      <w:proofErr w:type="gramEnd"/>
      <w:ins w:id="317" w:author="瑞明 唐" w:date="2019-04-16T18:49:00Z">
        <w:r w:rsidR="00C71EF7">
          <w:rPr>
            <w:rFonts w:asciiTheme="minorEastAsia" w:hAnsiTheme="minorEastAsia"/>
          </w:rPr>
          <w:fldChar w:fldCharType="end"/>
        </w:r>
      </w:ins>
      <w:ins w:id="318" w:author="user" w:date="2019-04-12T20:41:00Z">
        <w:r w:rsidRPr="00595684">
          <w:rPr>
            <w:rFonts w:asciiTheme="minorEastAsia" w:hAnsiTheme="minorEastAsia"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9" w:author="瑞明 唐" w:date="2019-04-16T18:41:00Z">
          <w:tblPr>
            <w:tblStyle w:val="af1"/>
            <w:tblW w:w="0" w:type="auto"/>
            <w:tblLook w:val="04A0" w:firstRow="1" w:lastRow="0" w:firstColumn="1" w:lastColumn="0" w:noHBand="0" w:noVBand="1"/>
          </w:tblPr>
        </w:tblPrChange>
      </w:tblPr>
      <w:tblGrid>
        <w:gridCol w:w="4264"/>
        <w:gridCol w:w="4264"/>
        <w:tblGridChange w:id="320">
          <w:tblGrid>
            <w:gridCol w:w="4264"/>
            <w:gridCol w:w="4264"/>
          </w:tblGrid>
        </w:tblGridChange>
      </w:tblGrid>
      <w:tr w:rsidR="00C71EF7" w14:paraId="703E51FE" w14:textId="77777777" w:rsidTr="00C71EF7">
        <w:trPr>
          <w:ins w:id="321" w:author="瑞明 唐" w:date="2019-04-16T18:38:00Z"/>
        </w:trPr>
        <w:tc>
          <w:tcPr>
            <w:tcW w:w="4264" w:type="dxa"/>
            <w:tcPrChange w:id="322" w:author="瑞明 唐" w:date="2019-04-16T18:41:00Z">
              <w:tcPr>
                <w:tcW w:w="4264" w:type="dxa"/>
              </w:tcPr>
            </w:tcPrChange>
          </w:tcPr>
          <w:p w14:paraId="04C3A087" w14:textId="77777777" w:rsidR="00C71EF7" w:rsidRDefault="00C71EF7">
            <w:pPr>
              <w:keepNext/>
              <w:spacing w:line="300" w:lineRule="auto"/>
              <w:jc w:val="center"/>
              <w:rPr>
                <w:ins w:id="323" w:author="瑞明 唐" w:date="2019-04-16T18:40:00Z"/>
              </w:rPr>
              <w:pPrChange w:id="324" w:author="瑞明 唐" w:date="2019-04-16T18:40:00Z">
                <w:pPr>
                  <w:spacing w:line="300" w:lineRule="auto"/>
                  <w:jc w:val="center"/>
                </w:pPr>
              </w:pPrChange>
            </w:pPr>
            <w:ins w:id="325" w:author="瑞明 唐" w:date="2019-04-16T18:39:00Z">
              <w:r>
                <w:rPr>
                  <w:rFonts w:asciiTheme="minorEastAsia" w:hAnsiTheme="minorEastAsia"/>
                  <w:noProof/>
                </w:rPr>
                <w:lastRenderedPageBreak/>
                <w:drawing>
                  <wp:inline distT="0" distB="0" distL="0" distR="0" wp14:anchorId="0600B926" wp14:editId="3A47F3B5">
                    <wp:extent cx="1226185" cy="102039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4-7.png"/>
                            <pic:cNvPicPr/>
                          </pic:nvPicPr>
                          <pic:blipFill>
                            <a:blip r:embed="rId26">
                              <a:extLst>
                                <a:ext uri="{28A0092B-C50C-407E-A947-70E740481C1C}">
                                  <a14:useLocalDpi xmlns:a14="http://schemas.microsoft.com/office/drawing/2010/main" val="0"/>
                                </a:ext>
                              </a:extLst>
                            </a:blip>
                            <a:stretch>
                              <a:fillRect/>
                            </a:stretch>
                          </pic:blipFill>
                          <pic:spPr>
                            <a:xfrm>
                              <a:off x="0" y="0"/>
                              <a:ext cx="1269041" cy="1056054"/>
                            </a:xfrm>
                            <a:prstGeom prst="rect">
                              <a:avLst/>
                            </a:prstGeom>
                          </pic:spPr>
                        </pic:pic>
                      </a:graphicData>
                    </a:graphic>
                  </wp:inline>
                </w:drawing>
              </w:r>
            </w:ins>
          </w:p>
          <w:p w14:paraId="1A5D4F5D" w14:textId="3F1B7AC2" w:rsidR="00C71EF7" w:rsidRDefault="00C71EF7">
            <w:pPr>
              <w:pStyle w:val="a9"/>
              <w:jc w:val="center"/>
              <w:rPr>
                <w:ins w:id="326" w:author="瑞明 唐" w:date="2019-04-16T18:38:00Z"/>
                <w:rFonts w:asciiTheme="minorEastAsia" w:hAnsiTheme="minorEastAsia"/>
              </w:rPr>
              <w:pPrChange w:id="327" w:author="瑞明 唐" w:date="2019-04-16T18:40:00Z">
                <w:pPr>
                  <w:spacing w:line="300" w:lineRule="auto"/>
                </w:pPr>
              </w:pPrChange>
            </w:pPr>
            <w:bookmarkStart w:id="328" w:name="_Ref6332555"/>
            <w:ins w:id="329"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30" w:author="瑞明 唐" w:date="2019-04-21T10:07:00Z">
              <w:r w:rsidR="00C93B02">
                <w:rPr>
                  <w:noProof/>
                </w:rPr>
                <w:t>7</w:t>
              </w:r>
            </w:ins>
            <w:ins w:id="331" w:author="瑞明 唐" w:date="2019-04-16T18:40:00Z">
              <w:r>
                <w:fldChar w:fldCharType="end"/>
              </w:r>
            </w:ins>
            <w:ins w:id="332" w:author="瑞明 唐" w:date="2019-04-16T18:41:00Z">
              <w:r>
                <w:rPr>
                  <w:rFonts w:hint="eastAsia"/>
                </w:rPr>
                <w:t>最小化</w:t>
              </w:r>
            </w:ins>
            <w:ins w:id="333" w:author="瑞明 唐" w:date="2019-04-16T18:40:00Z">
              <w:r>
                <w:rPr>
                  <w:rFonts w:hint="eastAsia"/>
                </w:rPr>
                <w:t>功能区</w:t>
              </w:r>
            </w:ins>
            <w:bookmarkEnd w:id="328"/>
          </w:p>
        </w:tc>
        <w:tc>
          <w:tcPr>
            <w:tcW w:w="4264" w:type="dxa"/>
            <w:tcPrChange w:id="334" w:author="瑞明 唐" w:date="2019-04-16T18:41:00Z">
              <w:tcPr>
                <w:tcW w:w="4264" w:type="dxa"/>
              </w:tcPr>
            </w:tcPrChange>
          </w:tcPr>
          <w:p w14:paraId="3D981BDB" w14:textId="77777777" w:rsidR="00C71EF7" w:rsidRDefault="00C71EF7">
            <w:pPr>
              <w:keepNext/>
              <w:spacing w:line="300" w:lineRule="auto"/>
              <w:jc w:val="center"/>
              <w:rPr>
                <w:ins w:id="335" w:author="瑞明 唐" w:date="2019-04-16T18:40:00Z"/>
              </w:rPr>
              <w:pPrChange w:id="336" w:author="瑞明 唐" w:date="2019-04-16T18:40:00Z">
                <w:pPr>
                  <w:spacing w:line="300" w:lineRule="auto"/>
                  <w:jc w:val="center"/>
                </w:pPr>
              </w:pPrChange>
            </w:pPr>
            <w:ins w:id="337" w:author="瑞明 唐" w:date="2019-04-16T18:39:00Z">
              <w:r>
                <w:rPr>
                  <w:rFonts w:asciiTheme="minorEastAsia" w:hAnsiTheme="minorEastAsia"/>
                  <w:noProof/>
                </w:rPr>
                <w:drawing>
                  <wp:inline distT="0" distB="0" distL="0" distR="0" wp14:anchorId="257FEAAA" wp14:editId="1090D61C">
                    <wp:extent cx="1796326" cy="9454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4-8.png"/>
                            <pic:cNvPicPr/>
                          </pic:nvPicPr>
                          <pic:blipFill>
                            <a:blip r:embed="rId27">
                              <a:extLst>
                                <a:ext uri="{28A0092B-C50C-407E-A947-70E740481C1C}">
                                  <a14:useLocalDpi xmlns:a14="http://schemas.microsoft.com/office/drawing/2010/main" val="0"/>
                                </a:ext>
                              </a:extLst>
                            </a:blip>
                            <a:stretch>
                              <a:fillRect/>
                            </a:stretch>
                          </pic:blipFill>
                          <pic:spPr>
                            <a:xfrm>
                              <a:off x="0" y="0"/>
                              <a:ext cx="1911836" cy="1006229"/>
                            </a:xfrm>
                            <a:prstGeom prst="rect">
                              <a:avLst/>
                            </a:prstGeom>
                          </pic:spPr>
                        </pic:pic>
                      </a:graphicData>
                    </a:graphic>
                  </wp:inline>
                </w:drawing>
              </w:r>
            </w:ins>
          </w:p>
          <w:p w14:paraId="08BA5AE9" w14:textId="041A4A9D" w:rsidR="00C71EF7" w:rsidRDefault="00C71EF7">
            <w:pPr>
              <w:pStyle w:val="a9"/>
              <w:jc w:val="center"/>
              <w:rPr>
                <w:ins w:id="338" w:author="瑞明 唐" w:date="2019-04-16T18:38:00Z"/>
                <w:rFonts w:asciiTheme="minorEastAsia" w:hAnsiTheme="minorEastAsia"/>
              </w:rPr>
              <w:pPrChange w:id="339" w:author="瑞明 唐" w:date="2019-04-16T18:40:00Z">
                <w:pPr>
                  <w:spacing w:line="300" w:lineRule="auto"/>
                </w:pPr>
              </w:pPrChange>
            </w:pPr>
            <w:bookmarkStart w:id="340" w:name="_Ref6332589"/>
            <w:ins w:id="341"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42" w:author="瑞明 唐" w:date="2019-04-21T10:07:00Z">
              <w:r w:rsidR="00C93B02">
                <w:rPr>
                  <w:noProof/>
                </w:rPr>
                <w:t>8</w:t>
              </w:r>
            </w:ins>
            <w:ins w:id="343" w:author="瑞明 唐" w:date="2019-04-16T18:40:00Z">
              <w:r>
                <w:fldChar w:fldCharType="end"/>
              </w:r>
              <w:r>
                <w:rPr>
                  <w:rFonts w:hint="eastAsia"/>
                </w:rPr>
                <w:t>展开功能区</w:t>
              </w:r>
            </w:ins>
            <w:bookmarkEnd w:id="340"/>
          </w:p>
        </w:tc>
      </w:tr>
    </w:tbl>
    <w:p w14:paraId="317F2967" w14:textId="7783258D" w:rsidR="00513CF3" w:rsidRPr="00595684" w:rsidRDefault="00513CF3" w:rsidP="00513CF3">
      <w:pPr>
        <w:spacing w:line="300" w:lineRule="auto"/>
        <w:ind w:firstLine="420"/>
        <w:rPr>
          <w:ins w:id="344" w:author="user" w:date="2019-04-12T20:41:00Z"/>
          <w:rFonts w:asciiTheme="minorEastAsia" w:hAnsi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5" w:author="瑞明 唐" w:date="2019-04-16T23:17:00Z">
          <w:tblPr>
            <w:tblStyle w:val="af1"/>
            <w:tblW w:w="0" w:type="auto"/>
            <w:tblLook w:val="04A0" w:firstRow="1" w:lastRow="0" w:firstColumn="1" w:lastColumn="0" w:noHBand="0" w:noVBand="1"/>
          </w:tblPr>
        </w:tblPrChange>
      </w:tblPr>
      <w:tblGrid>
        <w:gridCol w:w="8528"/>
        <w:tblGridChange w:id="346">
          <w:tblGrid>
            <w:gridCol w:w="8528"/>
          </w:tblGrid>
        </w:tblGridChange>
      </w:tblGrid>
      <w:tr w:rsidR="00C71EF7" w14:paraId="1DE015A7" w14:textId="77777777" w:rsidTr="001868CA">
        <w:trPr>
          <w:ins w:id="347" w:author="瑞明 唐" w:date="2019-04-16T18:44:00Z"/>
        </w:trPr>
        <w:tc>
          <w:tcPr>
            <w:tcW w:w="8528" w:type="dxa"/>
            <w:tcPrChange w:id="348" w:author="瑞明 唐" w:date="2019-04-16T23:17:00Z">
              <w:tcPr>
                <w:tcW w:w="8528" w:type="dxa"/>
              </w:tcPr>
            </w:tcPrChange>
          </w:tcPr>
          <w:p w14:paraId="12DFB042" w14:textId="77777777" w:rsidR="00C71EF7" w:rsidRDefault="00C71EF7">
            <w:pPr>
              <w:keepNext/>
              <w:jc w:val="center"/>
              <w:rPr>
                <w:ins w:id="349" w:author="瑞明 唐" w:date="2019-04-16T18:49:00Z"/>
              </w:rPr>
              <w:pPrChange w:id="350" w:author="瑞明 唐" w:date="2019-04-16T18:49:00Z">
                <w:pPr>
                  <w:jc w:val="center"/>
                </w:pPr>
              </w:pPrChange>
            </w:pPr>
            <w:ins w:id="351" w:author="瑞明 唐" w:date="2019-04-16T18:48:00Z">
              <w:r>
                <w:rPr>
                  <w:rFonts w:asciiTheme="minorEastAsia" w:hAnsiTheme="minorEastAsia"/>
                  <w:noProof/>
                </w:rPr>
                <w:drawing>
                  <wp:inline distT="0" distB="0" distL="0" distR="0" wp14:anchorId="0DC1F854" wp14:editId="223F45A6">
                    <wp:extent cx="2328180" cy="18347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4-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1715" cy="1845432"/>
                            </a:xfrm>
                            <a:prstGeom prst="rect">
                              <a:avLst/>
                            </a:prstGeom>
                          </pic:spPr>
                        </pic:pic>
                      </a:graphicData>
                    </a:graphic>
                  </wp:inline>
                </w:drawing>
              </w:r>
            </w:ins>
          </w:p>
          <w:p w14:paraId="67ED83A4" w14:textId="6185DC00" w:rsidR="00C71EF7" w:rsidRDefault="00C71EF7">
            <w:pPr>
              <w:pStyle w:val="a9"/>
              <w:jc w:val="center"/>
              <w:rPr>
                <w:ins w:id="352" w:author="瑞明 唐" w:date="2019-04-16T18:44:00Z"/>
                <w:rFonts w:asciiTheme="minorEastAsia" w:hAnsiTheme="minorEastAsia"/>
              </w:rPr>
              <w:pPrChange w:id="353" w:author="瑞明 唐" w:date="2019-04-16T18:49:00Z">
                <w:pPr>
                  <w:jc w:val="center"/>
                </w:pPr>
              </w:pPrChange>
            </w:pPr>
            <w:bookmarkStart w:id="354" w:name="_Ref6332995"/>
            <w:ins w:id="355" w:author="瑞明 唐" w:date="2019-04-16T18:49:00Z">
              <w:r>
                <w:t>图</w:t>
              </w:r>
              <w:r>
                <w:t xml:space="preserve">4 - </w:t>
              </w:r>
              <w:r>
                <w:fldChar w:fldCharType="begin"/>
              </w:r>
              <w:r>
                <w:instrText xml:space="preserve"> SEQ </w:instrText>
              </w:r>
              <w:r>
                <w:instrText>图</w:instrText>
              </w:r>
              <w:r>
                <w:instrText xml:space="preserve">4_- \* ARABIC </w:instrText>
              </w:r>
            </w:ins>
            <w:r>
              <w:fldChar w:fldCharType="separate"/>
            </w:r>
            <w:ins w:id="356" w:author="瑞明 唐" w:date="2019-04-21T10:07:00Z">
              <w:r w:rsidR="00C93B02">
                <w:rPr>
                  <w:noProof/>
                </w:rPr>
                <w:t>9</w:t>
              </w:r>
            </w:ins>
            <w:ins w:id="357" w:author="瑞明 唐" w:date="2019-04-16T18:49:00Z">
              <w:r>
                <w:fldChar w:fldCharType="end"/>
              </w:r>
              <w:r>
                <w:rPr>
                  <w:rFonts w:hint="eastAsia"/>
                </w:rPr>
                <w:t>上下</w:t>
              </w:r>
              <w:proofErr w:type="gramStart"/>
              <w:r>
                <w:rPr>
                  <w:rFonts w:hint="eastAsia"/>
                </w:rPr>
                <w:t>文选项卡</w:t>
              </w:r>
            </w:ins>
            <w:bookmarkEnd w:id="354"/>
            <w:proofErr w:type="gramEnd"/>
          </w:p>
        </w:tc>
      </w:tr>
    </w:tbl>
    <w:p w14:paraId="76642E07" w14:textId="7003C562" w:rsidR="00513CF3" w:rsidRPr="00595684" w:rsidRDefault="00513CF3" w:rsidP="00513CF3">
      <w:pPr>
        <w:jc w:val="center"/>
        <w:rPr>
          <w:ins w:id="358" w:author="user" w:date="2019-04-12T20:41:00Z"/>
          <w:rFonts w:asciiTheme="minorEastAsia" w:hAnsiTheme="minorEastAsia"/>
        </w:rPr>
      </w:pPr>
      <w:ins w:id="359" w:author="user" w:date="2019-04-12T20:41:00Z">
        <w:del w:id="360" w:author="瑞明 唐" w:date="2019-04-16T18:43:00Z">
          <w:r w:rsidRPr="00595684" w:rsidDel="00C71EF7">
            <w:rPr>
              <w:rFonts w:asciiTheme="minorEastAsia" w:hAnsiTheme="minorEastAsia"/>
              <w:noProof/>
              <w:rPrChange w:id="361" w:author="Unknown">
                <w:rPr>
                  <w:rFonts w:asciiTheme="majorHAnsi" w:eastAsia="黑体" w:hAnsiTheme="majorHAnsi" w:cstheme="majorBidi"/>
                  <w:noProof/>
                  <w:sz w:val="20"/>
                  <w:szCs w:val="20"/>
                </w:rPr>
              </w:rPrChange>
            </w:rPr>
            <w:drawing>
              <wp:inline distT="0" distB="0" distL="0" distR="0" wp14:anchorId="430E5B19" wp14:editId="5BB84466">
                <wp:extent cx="5274310" cy="2154897"/>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154897"/>
                        </a:xfrm>
                        <a:prstGeom prst="rect">
                          <a:avLst/>
                        </a:prstGeom>
                      </pic:spPr>
                    </pic:pic>
                  </a:graphicData>
                </a:graphic>
              </wp:inline>
            </w:drawing>
          </w:r>
        </w:del>
      </w:ins>
    </w:p>
    <w:p w14:paraId="7C46CC08" w14:textId="38E98887" w:rsidR="00513CF3" w:rsidRPr="00595684" w:rsidDel="00C71EF7" w:rsidRDefault="00513CF3">
      <w:pPr>
        <w:pStyle w:val="a9"/>
        <w:jc w:val="center"/>
        <w:rPr>
          <w:ins w:id="362" w:author="user" w:date="2019-04-12T20:41:00Z"/>
          <w:del w:id="363" w:author="瑞明 唐" w:date="2019-04-16T18:43:00Z"/>
          <w:rFonts w:asciiTheme="minorEastAsia" w:eastAsiaTheme="minorEastAsia" w:hAnsiTheme="minorEastAsia"/>
        </w:rPr>
        <w:pPrChange w:id="364" w:author="user" w:date="2019-04-12T20:42:00Z">
          <w:pPr>
            <w:pStyle w:val="a9"/>
          </w:pPr>
        </w:pPrChange>
      </w:pPr>
      <w:bookmarkStart w:id="365" w:name="_Ref487535751"/>
      <w:ins w:id="366" w:author="user" w:date="2019-04-12T20:41:00Z">
        <w:del w:id="367" w:author="瑞明 唐" w:date="2019-04-16T18:43:00Z">
          <w:r w:rsidRPr="00595684" w:rsidDel="00C71EF7">
            <w:rPr>
              <w:rFonts w:asciiTheme="minorEastAsia" w:eastAsiaTheme="minorEastAsia" w:hAnsiTheme="minorEastAsia" w:hint="eastAsia"/>
            </w:rPr>
            <w:delText>图</w:delText>
          </w:r>
        </w:del>
      </w:ins>
      <w:bookmarkEnd w:id="365"/>
      <w:ins w:id="368" w:author="user" w:date="2019-04-12T20:42:00Z">
        <w:del w:id="369" w:author="瑞明 唐" w:date="2019-04-16T18:43:00Z">
          <w:r w:rsidDel="00C71EF7">
            <w:rPr>
              <w:rFonts w:asciiTheme="minorEastAsia" w:eastAsiaTheme="minorEastAsia" w:hAnsiTheme="minorEastAsia" w:hint="eastAsia"/>
            </w:rPr>
            <w:delText xml:space="preserve">4-5 </w:delText>
          </w:r>
        </w:del>
      </w:ins>
      <w:ins w:id="370" w:author="user" w:date="2019-04-12T20:41:00Z">
        <w:del w:id="371" w:author="瑞明 唐" w:date="2019-04-16T18:43:00Z">
          <w:r w:rsidRPr="00595684" w:rsidDel="00C71EF7">
            <w:rPr>
              <w:rFonts w:asciiTheme="minorEastAsia" w:eastAsiaTheme="minorEastAsia" w:hAnsiTheme="minorEastAsia" w:cs="宋体" w:hint="eastAsia"/>
              <w:kern w:val="0"/>
              <w:szCs w:val="21"/>
            </w:rPr>
            <w:delText>上下文选项卡</w:delText>
          </w:r>
        </w:del>
      </w:ins>
    </w:p>
    <w:p w14:paraId="6D11E935" w14:textId="4E76B5C7" w:rsidR="00382B92" w:rsidRPr="00C71EF7" w:rsidRDefault="00382B92">
      <w:pPr>
        <w:keepNext/>
        <w:rPr>
          <w:rFonts w:ascii="宋体" w:eastAsia="宋体" w:hAnsi="宋体"/>
          <w:rPrChange w:id="372" w:author="瑞明 唐" w:date="2019-04-16T18:43:00Z">
            <w:rPr/>
          </w:rPrChange>
        </w:rPr>
        <w:pPrChange w:id="373" w:author="瑞明 唐" w:date="2019-04-16T18:43:00Z">
          <w:pPr>
            <w:pStyle w:val="a6"/>
            <w:keepNext/>
            <w:ind w:firstLine="449"/>
          </w:pPr>
        </w:pPrChange>
      </w:pPr>
    </w:p>
    <w:p w14:paraId="408958C5" w14:textId="77777777" w:rsidR="00382B92" w:rsidRPr="001A4179" w:rsidRDefault="00C97080"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文档区</w:t>
      </w:r>
    </w:p>
    <w:p w14:paraId="701F480B" w14:textId="20CAEB48" w:rsidR="00C97080" w:rsidRPr="001A4179" w:rsidRDefault="00C97080" w:rsidP="00C97080">
      <w:pPr>
        <w:ind w:firstLineChars="200" w:firstLine="509"/>
        <w:rPr>
          <w:rFonts w:ascii="宋体" w:eastAsia="宋体" w:hAnsi="宋体"/>
          <w:sz w:val="24"/>
          <w:szCs w:val="24"/>
        </w:rPr>
      </w:pPr>
      <w:r w:rsidRPr="001A4179">
        <w:rPr>
          <w:rFonts w:ascii="宋体" w:eastAsia="宋体" w:hAnsi="宋体" w:hint="eastAsia"/>
          <w:sz w:val="24"/>
          <w:szCs w:val="24"/>
        </w:rPr>
        <w:t>文档区是编辑文档的主要区域</w:t>
      </w:r>
      <w:r w:rsidR="00555721">
        <w:rPr>
          <w:rFonts w:ascii="宋体" w:eastAsia="宋体" w:hAnsi="宋体" w:hint="eastAsia"/>
          <w:sz w:val="24"/>
          <w:szCs w:val="24"/>
        </w:rPr>
        <w:t>，</w:t>
      </w:r>
      <w:r w:rsidRPr="001A4179">
        <w:rPr>
          <w:rFonts w:ascii="宋体" w:eastAsia="宋体" w:hAnsi="宋体" w:hint="eastAsia"/>
          <w:sz w:val="24"/>
          <w:szCs w:val="24"/>
        </w:rPr>
        <w:t>占据了大部分界面</w:t>
      </w:r>
      <w:r w:rsidR="00555721">
        <w:rPr>
          <w:rFonts w:ascii="宋体" w:eastAsia="宋体" w:hAnsi="宋体" w:hint="eastAsia"/>
          <w:sz w:val="24"/>
          <w:szCs w:val="24"/>
        </w:rPr>
        <w:t>，</w:t>
      </w:r>
      <w:r w:rsidRPr="001A4179">
        <w:rPr>
          <w:rFonts w:ascii="宋体" w:eastAsia="宋体" w:hAnsi="宋体" w:hint="eastAsia"/>
          <w:sz w:val="24"/>
          <w:szCs w:val="24"/>
        </w:rPr>
        <w:t>主要包括以下几部分</w:t>
      </w:r>
      <w:r w:rsidR="00555721">
        <w:rPr>
          <w:rFonts w:ascii="宋体" w:eastAsia="宋体" w:hAnsi="宋体" w:hint="eastAsia"/>
          <w:sz w:val="24"/>
          <w:szCs w:val="24"/>
        </w:rPr>
        <w:t>：</w:t>
      </w:r>
    </w:p>
    <w:p w14:paraId="7B1BBCF6" w14:textId="25D9754F" w:rsidR="00C97080" w:rsidRDefault="00EE20C4">
      <w:pPr>
        <w:pStyle w:val="a6"/>
        <w:numPr>
          <w:ilvl w:val="0"/>
          <w:numId w:val="57"/>
        </w:numPr>
        <w:ind w:left="0" w:firstLine="509"/>
        <w:rPr>
          <w:ins w:id="374" w:author="瑞明 唐" w:date="2019-04-16T23:19:00Z"/>
          <w:rFonts w:ascii="宋体" w:eastAsia="宋体" w:hAnsi="宋体"/>
          <w:sz w:val="24"/>
          <w:szCs w:val="24"/>
        </w:rPr>
        <w:pPrChange w:id="375" w:author="瑞明 唐" w:date="2019-04-16T23:19:00Z">
          <w:pPr>
            <w:pStyle w:val="a6"/>
            <w:numPr>
              <w:numId w:val="57"/>
            </w:numPr>
            <w:ind w:left="869" w:firstLineChars="0" w:hanging="360"/>
          </w:pPr>
        </w:pPrChange>
      </w:pPr>
      <w:del w:id="376" w:author="瑞明 唐" w:date="2019-04-16T23:19:00Z">
        <w:r w:rsidRPr="006259A3" w:rsidDel="006259A3">
          <w:rPr>
            <w:rFonts w:ascii="宋体" w:eastAsia="宋体" w:hAnsi="宋体" w:hint="eastAsia"/>
            <w:sz w:val="24"/>
            <w:szCs w:val="24"/>
            <w:rPrChange w:id="377" w:author="瑞明 唐" w:date="2019-04-16T23:19:00Z">
              <w:rPr>
                <w:rFonts w:hint="eastAsia"/>
              </w:rPr>
            </w:rPrChange>
          </w:rPr>
          <w:delText>①</w:delText>
        </w:r>
      </w:del>
      <w:r w:rsidR="00C97080" w:rsidRPr="006259A3">
        <w:rPr>
          <w:rFonts w:ascii="宋体" w:eastAsia="宋体" w:hAnsi="宋体" w:hint="eastAsia"/>
          <w:sz w:val="24"/>
          <w:szCs w:val="24"/>
          <w:rPrChange w:id="378" w:author="瑞明 唐" w:date="2019-04-16T23:19:00Z">
            <w:rPr>
              <w:rFonts w:hint="eastAsia"/>
            </w:rPr>
          </w:rPrChange>
        </w:rPr>
        <w:t>文档编辑区</w:t>
      </w:r>
      <w:r w:rsidR="00555721" w:rsidRPr="006259A3">
        <w:rPr>
          <w:rFonts w:ascii="宋体" w:eastAsia="宋体" w:hAnsi="宋体" w:hint="eastAsia"/>
          <w:sz w:val="24"/>
          <w:szCs w:val="24"/>
          <w:rPrChange w:id="379" w:author="瑞明 唐" w:date="2019-04-16T23:19:00Z">
            <w:rPr>
              <w:rFonts w:hint="eastAsia"/>
            </w:rPr>
          </w:rPrChange>
        </w:rPr>
        <w:t>：</w:t>
      </w:r>
      <w:r w:rsidR="00C97080" w:rsidRPr="006259A3">
        <w:rPr>
          <w:rFonts w:ascii="宋体" w:eastAsia="宋体" w:hAnsi="宋体" w:hint="eastAsia"/>
          <w:sz w:val="24"/>
          <w:szCs w:val="24"/>
          <w:rPrChange w:id="380" w:author="瑞明 唐" w:date="2019-04-16T23:19:00Z">
            <w:rPr>
              <w:rFonts w:hint="eastAsia"/>
            </w:rPr>
          </w:rPrChange>
        </w:rPr>
        <w:t>位于窗口的中央</w:t>
      </w:r>
      <w:r w:rsidR="00555721" w:rsidRPr="006259A3">
        <w:rPr>
          <w:rFonts w:ascii="宋体" w:eastAsia="宋体" w:hAnsi="宋体" w:hint="eastAsia"/>
          <w:sz w:val="24"/>
          <w:szCs w:val="24"/>
          <w:rPrChange w:id="381" w:author="瑞明 唐" w:date="2019-04-16T23:19:00Z">
            <w:rPr>
              <w:rFonts w:hint="eastAsia"/>
            </w:rPr>
          </w:rPrChange>
        </w:rPr>
        <w:t>，</w:t>
      </w:r>
      <w:r w:rsidR="00C97080" w:rsidRPr="006259A3">
        <w:rPr>
          <w:rFonts w:ascii="宋体" w:eastAsia="宋体" w:hAnsi="宋体" w:hint="eastAsia"/>
          <w:sz w:val="24"/>
          <w:szCs w:val="24"/>
          <w:rPrChange w:id="382" w:author="瑞明 唐" w:date="2019-04-16T23:19:00Z">
            <w:rPr>
              <w:rFonts w:hint="eastAsia"/>
            </w:rPr>
          </w:rPrChange>
        </w:rPr>
        <w:t>文本显示</w:t>
      </w:r>
      <w:r w:rsidR="00555721" w:rsidRPr="006259A3">
        <w:rPr>
          <w:rFonts w:ascii="宋体" w:eastAsia="宋体" w:hAnsi="宋体" w:hint="eastAsia"/>
          <w:sz w:val="24"/>
          <w:szCs w:val="24"/>
          <w:rPrChange w:id="383" w:author="瑞明 唐" w:date="2019-04-16T23:19:00Z">
            <w:rPr>
              <w:rFonts w:hint="eastAsia"/>
            </w:rPr>
          </w:rPrChange>
        </w:rPr>
        <w:t>，</w:t>
      </w:r>
      <w:r w:rsidR="00C97080" w:rsidRPr="006259A3">
        <w:rPr>
          <w:rFonts w:ascii="宋体" w:eastAsia="宋体" w:hAnsi="宋体" w:hint="eastAsia"/>
          <w:sz w:val="24"/>
          <w:szCs w:val="24"/>
          <w:rPrChange w:id="384" w:author="瑞明 唐" w:date="2019-04-16T23:19:00Z">
            <w:rPr>
              <w:rFonts w:hint="eastAsia"/>
            </w:rPr>
          </w:rPrChange>
        </w:rPr>
        <w:t>输入和编辑就在这个区域</w:t>
      </w:r>
      <w:r w:rsidR="00555721" w:rsidRPr="006259A3">
        <w:rPr>
          <w:rFonts w:ascii="宋体" w:eastAsia="宋体" w:hAnsi="宋体" w:hint="eastAsia"/>
          <w:sz w:val="24"/>
          <w:szCs w:val="24"/>
          <w:rPrChange w:id="385" w:author="瑞明 唐" w:date="2019-04-16T23:19:00Z">
            <w:rPr>
              <w:rFonts w:hint="eastAsia"/>
            </w:rPr>
          </w:rPrChange>
        </w:rPr>
        <w:t>，</w:t>
      </w:r>
      <w:r w:rsidR="00C97080" w:rsidRPr="006259A3">
        <w:rPr>
          <w:rFonts w:ascii="宋体" w:eastAsia="宋体" w:hAnsi="宋体" w:hint="eastAsia"/>
          <w:sz w:val="24"/>
          <w:szCs w:val="24"/>
          <w:rPrChange w:id="386" w:author="瑞明 唐" w:date="2019-04-16T23:19:00Z">
            <w:rPr>
              <w:rFonts w:hint="eastAsia"/>
            </w:rPr>
          </w:rPrChange>
        </w:rPr>
        <w:t>左边一条闪烁的光标</w:t>
      </w:r>
      <w:r w:rsidR="00555721" w:rsidRPr="006259A3">
        <w:rPr>
          <w:rFonts w:ascii="宋体" w:eastAsia="宋体" w:hAnsi="宋体" w:hint="eastAsia"/>
          <w:sz w:val="24"/>
          <w:szCs w:val="24"/>
          <w:rPrChange w:id="387" w:author="瑞明 唐" w:date="2019-04-16T23:19:00Z">
            <w:rPr>
              <w:rFonts w:hint="eastAsia"/>
            </w:rPr>
          </w:rPrChange>
        </w:rPr>
        <w:t>，</w:t>
      </w:r>
      <w:r w:rsidR="00C97080" w:rsidRPr="006259A3">
        <w:rPr>
          <w:rFonts w:ascii="宋体" w:eastAsia="宋体" w:hAnsi="宋体" w:hint="eastAsia"/>
          <w:sz w:val="24"/>
          <w:szCs w:val="24"/>
          <w:rPrChange w:id="388" w:author="瑞明 唐" w:date="2019-04-16T23:19:00Z">
            <w:rPr>
              <w:rFonts w:hint="eastAsia"/>
            </w:rPr>
          </w:rPrChange>
        </w:rPr>
        <w:t>便是文本编辑当前位置。如</w:t>
      </w:r>
      <w:del w:id="389" w:author="瑞明 唐" w:date="2019-04-16T23:35:00Z">
        <w:r w:rsidR="00C97080" w:rsidRPr="006259A3" w:rsidDel="008C5CCC">
          <w:rPr>
            <w:rFonts w:ascii="宋体" w:eastAsia="宋体" w:hAnsi="宋体" w:hint="eastAsia"/>
            <w:sz w:val="24"/>
            <w:szCs w:val="24"/>
            <w:rPrChange w:id="390" w:author="瑞明 唐" w:date="2019-04-16T23:19:00Z">
              <w:rPr>
                <w:rFonts w:hint="eastAsia"/>
              </w:rPr>
            </w:rPrChange>
          </w:rPr>
          <w:delText>图</w:delText>
        </w:r>
        <w:r w:rsidR="00C97080" w:rsidRPr="006259A3" w:rsidDel="008C5CCC">
          <w:rPr>
            <w:rFonts w:ascii="宋体" w:eastAsia="宋体" w:hAnsi="宋体"/>
            <w:sz w:val="24"/>
            <w:szCs w:val="24"/>
            <w:rPrChange w:id="391" w:author="瑞明 唐" w:date="2019-04-16T23:19:00Z">
              <w:rPr/>
            </w:rPrChange>
          </w:rPr>
          <w:delText>4</w:delText>
        </w:r>
        <w:r w:rsidR="00D96DA5" w:rsidRPr="006259A3" w:rsidDel="008C5CCC">
          <w:rPr>
            <w:rFonts w:ascii="宋体" w:eastAsia="宋体" w:hAnsi="宋体"/>
            <w:sz w:val="24"/>
            <w:szCs w:val="24"/>
            <w:rPrChange w:id="392" w:author="瑞明 唐" w:date="2019-04-16T23:19:00Z">
              <w:rPr/>
            </w:rPrChange>
          </w:rPr>
          <w:delText>-</w:delText>
        </w:r>
        <w:r w:rsidR="00C97080" w:rsidRPr="006259A3" w:rsidDel="008C5CCC">
          <w:rPr>
            <w:rFonts w:ascii="宋体" w:eastAsia="宋体" w:hAnsi="宋体"/>
            <w:sz w:val="24"/>
            <w:szCs w:val="24"/>
            <w:rPrChange w:id="393" w:author="瑞明 唐" w:date="2019-04-16T23:19:00Z">
              <w:rPr/>
            </w:rPrChange>
          </w:rPr>
          <w:delText>3</w:delText>
        </w:r>
      </w:del>
      <w:ins w:id="394" w:author="瑞明 唐" w:date="2019-04-16T23:35:00Z">
        <w:r w:rsidR="008C5CCC">
          <w:rPr>
            <w:rFonts w:ascii="宋体" w:eastAsia="宋体" w:hAnsi="宋体"/>
            <w:sz w:val="24"/>
            <w:szCs w:val="24"/>
          </w:rPr>
          <w:fldChar w:fldCharType="begin"/>
        </w:r>
        <w:r w:rsidR="008C5CCC">
          <w:rPr>
            <w:rFonts w:ascii="宋体" w:eastAsia="宋体" w:hAnsi="宋体"/>
            <w:sz w:val="24"/>
            <w:szCs w:val="24"/>
          </w:rPr>
          <w:instrText xml:space="preserve"> REF _Ref6350143 \h </w:instrText>
        </w:r>
      </w:ins>
      <w:r w:rsidR="008C5CCC">
        <w:rPr>
          <w:rFonts w:ascii="宋体" w:eastAsia="宋体" w:hAnsi="宋体"/>
          <w:sz w:val="24"/>
          <w:szCs w:val="24"/>
        </w:rPr>
      </w:r>
      <w:r w:rsidR="008C5CCC">
        <w:rPr>
          <w:rFonts w:ascii="宋体" w:eastAsia="宋体" w:hAnsi="宋体"/>
          <w:sz w:val="24"/>
          <w:szCs w:val="24"/>
        </w:rPr>
        <w:fldChar w:fldCharType="separate"/>
      </w:r>
      <w:ins w:id="395" w:author="瑞明 唐" w:date="2019-04-17T23:36:00Z">
        <w:r w:rsidR="00062BC7">
          <w:t xml:space="preserve">图4 - </w:t>
        </w:r>
        <w:r w:rsidR="00062BC7">
          <w:rPr>
            <w:noProof/>
          </w:rPr>
          <w:t>10</w:t>
        </w:r>
        <w:r w:rsidR="00062BC7">
          <w:rPr>
            <w:rFonts w:hint="eastAsia"/>
          </w:rPr>
          <w:t>文档区</w:t>
        </w:r>
      </w:ins>
      <w:ins w:id="396" w:author="瑞明 唐" w:date="2019-04-16T23:35:00Z">
        <w:r w:rsidR="008C5CCC">
          <w:rPr>
            <w:rFonts w:ascii="宋体" w:eastAsia="宋体" w:hAnsi="宋体"/>
            <w:sz w:val="24"/>
            <w:szCs w:val="24"/>
          </w:rPr>
          <w:fldChar w:fldCharType="end"/>
        </w:r>
      </w:ins>
      <w:r w:rsidR="00C97080" w:rsidRPr="006259A3">
        <w:rPr>
          <w:rFonts w:ascii="宋体" w:eastAsia="宋体" w:hAnsi="宋体" w:hint="eastAsia"/>
          <w:sz w:val="24"/>
          <w:szCs w:val="24"/>
          <w:rPrChange w:id="397" w:author="瑞明 唐" w:date="2019-04-16T23:19:00Z">
            <w:rPr>
              <w:rFonts w:hint="eastAsia"/>
            </w:rPr>
          </w:rPrChange>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8" w:author="瑞明 唐" w:date="2019-04-16T23:34:00Z">
          <w:tblPr>
            <w:tblStyle w:val="af1"/>
            <w:tblW w:w="0" w:type="auto"/>
            <w:tblInd w:w="509" w:type="dxa"/>
            <w:tblLook w:val="04A0" w:firstRow="1" w:lastRow="0" w:firstColumn="1" w:lastColumn="0" w:noHBand="0" w:noVBand="1"/>
          </w:tblPr>
        </w:tblPrChange>
      </w:tblPr>
      <w:tblGrid>
        <w:gridCol w:w="8019"/>
        <w:tblGridChange w:id="399">
          <w:tblGrid>
            <w:gridCol w:w="8019"/>
          </w:tblGrid>
        </w:tblGridChange>
      </w:tblGrid>
      <w:tr w:rsidR="006259A3" w14:paraId="2C0DC391" w14:textId="77777777" w:rsidTr="008C5CCC">
        <w:trPr>
          <w:ins w:id="400" w:author="瑞明 唐" w:date="2019-04-16T23:19:00Z"/>
        </w:trPr>
        <w:tc>
          <w:tcPr>
            <w:tcW w:w="8528" w:type="dxa"/>
            <w:tcPrChange w:id="401" w:author="瑞明 唐" w:date="2019-04-16T23:34:00Z">
              <w:tcPr>
                <w:tcW w:w="8528" w:type="dxa"/>
              </w:tcPr>
            </w:tcPrChange>
          </w:tcPr>
          <w:p w14:paraId="04A9EB37" w14:textId="77777777" w:rsidR="006259A3" w:rsidRDefault="006259A3">
            <w:pPr>
              <w:keepNext/>
              <w:jc w:val="center"/>
              <w:rPr>
                <w:ins w:id="402" w:author="瑞明 唐" w:date="2019-04-16T23:24:00Z"/>
              </w:rPr>
              <w:pPrChange w:id="403" w:author="瑞明 唐" w:date="2019-04-16T23:24:00Z">
                <w:pPr>
                  <w:jc w:val="center"/>
                </w:pPr>
              </w:pPrChange>
            </w:pPr>
            <w:ins w:id="404" w:author="瑞明 唐" w:date="2019-04-16T23:23:00Z">
              <w:r>
                <w:rPr>
                  <w:rFonts w:ascii="宋体" w:eastAsia="宋体" w:hAnsi="宋体" w:hint="eastAsia"/>
                  <w:noProof/>
                  <w:sz w:val="24"/>
                  <w:szCs w:val="24"/>
                </w:rPr>
                <w:drawing>
                  <wp:inline distT="0" distB="0" distL="0" distR="0" wp14:anchorId="65A04F94" wp14:editId="600F6D8C">
                    <wp:extent cx="3583912" cy="1938952"/>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4-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4521" cy="1944692"/>
                            </a:xfrm>
                            <a:prstGeom prst="rect">
                              <a:avLst/>
                            </a:prstGeom>
                          </pic:spPr>
                        </pic:pic>
                      </a:graphicData>
                    </a:graphic>
                  </wp:inline>
                </w:drawing>
              </w:r>
            </w:ins>
          </w:p>
          <w:p w14:paraId="34E0B85E" w14:textId="75830723" w:rsidR="006259A3" w:rsidRDefault="006259A3">
            <w:pPr>
              <w:pStyle w:val="a9"/>
              <w:jc w:val="center"/>
              <w:rPr>
                <w:ins w:id="405" w:author="瑞明 唐" w:date="2019-04-16T23:19:00Z"/>
                <w:rFonts w:ascii="宋体" w:eastAsia="宋体" w:hAnsi="宋体"/>
                <w:sz w:val="24"/>
                <w:szCs w:val="24"/>
              </w:rPr>
              <w:pPrChange w:id="406" w:author="瑞明 唐" w:date="2019-04-16T23:24:00Z">
                <w:pPr/>
              </w:pPrChange>
            </w:pPr>
            <w:bookmarkStart w:id="407" w:name="_Ref6350143"/>
            <w:ins w:id="408" w:author="瑞明 唐" w:date="2019-04-16T23:24:00Z">
              <w:r>
                <w:t>图</w:t>
              </w:r>
              <w:r>
                <w:t xml:space="preserve">4 - </w:t>
              </w:r>
              <w:r>
                <w:fldChar w:fldCharType="begin"/>
              </w:r>
              <w:r>
                <w:instrText xml:space="preserve"> SEQ </w:instrText>
              </w:r>
              <w:r>
                <w:instrText>图</w:instrText>
              </w:r>
              <w:r>
                <w:instrText xml:space="preserve">4_- \* ARABIC </w:instrText>
              </w:r>
            </w:ins>
            <w:r>
              <w:fldChar w:fldCharType="separate"/>
            </w:r>
            <w:ins w:id="409" w:author="瑞明 唐" w:date="2019-04-21T10:07:00Z">
              <w:r w:rsidR="00C93B02">
                <w:rPr>
                  <w:noProof/>
                </w:rPr>
                <w:t>10</w:t>
              </w:r>
            </w:ins>
            <w:ins w:id="410" w:author="瑞明 唐" w:date="2019-04-16T23:24:00Z">
              <w:r>
                <w:fldChar w:fldCharType="end"/>
              </w:r>
              <w:r>
                <w:rPr>
                  <w:rFonts w:hint="eastAsia"/>
                </w:rPr>
                <w:t>文档区</w:t>
              </w:r>
            </w:ins>
            <w:bookmarkEnd w:id="407"/>
          </w:p>
        </w:tc>
      </w:tr>
    </w:tbl>
    <w:p w14:paraId="7853445B" w14:textId="77777777" w:rsidR="006259A3" w:rsidRPr="006259A3" w:rsidRDefault="006259A3">
      <w:pPr>
        <w:ind w:left="509"/>
        <w:rPr>
          <w:rFonts w:ascii="宋体" w:eastAsia="宋体" w:hAnsi="宋体"/>
          <w:sz w:val="24"/>
          <w:szCs w:val="24"/>
          <w:rPrChange w:id="411" w:author="瑞明 唐" w:date="2019-04-16T23:19:00Z">
            <w:rPr/>
          </w:rPrChange>
        </w:rPr>
        <w:pPrChange w:id="412" w:author="瑞明 唐" w:date="2019-04-16T23:19:00Z">
          <w:pPr>
            <w:ind w:firstLine="509"/>
          </w:pPr>
        </w:pPrChange>
      </w:pPr>
    </w:p>
    <w:p w14:paraId="722D2A04" w14:textId="76ACA1D8" w:rsidR="00C97080"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②</w:t>
      </w:r>
      <w:r w:rsidR="00C97080" w:rsidRPr="001A4179">
        <w:rPr>
          <w:rFonts w:ascii="宋体" w:eastAsia="宋体" w:hAnsi="宋体" w:hint="eastAsia"/>
          <w:sz w:val="24"/>
          <w:szCs w:val="24"/>
        </w:rPr>
        <w:t>标尺和标尺开关</w:t>
      </w:r>
      <w:r w:rsidR="00555721">
        <w:rPr>
          <w:rFonts w:ascii="宋体" w:eastAsia="宋体" w:hAnsi="宋体" w:hint="eastAsia"/>
          <w:sz w:val="24"/>
          <w:szCs w:val="24"/>
        </w:rPr>
        <w:t>：</w:t>
      </w:r>
      <w:r w:rsidRPr="001A4179">
        <w:rPr>
          <w:rFonts w:ascii="宋体" w:eastAsia="宋体" w:hAnsi="宋体" w:hint="eastAsia"/>
          <w:sz w:val="24"/>
          <w:szCs w:val="24"/>
        </w:rPr>
        <w:t>分别为水平标尺和垂直标尺</w:t>
      </w:r>
      <w:r w:rsidR="00555721">
        <w:rPr>
          <w:rFonts w:ascii="宋体" w:eastAsia="宋体" w:hAnsi="宋体" w:hint="eastAsia"/>
          <w:sz w:val="24"/>
          <w:szCs w:val="24"/>
        </w:rPr>
        <w:t>，</w:t>
      </w:r>
      <w:r w:rsidRPr="001A4179">
        <w:rPr>
          <w:rFonts w:ascii="宋体" w:eastAsia="宋体" w:hAnsi="宋体" w:hint="eastAsia"/>
          <w:sz w:val="24"/>
          <w:szCs w:val="24"/>
        </w:rPr>
        <w:t>标尺在对齐文档的文本</w:t>
      </w:r>
      <w:r w:rsidR="00555721">
        <w:rPr>
          <w:rFonts w:ascii="宋体" w:eastAsia="宋体" w:hAnsi="宋体" w:hint="eastAsia"/>
          <w:sz w:val="24"/>
          <w:szCs w:val="24"/>
        </w:rPr>
        <w:t>、</w:t>
      </w:r>
      <w:r w:rsidRPr="001A4179">
        <w:rPr>
          <w:rFonts w:ascii="宋体" w:eastAsia="宋体" w:hAnsi="宋体" w:hint="eastAsia"/>
          <w:sz w:val="24"/>
          <w:szCs w:val="24"/>
        </w:rPr>
        <w:t>图像</w:t>
      </w:r>
      <w:r w:rsidR="00555721">
        <w:rPr>
          <w:rFonts w:ascii="宋体" w:eastAsia="宋体" w:hAnsi="宋体" w:hint="eastAsia"/>
          <w:sz w:val="24"/>
          <w:szCs w:val="24"/>
        </w:rPr>
        <w:t>、</w:t>
      </w:r>
      <w:r w:rsidRPr="001A4179">
        <w:rPr>
          <w:rFonts w:ascii="宋体" w:eastAsia="宋体" w:hAnsi="宋体" w:hint="eastAsia"/>
          <w:sz w:val="24"/>
          <w:szCs w:val="24"/>
        </w:rPr>
        <w:t>表格等元素时起到很好作用。拖放标尺滑块可以对段落首行缩进</w:t>
      </w:r>
      <w:r w:rsidR="00555721">
        <w:rPr>
          <w:rFonts w:ascii="宋体" w:eastAsia="宋体" w:hAnsi="宋体" w:hint="eastAsia"/>
          <w:sz w:val="24"/>
          <w:szCs w:val="24"/>
        </w:rPr>
        <w:t>、</w:t>
      </w:r>
      <w:r w:rsidRPr="001A4179">
        <w:rPr>
          <w:rFonts w:ascii="宋体" w:eastAsia="宋体" w:hAnsi="宋体" w:hint="eastAsia"/>
          <w:sz w:val="24"/>
          <w:szCs w:val="24"/>
        </w:rPr>
        <w:t>对齐方式等进行设置。标尺开关是显示</w:t>
      </w:r>
      <w:r w:rsidRPr="001A4179">
        <w:rPr>
          <w:rFonts w:ascii="宋体" w:eastAsia="宋体" w:hAnsi="宋体"/>
          <w:sz w:val="24"/>
          <w:szCs w:val="24"/>
        </w:rPr>
        <w:t>/隐藏标尺的开关。</w:t>
      </w:r>
      <w:ins w:id="413" w:author="瑞明 唐" w:date="2019-04-16T23:35:00Z">
        <w:r w:rsidR="004138AA">
          <w:rPr>
            <w:rFonts w:ascii="宋体" w:eastAsia="宋体" w:hAnsi="宋体" w:hint="eastAsia"/>
            <w:sz w:val="24"/>
            <w:szCs w:val="24"/>
          </w:rPr>
          <w:t>如</w:t>
        </w:r>
      </w:ins>
      <w:ins w:id="414" w:author="瑞明 唐" w:date="2019-04-16T23:36:00Z">
        <w:r w:rsidR="004138AA">
          <w:rPr>
            <w:rFonts w:ascii="宋体" w:eastAsia="宋体" w:hAnsi="宋体"/>
            <w:sz w:val="24"/>
            <w:szCs w:val="24"/>
          </w:rPr>
          <w:fldChar w:fldCharType="begin"/>
        </w:r>
        <w:r w:rsidR="004138AA">
          <w:rPr>
            <w:rFonts w:ascii="宋体" w:eastAsia="宋体" w:hAnsi="宋体"/>
            <w:sz w:val="24"/>
            <w:szCs w:val="24"/>
          </w:rPr>
          <w:instrText xml:space="preserve"> </w:instrText>
        </w:r>
        <w:r w:rsidR="004138AA">
          <w:rPr>
            <w:rFonts w:ascii="宋体" w:eastAsia="宋体" w:hAnsi="宋体" w:hint="eastAsia"/>
            <w:sz w:val="24"/>
            <w:szCs w:val="24"/>
          </w:rPr>
          <w:instrText>REF _Ref6350183 \h</w:instrText>
        </w:r>
        <w:r w:rsidR="004138AA">
          <w:rPr>
            <w:rFonts w:ascii="宋体" w:eastAsia="宋体" w:hAnsi="宋体"/>
            <w:sz w:val="24"/>
            <w:szCs w:val="24"/>
          </w:rPr>
          <w:instrText xml:space="preserve"> </w:instrText>
        </w:r>
      </w:ins>
      <w:r w:rsidR="004138AA">
        <w:rPr>
          <w:rFonts w:ascii="宋体" w:eastAsia="宋体" w:hAnsi="宋体"/>
          <w:sz w:val="24"/>
          <w:szCs w:val="24"/>
        </w:rPr>
      </w:r>
      <w:r w:rsidR="004138AA">
        <w:rPr>
          <w:rFonts w:ascii="宋体" w:eastAsia="宋体" w:hAnsi="宋体"/>
          <w:sz w:val="24"/>
          <w:szCs w:val="24"/>
        </w:rPr>
        <w:fldChar w:fldCharType="separate"/>
      </w:r>
      <w:ins w:id="415" w:author="瑞明 唐" w:date="2019-04-17T23:36:00Z">
        <w:r w:rsidR="00062BC7">
          <w:t xml:space="preserve">图4 - </w:t>
        </w:r>
        <w:r w:rsidR="00062BC7">
          <w:rPr>
            <w:noProof/>
          </w:rPr>
          <w:t>11</w:t>
        </w:r>
        <w:r w:rsidR="00062BC7">
          <w:rPr>
            <w:rFonts w:hint="eastAsia"/>
          </w:rPr>
          <w:t>标尺</w:t>
        </w:r>
      </w:ins>
      <w:ins w:id="416" w:author="瑞明 唐" w:date="2019-04-16T23:36:00Z">
        <w:r w:rsidR="004138AA">
          <w:rPr>
            <w:rFonts w:ascii="宋体" w:eastAsia="宋体" w:hAnsi="宋体"/>
            <w:sz w:val="24"/>
            <w:szCs w:val="24"/>
          </w:rPr>
          <w:fldChar w:fldCharType="end"/>
        </w:r>
        <w:r w:rsidR="004138AA">
          <w:rPr>
            <w:rFonts w:ascii="宋体" w:eastAsia="宋体" w:hAnsi="宋体" w:hint="eastAsia"/>
            <w:sz w:val="24"/>
            <w:szCs w:val="24"/>
          </w:rPr>
          <w:t>所示。</w:t>
        </w:r>
      </w:ins>
    </w:p>
    <w:p w14:paraId="49B1D702" w14:textId="73E25F1D"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③滚动条</w:t>
      </w:r>
      <w:r w:rsidR="00555721">
        <w:rPr>
          <w:rFonts w:ascii="宋体" w:eastAsia="宋体" w:hAnsi="宋体" w:hint="eastAsia"/>
          <w:sz w:val="24"/>
          <w:szCs w:val="24"/>
        </w:rPr>
        <w:t>：</w:t>
      </w:r>
      <w:r w:rsidRPr="001A4179">
        <w:rPr>
          <w:rFonts w:ascii="宋体" w:eastAsia="宋体" w:hAnsi="宋体" w:hint="eastAsia"/>
          <w:sz w:val="24"/>
          <w:szCs w:val="24"/>
        </w:rPr>
        <w:t>分水平和垂直滚动条</w:t>
      </w:r>
      <w:r w:rsidR="00555721">
        <w:rPr>
          <w:rFonts w:ascii="宋体" w:eastAsia="宋体" w:hAnsi="宋体" w:hint="eastAsia"/>
          <w:sz w:val="24"/>
          <w:szCs w:val="24"/>
        </w:rPr>
        <w:t>，</w:t>
      </w:r>
      <w:r w:rsidRPr="001A4179">
        <w:rPr>
          <w:rFonts w:ascii="宋体" w:eastAsia="宋体" w:hAnsi="宋体" w:hint="eastAsia"/>
          <w:sz w:val="24"/>
          <w:szCs w:val="24"/>
        </w:rPr>
        <w:t>用于滚动显示文档内容。</w:t>
      </w:r>
      <w:ins w:id="417" w:author="瑞明 唐" w:date="2019-04-16T23:46:00Z">
        <w:r w:rsidR="005C75C4">
          <w:rPr>
            <w:rFonts w:ascii="宋体" w:eastAsia="宋体" w:hAnsi="宋体" w:hint="eastAsia"/>
            <w:sz w:val="24"/>
            <w:szCs w:val="24"/>
          </w:rPr>
          <w:t>如</w:t>
        </w:r>
        <w:r w:rsidR="005C75C4">
          <w:rPr>
            <w:rFonts w:ascii="宋体" w:eastAsia="宋体" w:hAnsi="宋体"/>
            <w:sz w:val="24"/>
            <w:szCs w:val="24"/>
          </w:rPr>
          <w:fldChar w:fldCharType="begin"/>
        </w:r>
        <w:r w:rsidR="005C75C4">
          <w:rPr>
            <w:rFonts w:ascii="宋体" w:eastAsia="宋体" w:hAnsi="宋体"/>
            <w:sz w:val="24"/>
            <w:szCs w:val="24"/>
          </w:rPr>
          <w:instrText xml:space="preserve"> </w:instrText>
        </w:r>
        <w:r w:rsidR="005C75C4">
          <w:rPr>
            <w:rFonts w:ascii="宋体" w:eastAsia="宋体" w:hAnsi="宋体" w:hint="eastAsia"/>
            <w:sz w:val="24"/>
            <w:szCs w:val="24"/>
          </w:rPr>
          <w:instrText>REF _Ref6350805 \h</w:instrText>
        </w:r>
        <w:r w:rsidR="005C75C4">
          <w:rPr>
            <w:rFonts w:ascii="宋体" w:eastAsia="宋体" w:hAnsi="宋体"/>
            <w:sz w:val="24"/>
            <w:szCs w:val="24"/>
          </w:rPr>
          <w:instrText xml:space="preserve"> </w:instrText>
        </w:r>
      </w:ins>
      <w:r w:rsidR="005C75C4">
        <w:rPr>
          <w:rFonts w:ascii="宋体" w:eastAsia="宋体" w:hAnsi="宋体"/>
          <w:sz w:val="24"/>
          <w:szCs w:val="24"/>
        </w:rPr>
      </w:r>
      <w:r w:rsidR="005C75C4">
        <w:rPr>
          <w:rFonts w:ascii="宋体" w:eastAsia="宋体" w:hAnsi="宋体"/>
          <w:sz w:val="24"/>
          <w:szCs w:val="24"/>
        </w:rPr>
        <w:fldChar w:fldCharType="separate"/>
      </w:r>
      <w:ins w:id="418" w:author="瑞明 唐" w:date="2019-04-17T23:36:00Z">
        <w:r w:rsidR="00062BC7">
          <w:t xml:space="preserve">图4 - </w:t>
        </w:r>
        <w:r w:rsidR="00062BC7">
          <w:rPr>
            <w:noProof/>
          </w:rPr>
          <w:t>12</w:t>
        </w:r>
        <w:r w:rsidR="00062BC7">
          <w:rPr>
            <w:rFonts w:hint="eastAsia"/>
          </w:rPr>
          <w:lastRenderedPageBreak/>
          <w:t>滚动条</w:t>
        </w:r>
      </w:ins>
      <w:ins w:id="419" w:author="瑞明 唐" w:date="2019-04-16T23:46:00Z">
        <w:r w:rsidR="005C75C4">
          <w:rPr>
            <w:rFonts w:ascii="宋体" w:eastAsia="宋体" w:hAnsi="宋体"/>
            <w:sz w:val="24"/>
            <w:szCs w:val="24"/>
          </w:rPr>
          <w:fldChar w:fldCharType="end"/>
        </w:r>
        <w:r w:rsidR="005C75C4">
          <w:rPr>
            <w:rFonts w:ascii="宋体" w:eastAsia="宋体" w:hAnsi="宋体" w:hint="eastAsia"/>
            <w:sz w:val="24"/>
            <w:szCs w:val="24"/>
          </w:rPr>
          <w:t>所示。</w:t>
        </w:r>
      </w:ins>
    </w:p>
    <w:p w14:paraId="469255CC" w14:textId="66771C39"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④翻页按钮</w:t>
      </w:r>
      <w:r w:rsidR="00555721">
        <w:rPr>
          <w:rFonts w:ascii="宋体" w:eastAsia="宋体" w:hAnsi="宋体" w:hint="eastAsia"/>
          <w:sz w:val="24"/>
          <w:szCs w:val="24"/>
        </w:rPr>
        <w:t>：</w:t>
      </w:r>
      <w:r w:rsidRPr="001A4179">
        <w:rPr>
          <w:rFonts w:ascii="宋体" w:eastAsia="宋体" w:hAnsi="宋体" w:hint="eastAsia"/>
          <w:sz w:val="24"/>
          <w:szCs w:val="24"/>
        </w:rPr>
        <w:t>实现对文档页面向前</w:t>
      </w:r>
      <w:r w:rsidRPr="001A4179">
        <w:rPr>
          <w:rFonts w:ascii="宋体" w:eastAsia="宋体" w:hAnsi="宋体"/>
          <w:sz w:val="24"/>
          <w:szCs w:val="24"/>
        </w:rPr>
        <w:t>/向后翻页操作。</w:t>
      </w:r>
      <w:ins w:id="420" w:author="瑞明 唐" w:date="2019-04-17T09:33:00Z">
        <w:r w:rsidR="009C3EB7">
          <w:rPr>
            <w:rFonts w:ascii="宋体" w:eastAsia="宋体" w:hAnsi="宋体" w:hint="eastAsia"/>
            <w:sz w:val="24"/>
            <w:szCs w:val="24"/>
          </w:rPr>
          <w:t>如</w:t>
        </w:r>
        <w:r w:rsidR="009C3EB7">
          <w:rPr>
            <w:rFonts w:ascii="宋体" w:eastAsia="宋体" w:hAnsi="宋体"/>
            <w:sz w:val="24"/>
            <w:szCs w:val="24"/>
          </w:rPr>
          <w:fldChar w:fldCharType="begin"/>
        </w:r>
        <w:r w:rsidR="009C3EB7">
          <w:rPr>
            <w:rFonts w:ascii="宋体" w:eastAsia="宋体" w:hAnsi="宋体"/>
            <w:sz w:val="24"/>
            <w:szCs w:val="24"/>
          </w:rPr>
          <w:instrText xml:space="preserve"> </w:instrText>
        </w:r>
        <w:r w:rsidR="009C3EB7">
          <w:rPr>
            <w:rFonts w:ascii="宋体" w:eastAsia="宋体" w:hAnsi="宋体" w:hint="eastAsia"/>
            <w:sz w:val="24"/>
            <w:szCs w:val="24"/>
          </w:rPr>
          <w:instrText>REF _Ref6386019 \h</w:instrText>
        </w:r>
        <w:r w:rsidR="009C3EB7">
          <w:rPr>
            <w:rFonts w:ascii="宋体" w:eastAsia="宋体" w:hAnsi="宋体"/>
            <w:sz w:val="24"/>
            <w:szCs w:val="24"/>
          </w:rPr>
          <w:instrText xml:space="preserve"> </w:instrText>
        </w:r>
      </w:ins>
      <w:r w:rsidR="009C3EB7">
        <w:rPr>
          <w:rFonts w:ascii="宋体" w:eastAsia="宋体" w:hAnsi="宋体"/>
          <w:sz w:val="24"/>
          <w:szCs w:val="24"/>
        </w:rPr>
      </w:r>
      <w:r w:rsidR="009C3EB7">
        <w:rPr>
          <w:rFonts w:ascii="宋体" w:eastAsia="宋体" w:hAnsi="宋体"/>
          <w:sz w:val="24"/>
          <w:szCs w:val="24"/>
        </w:rPr>
        <w:fldChar w:fldCharType="separate"/>
      </w:r>
      <w:ins w:id="421" w:author="瑞明 唐" w:date="2019-04-17T23:36:00Z">
        <w:r w:rsidR="00062BC7">
          <w:t xml:space="preserve">图4 - </w:t>
        </w:r>
        <w:r w:rsidR="00062BC7">
          <w:rPr>
            <w:noProof/>
          </w:rPr>
          <w:t>13</w:t>
        </w:r>
        <w:r w:rsidR="00062BC7">
          <w:rPr>
            <w:rFonts w:hint="eastAsia"/>
          </w:rPr>
          <w:t>翻页按钮</w:t>
        </w:r>
      </w:ins>
      <w:ins w:id="422" w:author="瑞明 唐" w:date="2019-04-17T09:33:00Z">
        <w:r w:rsidR="009C3EB7">
          <w:rPr>
            <w:rFonts w:ascii="宋体" w:eastAsia="宋体" w:hAnsi="宋体"/>
            <w:sz w:val="24"/>
            <w:szCs w:val="24"/>
          </w:rPr>
          <w:fldChar w:fldCharType="end"/>
        </w:r>
        <w:r w:rsidR="009C3EB7">
          <w:rPr>
            <w:rFonts w:ascii="宋体" w:eastAsia="宋体" w:hAnsi="宋体" w:hint="eastAsia"/>
            <w:sz w:val="24"/>
            <w:szCs w:val="24"/>
          </w:rPr>
          <w:t>所示。</w:t>
        </w:r>
      </w:ins>
    </w:p>
    <w:p w14:paraId="76F2466D" w14:textId="2FD9D9D8"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⑤窗口拆分按钮</w:t>
      </w:r>
      <w:r w:rsidR="00555721">
        <w:rPr>
          <w:rFonts w:ascii="宋体" w:eastAsia="宋体" w:hAnsi="宋体" w:hint="eastAsia"/>
          <w:sz w:val="24"/>
          <w:szCs w:val="24"/>
        </w:rPr>
        <w:t>：</w:t>
      </w:r>
      <w:ins w:id="423" w:author="瑞明 唐" w:date="2019-04-17T09:44:00Z">
        <w:r w:rsidR="008F220F">
          <w:rPr>
            <w:rFonts w:ascii="宋体" w:eastAsia="宋体" w:hAnsi="宋体" w:hint="eastAsia"/>
            <w:sz w:val="24"/>
            <w:szCs w:val="24"/>
          </w:rPr>
          <w:t>如</w:t>
        </w:r>
      </w:ins>
      <w:ins w:id="424" w:author="瑞明 唐" w:date="2019-04-17T09:47:00Z">
        <w:r w:rsidR="008F220F">
          <w:rPr>
            <w:rFonts w:ascii="宋体" w:eastAsia="宋体" w:hAnsi="宋体"/>
            <w:sz w:val="24"/>
            <w:szCs w:val="24"/>
          </w:rPr>
          <w:fldChar w:fldCharType="begin"/>
        </w:r>
        <w:r w:rsidR="008F220F">
          <w:rPr>
            <w:rFonts w:ascii="宋体" w:eastAsia="宋体" w:hAnsi="宋体"/>
            <w:sz w:val="24"/>
            <w:szCs w:val="24"/>
          </w:rPr>
          <w:instrText xml:space="preserve"> </w:instrText>
        </w:r>
        <w:r w:rsidR="008F220F">
          <w:rPr>
            <w:rFonts w:ascii="宋体" w:eastAsia="宋体" w:hAnsi="宋体" w:hint="eastAsia"/>
            <w:sz w:val="24"/>
            <w:szCs w:val="24"/>
          </w:rPr>
          <w:instrText>REF _Ref6386852 \h</w:instrText>
        </w:r>
        <w:r w:rsidR="008F220F">
          <w:rPr>
            <w:rFonts w:ascii="宋体" w:eastAsia="宋体" w:hAnsi="宋体"/>
            <w:sz w:val="24"/>
            <w:szCs w:val="24"/>
          </w:rPr>
          <w:instrText xml:space="preserve"> </w:instrText>
        </w:r>
      </w:ins>
      <w:r w:rsidR="008F220F">
        <w:rPr>
          <w:rFonts w:ascii="宋体" w:eastAsia="宋体" w:hAnsi="宋体"/>
          <w:sz w:val="24"/>
          <w:szCs w:val="24"/>
        </w:rPr>
      </w:r>
      <w:r w:rsidR="008F220F">
        <w:rPr>
          <w:rFonts w:ascii="宋体" w:eastAsia="宋体" w:hAnsi="宋体"/>
          <w:sz w:val="24"/>
          <w:szCs w:val="24"/>
        </w:rPr>
        <w:fldChar w:fldCharType="separate"/>
      </w:r>
      <w:ins w:id="425" w:author="瑞明 唐" w:date="2019-04-17T23:36:00Z">
        <w:r w:rsidR="00062BC7">
          <w:t xml:space="preserve">图4 - </w:t>
        </w:r>
        <w:r w:rsidR="00062BC7">
          <w:rPr>
            <w:noProof/>
          </w:rPr>
          <w:t>14</w:t>
        </w:r>
        <w:r w:rsidR="00062BC7">
          <w:rPr>
            <w:rFonts w:hint="eastAsia"/>
          </w:rPr>
          <w:t>拆分按钮</w:t>
        </w:r>
      </w:ins>
      <w:ins w:id="426" w:author="瑞明 唐" w:date="2019-04-17T09:47:00Z">
        <w:r w:rsidR="008F220F">
          <w:rPr>
            <w:rFonts w:ascii="宋体" w:eastAsia="宋体" w:hAnsi="宋体"/>
            <w:sz w:val="24"/>
            <w:szCs w:val="24"/>
          </w:rPr>
          <w:fldChar w:fldCharType="end"/>
        </w:r>
        <w:r w:rsidR="008F220F">
          <w:rPr>
            <w:rFonts w:ascii="宋体" w:eastAsia="宋体" w:hAnsi="宋体" w:hint="eastAsia"/>
            <w:sz w:val="24"/>
            <w:szCs w:val="24"/>
          </w:rPr>
          <w:t>所示，</w:t>
        </w:r>
      </w:ins>
      <w:r w:rsidRPr="001A4179">
        <w:rPr>
          <w:rFonts w:ascii="宋体" w:eastAsia="宋体" w:hAnsi="宋体" w:hint="eastAsia"/>
          <w:sz w:val="24"/>
          <w:szCs w:val="24"/>
        </w:rPr>
        <w:t>实现对</w:t>
      </w:r>
      <w:r w:rsidRPr="001A4179">
        <w:rPr>
          <w:rFonts w:ascii="宋体" w:eastAsia="宋体" w:hAnsi="宋体"/>
          <w:sz w:val="24"/>
          <w:szCs w:val="24"/>
        </w:rPr>
        <w:t xml:space="preserve">word </w:t>
      </w:r>
      <w:r w:rsidRPr="001A4179">
        <w:rPr>
          <w:rFonts w:ascii="宋体" w:eastAsia="宋体" w:hAnsi="宋体" w:hint="eastAsia"/>
          <w:sz w:val="24"/>
          <w:szCs w:val="24"/>
        </w:rPr>
        <w:t>窗口进行拆分</w:t>
      </w:r>
      <w:r w:rsidR="00555721">
        <w:rPr>
          <w:rFonts w:ascii="宋体" w:eastAsia="宋体" w:hAnsi="宋体" w:hint="eastAsia"/>
          <w:sz w:val="24"/>
          <w:szCs w:val="24"/>
        </w:rPr>
        <w:t>，</w:t>
      </w:r>
      <w:ins w:id="427" w:author="瑞明 唐" w:date="2019-04-17T09:40:00Z">
        <w:r w:rsidR="008F220F">
          <w:rPr>
            <w:rFonts w:ascii="宋体" w:eastAsia="宋体" w:hAnsi="宋体" w:hint="eastAsia"/>
            <w:sz w:val="24"/>
            <w:szCs w:val="24"/>
          </w:rPr>
          <w:t>可实现文档</w:t>
        </w:r>
      </w:ins>
      <w:ins w:id="428" w:author="瑞明 唐" w:date="2019-04-17T09:35:00Z">
        <w:r w:rsidR="009C3EB7">
          <w:rPr>
            <w:rFonts w:ascii="宋体" w:eastAsia="宋体" w:hAnsi="宋体" w:hint="eastAsia"/>
            <w:sz w:val="24"/>
            <w:szCs w:val="24"/>
          </w:rPr>
          <w:t>上下分屏操作</w:t>
        </w:r>
      </w:ins>
      <w:del w:id="429" w:author="瑞明 唐" w:date="2019-04-17T09:40:00Z">
        <w:r w:rsidRPr="001A4179" w:rsidDel="008F220F">
          <w:rPr>
            <w:rFonts w:ascii="宋体" w:eastAsia="宋体" w:hAnsi="宋体" w:hint="eastAsia"/>
            <w:sz w:val="24"/>
            <w:szCs w:val="24"/>
          </w:rPr>
          <w:delText>便于文档对此操作</w:delText>
        </w:r>
      </w:del>
      <w:ins w:id="430" w:author="瑞明 唐" w:date="2019-04-17T09:47:00Z">
        <w:r w:rsidR="008F220F">
          <w:rPr>
            <w:rFonts w:ascii="宋体" w:eastAsia="宋体" w:hAnsi="宋体" w:hint="eastAsia"/>
            <w:sz w:val="24"/>
            <w:szCs w:val="24"/>
          </w:rPr>
          <w:t>，</w:t>
        </w:r>
      </w:ins>
      <w:del w:id="431" w:author="瑞明 唐" w:date="2019-04-17T09:47:00Z">
        <w:r w:rsidRPr="001A4179" w:rsidDel="008F220F">
          <w:rPr>
            <w:rFonts w:ascii="宋体" w:eastAsia="宋体" w:hAnsi="宋体" w:hint="eastAsia"/>
            <w:sz w:val="24"/>
            <w:szCs w:val="24"/>
          </w:rPr>
          <w:delText>。</w:delText>
        </w:r>
      </w:del>
      <w:ins w:id="432" w:author="瑞明 唐" w:date="2019-04-17T09:41:00Z">
        <w:r w:rsidR="008F220F">
          <w:rPr>
            <w:rFonts w:ascii="宋体" w:eastAsia="宋体" w:hAnsi="宋体" w:hint="eastAsia"/>
            <w:sz w:val="24"/>
            <w:szCs w:val="24"/>
          </w:rPr>
          <w:t>此按钮在标尺显示/隐藏开关上方。如</w:t>
        </w:r>
      </w:ins>
      <w:ins w:id="433" w:author="瑞明 唐" w:date="2019-04-17T10:32:00Z">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_Ref6389575 \h</w:instrText>
        </w:r>
        <w:r w:rsidR="00504E83">
          <w:rPr>
            <w:rFonts w:ascii="宋体" w:eastAsia="宋体" w:hAnsi="宋体"/>
            <w:sz w:val="24"/>
            <w:szCs w:val="24"/>
          </w:rPr>
          <w:instrText xml:space="preserve"> </w:instrText>
        </w:r>
      </w:ins>
      <w:r w:rsidR="00504E83">
        <w:rPr>
          <w:rFonts w:ascii="宋体" w:eastAsia="宋体" w:hAnsi="宋体"/>
          <w:sz w:val="24"/>
          <w:szCs w:val="24"/>
        </w:rPr>
      </w:r>
      <w:r w:rsidR="00504E83">
        <w:rPr>
          <w:rFonts w:ascii="宋体" w:eastAsia="宋体" w:hAnsi="宋体"/>
          <w:sz w:val="24"/>
          <w:szCs w:val="24"/>
        </w:rPr>
        <w:fldChar w:fldCharType="separate"/>
      </w:r>
      <w:ins w:id="434" w:author="瑞明 唐" w:date="2019-04-17T23:36:00Z">
        <w:r w:rsidR="00062BC7">
          <w:t xml:space="preserve">图4 - </w:t>
        </w:r>
        <w:r w:rsidR="00062BC7">
          <w:rPr>
            <w:noProof/>
          </w:rPr>
          <w:t>15</w:t>
        </w:r>
        <w:r w:rsidR="00062BC7">
          <w:rPr>
            <w:rFonts w:hint="eastAsia"/>
          </w:rPr>
          <w:t>拆分后的效果</w:t>
        </w:r>
      </w:ins>
      <w:ins w:id="435" w:author="瑞明 唐" w:date="2019-04-17T10:32:00Z">
        <w:r w:rsidR="00504E83">
          <w:rPr>
            <w:rFonts w:ascii="宋体" w:eastAsia="宋体" w:hAnsi="宋体"/>
            <w:sz w:val="24"/>
            <w:szCs w:val="24"/>
          </w:rPr>
          <w:fldChar w:fldCharType="end"/>
        </w:r>
        <w:r w:rsidR="00504E83">
          <w:rPr>
            <w:rFonts w:ascii="宋体" w:eastAsia="宋体" w:hAnsi="宋体" w:hint="eastAsia"/>
            <w:sz w:val="24"/>
            <w:szCs w:val="24"/>
          </w:rPr>
          <w:t>所示。</w:t>
        </w:r>
      </w:ins>
    </w:p>
    <w:p w14:paraId="5250B770" w14:textId="65E02FD7" w:rsidR="00AF4828" w:rsidRPr="001A4179" w:rsidRDefault="00AF4828" w:rsidP="00A97A14">
      <w:pPr>
        <w:keepNext/>
        <w:ind w:firstLineChars="200"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F4828" w14:paraId="14F9B169" w14:textId="77777777" w:rsidTr="00A97A14">
        <w:tc>
          <w:tcPr>
            <w:tcW w:w="8528" w:type="dxa"/>
          </w:tcPr>
          <w:p w14:paraId="66068150" w14:textId="77777777" w:rsidR="008C5CCC" w:rsidRDefault="008C5CCC">
            <w:pPr>
              <w:pStyle w:val="a9"/>
              <w:keepNext/>
              <w:jc w:val="center"/>
              <w:rPr>
                <w:ins w:id="436" w:author="瑞明 唐" w:date="2019-04-16T23:35:00Z"/>
              </w:rPr>
              <w:pPrChange w:id="437" w:author="瑞明 唐" w:date="2019-04-16T23:35:00Z">
                <w:pPr>
                  <w:pStyle w:val="a9"/>
                  <w:jc w:val="center"/>
                </w:pPr>
              </w:pPrChange>
            </w:pPr>
            <w:ins w:id="438" w:author="瑞明 唐" w:date="2019-04-16T23:34:00Z">
              <w:r>
                <w:rPr>
                  <w:rFonts w:ascii="宋体" w:eastAsia="宋体" w:hAnsi="宋体"/>
                  <w:noProof/>
                </w:rPr>
                <w:drawing>
                  <wp:inline distT="0" distB="0" distL="0" distR="0" wp14:anchorId="57489686" wp14:editId="7842F038">
                    <wp:extent cx="4155504" cy="1448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4-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2210" cy="1472002"/>
                            </a:xfrm>
                            <a:prstGeom prst="rect">
                              <a:avLst/>
                            </a:prstGeom>
                          </pic:spPr>
                        </pic:pic>
                      </a:graphicData>
                    </a:graphic>
                  </wp:inline>
                </w:drawing>
              </w:r>
            </w:ins>
          </w:p>
          <w:p w14:paraId="52C7D36E" w14:textId="29363254" w:rsidR="00AF4828" w:rsidDel="006259A3" w:rsidRDefault="008C5CCC">
            <w:pPr>
              <w:keepNext/>
              <w:jc w:val="center"/>
              <w:rPr>
                <w:del w:id="439" w:author="瑞明 唐" w:date="2019-04-16T23:24:00Z"/>
              </w:rPr>
            </w:pPr>
            <w:bookmarkStart w:id="440" w:name="_Ref6350183"/>
            <w:ins w:id="441" w:author="瑞明 唐" w:date="2019-04-16T23:35:00Z">
              <w:r>
                <w:t xml:space="preserve">图4 - </w:t>
              </w:r>
              <w:r>
                <w:fldChar w:fldCharType="begin"/>
              </w:r>
              <w:r>
                <w:instrText xml:space="preserve"> SEQ 图4_- \* ARABIC </w:instrText>
              </w:r>
            </w:ins>
            <w:r>
              <w:fldChar w:fldCharType="separate"/>
            </w:r>
            <w:ins w:id="442" w:author="瑞明 唐" w:date="2019-04-21T10:07:00Z">
              <w:r w:rsidR="00C93B02">
                <w:rPr>
                  <w:noProof/>
                </w:rPr>
                <w:t>11</w:t>
              </w:r>
            </w:ins>
            <w:ins w:id="443" w:author="瑞明 唐" w:date="2019-04-16T23:35:00Z">
              <w:r>
                <w:fldChar w:fldCharType="end"/>
              </w:r>
              <w:r>
                <w:rPr>
                  <w:rFonts w:hint="eastAsia"/>
                </w:rPr>
                <w:t>标尺</w:t>
              </w:r>
            </w:ins>
            <w:bookmarkEnd w:id="440"/>
            <w:del w:id="444" w:author="瑞明 唐" w:date="2019-04-16T23:24:00Z">
              <w:r w:rsidR="00AF4828" w:rsidRPr="00A97A14" w:rsidDel="006259A3">
                <w:rPr>
                  <w:rFonts w:ascii="宋体" w:eastAsia="宋体" w:hAnsi="宋体"/>
                  <w:noProof/>
                </w:rPr>
                <w:drawing>
                  <wp:inline distT="0" distB="0" distL="0" distR="0" wp14:anchorId="7B7CF734" wp14:editId="177394C5">
                    <wp:extent cx="3354213" cy="1814681"/>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2310" cy="1824472"/>
                            </a:xfrm>
                            <a:prstGeom prst="rect">
                              <a:avLst/>
                            </a:prstGeom>
                          </pic:spPr>
                        </pic:pic>
                      </a:graphicData>
                    </a:graphic>
                  </wp:inline>
                </w:drawing>
              </w:r>
            </w:del>
          </w:p>
          <w:p w14:paraId="2048693B" w14:textId="1AB31097" w:rsidR="00AF4828" w:rsidRDefault="00AF4828">
            <w:pPr>
              <w:pStyle w:val="a9"/>
              <w:jc w:val="center"/>
              <w:rPr>
                <w:rFonts w:ascii="宋体" w:eastAsia="宋体" w:hAnsi="宋体"/>
              </w:rPr>
            </w:pPr>
            <w:del w:id="445" w:author="瑞明 唐" w:date="2019-04-16T23:24:00Z">
              <w:r w:rsidDel="006259A3">
                <w:delText>图</w:delText>
              </w:r>
              <w:r w:rsidDel="006259A3">
                <w:delText xml:space="preserve"> 4 </w:delText>
              </w:r>
              <w:r w:rsidR="00D96DA5" w:rsidDel="006259A3">
                <w:delText>-</w:delText>
              </w:r>
              <w:r w:rsidDel="006259A3">
                <w:delText xml:space="preserve"> </w:delText>
              </w:r>
              <w:r w:rsidDel="006259A3">
                <w:fldChar w:fldCharType="begin"/>
              </w:r>
              <w:r w:rsidDel="006259A3">
                <w:delInstrText xml:space="preserve"> SEQ </w:delInstrText>
              </w:r>
              <w:r w:rsidDel="006259A3">
                <w:delInstrText>图</w:delInstrText>
              </w:r>
              <w:r w:rsidDel="006259A3">
                <w:delInstrText xml:space="preserve">_4_- \* ARABIC </w:delInstrText>
              </w:r>
              <w:r w:rsidDel="006259A3">
                <w:fldChar w:fldCharType="separate"/>
              </w:r>
            </w:del>
            <w:del w:id="446" w:author="瑞明 唐" w:date="2019-04-16T16:15:00Z">
              <w:r w:rsidDel="00C71EF7">
                <w:rPr>
                  <w:noProof/>
                </w:rPr>
                <w:delText>3</w:delText>
              </w:r>
            </w:del>
            <w:del w:id="447" w:author="瑞明 唐" w:date="2019-04-16T23:24:00Z">
              <w:r w:rsidDel="006259A3">
                <w:fldChar w:fldCharType="end"/>
              </w:r>
              <w:r w:rsidDel="006259A3">
                <w:rPr>
                  <w:rFonts w:hint="eastAsia"/>
                </w:rPr>
                <w:delText>文档编辑区</w:delText>
              </w:r>
            </w:del>
          </w:p>
        </w:tc>
      </w:tr>
    </w:tbl>
    <w:p w14:paraId="4784C333" w14:textId="2F93485B" w:rsidR="00C97080" w:rsidRDefault="00C97080" w:rsidP="006259A3">
      <w:pPr>
        <w:keepNext/>
        <w:rPr>
          <w:ins w:id="448" w:author="瑞明 唐" w:date="2019-04-16T23:42:00Z"/>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9" w:author="瑞明 唐" w:date="2019-04-17T09:33:00Z">
          <w:tblPr>
            <w:tblStyle w:val="af1"/>
            <w:tblW w:w="0" w:type="auto"/>
            <w:tblLook w:val="04A0" w:firstRow="1" w:lastRow="0" w:firstColumn="1" w:lastColumn="0" w:noHBand="0" w:noVBand="1"/>
          </w:tblPr>
        </w:tblPrChange>
      </w:tblPr>
      <w:tblGrid>
        <w:gridCol w:w="4950"/>
        <w:gridCol w:w="3578"/>
        <w:tblGridChange w:id="450">
          <w:tblGrid>
            <w:gridCol w:w="4950"/>
            <w:gridCol w:w="3578"/>
          </w:tblGrid>
        </w:tblGridChange>
      </w:tblGrid>
      <w:tr w:rsidR="009C3EB7" w14:paraId="16BA8D46" w14:textId="154B1A00" w:rsidTr="009C3EB7">
        <w:trPr>
          <w:ins w:id="451" w:author="瑞明 唐" w:date="2019-04-16T23:42:00Z"/>
        </w:trPr>
        <w:tc>
          <w:tcPr>
            <w:tcW w:w="5981" w:type="dxa"/>
            <w:tcPrChange w:id="452" w:author="瑞明 唐" w:date="2019-04-17T09:33:00Z">
              <w:tcPr>
                <w:tcW w:w="5981" w:type="dxa"/>
              </w:tcPr>
            </w:tcPrChange>
          </w:tcPr>
          <w:p w14:paraId="48BB013C" w14:textId="77777777" w:rsidR="009C3EB7" w:rsidRDefault="009C3EB7">
            <w:pPr>
              <w:keepNext/>
              <w:jc w:val="center"/>
              <w:rPr>
                <w:ins w:id="453" w:author="瑞明 唐" w:date="2019-04-16T23:46:00Z"/>
              </w:rPr>
            </w:pPr>
            <w:ins w:id="454" w:author="瑞明 唐" w:date="2019-04-16T23:45:00Z">
              <w:r>
                <w:rPr>
                  <w:rFonts w:ascii="宋体" w:eastAsia="宋体" w:hAnsi="宋体" w:hint="eastAsia"/>
                  <w:noProof/>
                </w:rPr>
                <w:drawing>
                  <wp:inline distT="0" distB="0" distL="0" distR="0" wp14:anchorId="17412B9A" wp14:editId="5A0C292D">
                    <wp:extent cx="3031761" cy="22099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12.png"/>
                            <pic:cNvPicPr/>
                          </pic:nvPicPr>
                          <pic:blipFill>
                            <a:blip r:embed="rId32">
                              <a:extLst>
                                <a:ext uri="{28A0092B-C50C-407E-A947-70E740481C1C}">
                                  <a14:useLocalDpi xmlns:a14="http://schemas.microsoft.com/office/drawing/2010/main" val="0"/>
                                </a:ext>
                              </a:extLst>
                            </a:blip>
                            <a:stretch>
                              <a:fillRect/>
                            </a:stretch>
                          </pic:blipFill>
                          <pic:spPr>
                            <a:xfrm>
                              <a:off x="0" y="0"/>
                              <a:ext cx="3060491" cy="2230891"/>
                            </a:xfrm>
                            <a:prstGeom prst="rect">
                              <a:avLst/>
                            </a:prstGeom>
                          </pic:spPr>
                        </pic:pic>
                      </a:graphicData>
                    </a:graphic>
                  </wp:inline>
                </w:drawing>
              </w:r>
            </w:ins>
          </w:p>
          <w:p w14:paraId="7FE531F5" w14:textId="5CB8D19B" w:rsidR="009C3EB7" w:rsidRDefault="009C3EB7">
            <w:pPr>
              <w:pStyle w:val="a9"/>
              <w:jc w:val="center"/>
              <w:rPr>
                <w:ins w:id="455" w:author="瑞明 唐" w:date="2019-04-16T23:42:00Z"/>
                <w:rFonts w:ascii="宋体" w:eastAsia="宋体" w:hAnsi="宋体"/>
              </w:rPr>
              <w:pPrChange w:id="456" w:author="瑞明 唐" w:date="2019-04-16T23:46:00Z">
                <w:pPr>
                  <w:keepNext/>
                </w:pPr>
              </w:pPrChange>
            </w:pPr>
            <w:bookmarkStart w:id="457" w:name="_Ref6350805"/>
            <w:ins w:id="458" w:author="瑞明 唐" w:date="2019-04-16T23:46:00Z">
              <w:r>
                <w:t>图</w:t>
              </w:r>
              <w:r>
                <w:t xml:space="preserve">4 - </w:t>
              </w:r>
              <w:r>
                <w:fldChar w:fldCharType="begin"/>
              </w:r>
              <w:r>
                <w:instrText xml:space="preserve"> SEQ </w:instrText>
              </w:r>
              <w:r>
                <w:instrText>图</w:instrText>
              </w:r>
              <w:r>
                <w:instrText xml:space="preserve">4_- \* ARABIC </w:instrText>
              </w:r>
            </w:ins>
            <w:r>
              <w:fldChar w:fldCharType="separate"/>
            </w:r>
            <w:ins w:id="459" w:author="瑞明 唐" w:date="2019-04-21T10:07:00Z">
              <w:r w:rsidR="00C93B02">
                <w:rPr>
                  <w:noProof/>
                </w:rPr>
                <w:t>12</w:t>
              </w:r>
            </w:ins>
            <w:ins w:id="460" w:author="瑞明 唐" w:date="2019-04-16T23:46:00Z">
              <w:r>
                <w:fldChar w:fldCharType="end"/>
              </w:r>
              <w:r>
                <w:rPr>
                  <w:rFonts w:hint="eastAsia"/>
                </w:rPr>
                <w:t>滚动条</w:t>
              </w:r>
            </w:ins>
            <w:bookmarkEnd w:id="457"/>
          </w:p>
        </w:tc>
        <w:tc>
          <w:tcPr>
            <w:tcW w:w="2547" w:type="dxa"/>
            <w:tcPrChange w:id="461" w:author="瑞明 唐" w:date="2019-04-17T09:33:00Z">
              <w:tcPr>
                <w:tcW w:w="2547" w:type="dxa"/>
              </w:tcPr>
            </w:tcPrChange>
          </w:tcPr>
          <w:p w14:paraId="4F4A294C" w14:textId="77777777" w:rsidR="009C3EB7" w:rsidRDefault="009C3EB7">
            <w:pPr>
              <w:keepNext/>
              <w:jc w:val="center"/>
              <w:rPr>
                <w:ins w:id="462" w:author="瑞明 唐" w:date="2019-04-17T09:32:00Z"/>
              </w:rPr>
            </w:pPr>
            <w:ins w:id="463" w:author="瑞明 唐" w:date="2019-04-17T09:32:00Z">
              <w:r>
                <w:rPr>
                  <w:rFonts w:ascii="宋体" w:eastAsia="宋体" w:hAnsi="宋体" w:hint="eastAsia"/>
                  <w:noProof/>
                </w:rPr>
                <w:drawing>
                  <wp:inline distT="0" distB="0" distL="0" distR="0" wp14:anchorId="4124F681" wp14:editId="04D1ED55">
                    <wp:extent cx="2148736" cy="208254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4-13.png"/>
                            <pic:cNvPicPr/>
                          </pic:nvPicPr>
                          <pic:blipFill>
                            <a:blip r:embed="rId33">
                              <a:extLst>
                                <a:ext uri="{28A0092B-C50C-407E-A947-70E740481C1C}">
                                  <a14:useLocalDpi xmlns:a14="http://schemas.microsoft.com/office/drawing/2010/main" val="0"/>
                                </a:ext>
                              </a:extLst>
                            </a:blip>
                            <a:stretch>
                              <a:fillRect/>
                            </a:stretch>
                          </pic:blipFill>
                          <pic:spPr>
                            <a:xfrm>
                              <a:off x="0" y="0"/>
                              <a:ext cx="2181245" cy="2114051"/>
                            </a:xfrm>
                            <a:prstGeom prst="rect">
                              <a:avLst/>
                            </a:prstGeom>
                          </pic:spPr>
                        </pic:pic>
                      </a:graphicData>
                    </a:graphic>
                  </wp:inline>
                </w:drawing>
              </w:r>
            </w:ins>
          </w:p>
          <w:p w14:paraId="7D311F7A" w14:textId="2D913167" w:rsidR="009C3EB7" w:rsidRDefault="009C3EB7">
            <w:pPr>
              <w:pStyle w:val="a9"/>
              <w:jc w:val="center"/>
              <w:rPr>
                <w:ins w:id="464" w:author="瑞明 唐" w:date="2019-04-17T09:32:00Z"/>
                <w:rFonts w:ascii="宋体" w:eastAsia="宋体" w:hAnsi="宋体"/>
                <w:noProof/>
              </w:rPr>
              <w:pPrChange w:id="465" w:author="瑞明 唐" w:date="2019-04-17T09:32:00Z">
                <w:pPr>
                  <w:keepNext/>
                  <w:jc w:val="center"/>
                </w:pPr>
              </w:pPrChange>
            </w:pPr>
            <w:bookmarkStart w:id="466" w:name="_Ref6386019"/>
            <w:ins w:id="467" w:author="瑞明 唐" w:date="2019-04-17T09:32:00Z">
              <w:r>
                <w:t>图</w:t>
              </w:r>
              <w:r>
                <w:t xml:space="preserve">4 - </w:t>
              </w:r>
              <w:r>
                <w:fldChar w:fldCharType="begin"/>
              </w:r>
              <w:r>
                <w:instrText xml:space="preserve"> SEQ </w:instrText>
              </w:r>
              <w:r>
                <w:instrText>图</w:instrText>
              </w:r>
              <w:r>
                <w:instrText xml:space="preserve">4_- \* ARABIC </w:instrText>
              </w:r>
            </w:ins>
            <w:r>
              <w:fldChar w:fldCharType="separate"/>
            </w:r>
            <w:ins w:id="468" w:author="瑞明 唐" w:date="2019-04-21T10:07:00Z">
              <w:r w:rsidR="00C93B02">
                <w:rPr>
                  <w:noProof/>
                </w:rPr>
                <w:t>13</w:t>
              </w:r>
            </w:ins>
            <w:ins w:id="469" w:author="瑞明 唐" w:date="2019-04-17T09:32:00Z">
              <w:r>
                <w:fldChar w:fldCharType="end"/>
              </w:r>
              <w:r>
                <w:rPr>
                  <w:rFonts w:hint="eastAsia"/>
                </w:rPr>
                <w:t>翻页按钮</w:t>
              </w:r>
              <w:bookmarkEnd w:id="466"/>
            </w:ins>
          </w:p>
        </w:tc>
      </w:tr>
    </w:tbl>
    <w:p w14:paraId="404BA4E6" w14:textId="253B06C9" w:rsidR="005C75C4" w:rsidRDefault="005C75C4">
      <w:pPr>
        <w:keepNext/>
        <w:rPr>
          <w:ins w:id="470" w:author="瑞明 唐" w:date="2019-04-17T09:45:00Z"/>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1" w:author="瑞明 唐" w:date="2019-04-17T10:33:00Z">
          <w:tblPr>
            <w:tblStyle w:val="af1"/>
            <w:tblW w:w="0" w:type="auto"/>
            <w:tblLook w:val="04A0" w:firstRow="1" w:lastRow="0" w:firstColumn="1" w:lastColumn="0" w:noHBand="0" w:noVBand="1"/>
          </w:tblPr>
        </w:tblPrChange>
      </w:tblPr>
      <w:tblGrid>
        <w:gridCol w:w="3246"/>
        <w:gridCol w:w="5230"/>
        <w:tblGridChange w:id="472">
          <w:tblGrid>
            <w:gridCol w:w="3246"/>
            <w:gridCol w:w="5230"/>
          </w:tblGrid>
        </w:tblGridChange>
      </w:tblGrid>
      <w:tr w:rsidR="00E36665" w14:paraId="60123798" w14:textId="0351B6E3" w:rsidTr="00504E83">
        <w:trPr>
          <w:ins w:id="473" w:author="瑞明 唐" w:date="2019-04-17T09:46:00Z"/>
        </w:trPr>
        <w:tc>
          <w:tcPr>
            <w:tcW w:w="0" w:type="auto"/>
            <w:tcPrChange w:id="474" w:author="瑞明 唐" w:date="2019-04-17T10:33:00Z">
              <w:tcPr>
                <w:tcW w:w="0" w:type="auto"/>
              </w:tcPr>
            </w:tcPrChange>
          </w:tcPr>
          <w:p w14:paraId="5AABAE32" w14:textId="77777777" w:rsidR="00E36665" w:rsidRDefault="00E36665">
            <w:pPr>
              <w:keepNext/>
              <w:jc w:val="center"/>
              <w:rPr>
                <w:ins w:id="475" w:author="瑞明 唐" w:date="2019-04-17T09:46:00Z"/>
              </w:rPr>
            </w:pPr>
            <w:ins w:id="476" w:author="瑞明 唐" w:date="2019-04-17T09:46:00Z">
              <w:r>
                <w:rPr>
                  <w:rFonts w:ascii="宋体" w:eastAsia="宋体" w:hAnsi="宋体" w:hint="eastAsia"/>
                  <w:noProof/>
                </w:rPr>
                <w:drawing>
                  <wp:inline distT="0" distB="0" distL="0" distR="0" wp14:anchorId="1D399C07" wp14:editId="099177BD">
                    <wp:extent cx="1918499" cy="1035577"/>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4-14.png"/>
                            <pic:cNvPicPr/>
                          </pic:nvPicPr>
                          <pic:blipFill>
                            <a:blip r:embed="rId34">
                              <a:extLst>
                                <a:ext uri="{28A0092B-C50C-407E-A947-70E740481C1C}">
                                  <a14:useLocalDpi xmlns:a14="http://schemas.microsoft.com/office/drawing/2010/main" val="0"/>
                                </a:ext>
                              </a:extLst>
                            </a:blip>
                            <a:stretch>
                              <a:fillRect/>
                            </a:stretch>
                          </pic:blipFill>
                          <pic:spPr>
                            <a:xfrm>
                              <a:off x="0" y="0"/>
                              <a:ext cx="1960752" cy="1058385"/>
                            </a:xfrm>
                            <a:prstGeom prst="rect">
                              <a:avLst/>
                            </a:prstGeom>
                          </pic:spPr>
                        </pic:pic>
                      </a:graphicData>
                    </a:graphic>
                  </wp:inline>
                </w:drawing>
              </w:r>
            </w:ins>
          </w:p>
          <w:p w14:paraId="2401471F" w14:textId="3AB8448C" w:rsidR="00E36665" w:rsidRDefault="00E36665">
            <w:pPr>
              <w:pStyle w:val="a9"/>
              <w:jc w:val="center"/>
              <w:rPr>
                <w:ins w:id="477" w:author="瑞明 唐" w:date="2019-04-17T09:46:00Z"/>
                <w:rFonts w:ascii="宋体" w:eastAsia="宋体" w:hAnsi="宋体"/>
              </w:rPr>
              <w:pPrChange w:id="478" w:author="瑞明 唐" w:date="2019-04-17T09:46:00Z">
                <w:pPr>
                  <w:keepNext/>
                </w:pPr>
              </w:pPrChange>
            </w:pPr>
            <w:bookmarkStart w:id="479" w:name="_Ref6386852"/>
            <w:ins w:id="480" w:author="瑞明 唐" w:date="2019-04-17T09:46:00Z">
              <w:r>
                <w:t>图</w:t>
              </w:r>
              <w:r>
                <w:t xml:space="preserve">4 - </w:t>
              </w:r>
              <w:r>
                <w:fldChar w:fldCharType="begin"/>
              </w:r>
              <w:r>
                <w:instrText xml:space="preserve"> SEQ </w:instrText>
              </w:r>
              <w:r>
                <w:instrText>图</w:instrText>
              </w:r>
              <w:r>
                <w:instrText xml:space="preserve">4_- \* ARABIC </w:instrText>
              </w:r>
            </w:ins>
            <w:r>
              <w:fldChar w:fldCharType="separate"/>
            </w:r>
            <w:ins w:id="481" w:author="瑞明 唐" w:date="2019-04-21T10:07:00Z">
              <w:r w:rsidR="00C93B02">
                <w:rPr>
                  <w:noProof/>
                </w:rPr>
                <w:t>14</w:t>
              </w:r>
            </w:ins>
            <w:ins w:id="482" w:author="瑞明 唐" w:date="2019-04-17T09:46:00Z">
              <w:r>
                <w:fldChar w:fldCharType="end"/>
              </w:r>
              <w:r>
                <w:rPr>
                  <w:rFonts w:hint="eastAsia"/>
                </w:rPr>
                <w:t>拆分按钮</w:t>
              </w:r>
              <w:bookmarkEnd w:id="479"/>
            </w:ins>
          </w:p>
        </w:tc>
        <w:tc>
          <w:tcPr>
            <w:tcW w:w="0" w:type="auto"/>
            <w:tcPrChange w:id="483" w:author="瑞明 唐" w:date="2019-04-17T10:33:00Z">
              <w:tcPr>
                <w:tcW w:w="0" w:type="auto"/>
              </w:tcPr>
            </w:tcPrChange>
          </w:tcPr>
          <w:p w14:paraId="2A65A341" w14:textId="77777777" w:rsidR="00504E83" w:rsidRDefault="00E36665">
            <w:pPr>
              <w:keepNext/>
              <w:jc w:val="center"/>
              <w:rPr>
                <w:ins w:id="484" w:author="瑞明 唐" w:date="2019-04-17T10:32:00Z"/>
              </w:rPr>
            </w:pPr>
            <w:ins w:id="485" w:author="瑞明 唐" w:date="2019-04-17T10:31:00Z">
              <w:r>
                <w:rPr>
                  <w:rFonts w:ascii="宋体" w:eastAsia="宋体" w:hAnsi="宋体" w:hint="eastAsia"/>
                  <w:noProof/>
                </w:rPr>
                <w:drawing>
                  <wp:inline distT="0" distB="0" distL="0" distR="0" wp14:anchorId="34D123DF" wp14:editId="0BAAE4CA">
                    <wp:extent cx="3184425" cy="125013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4-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4939" cy="1254263"/>
                            </a:xfrm>
                            <a:prstGeom prst="rect">
                              <a:avLst/>
                            </a:prstGeom>
                          </pic:spPr>
                        </pic:pic>
                      </a:graphicData>
                    </a:graphic>
                  </wp:inline>
                </w:drawing>
              </w:r>
            </w:ins>
          </w:p>
          <w:p w14:paraId="70E1C215" w14:textId="1F1C576E" w:rsidR="00E36665" w:rsidRDefault="00504E83">
            <w:pPr>
              <w:pStyle w:val="a9"/>
              <w:jc w:val="center"/>
              <w:rPr>
                <w:ins w:id="486" w:author="瑞明 唐" w:date="2019-04-17T10:31:00Z"/>
                <w:rFonts w:ascii="宋体" w:eastAsia="宋体" w:hAnsi="宋体"/>
                <w:noProof/>
              </w:rPr>
              <w:pPrChange w:id="487" w:author="瑞明 唐" w:date="2019-04-17T10:32:00Z">
                <w:pPr>
                  <w:keepNext/>
                  <w:jc w:val="center"/>
                </w:pPr>
              </w:pPrChange>
            </w:pPr>
            <w:bookmarkStart w:id="488" w:name="_Ref6389575"/>
            <w:ins w:id="489" w:author="瑞明 唐" w:date="2019-04-17T10:32:00Z">
              <w:r>
                <w:t>图</w:t>
              </w:r>
              <w:r>
                <w:t xml:space="preserve">4 - </w:t>
              </w:r>
              <w:r>
                <w:fldChar w:fldCharType="begin"/>
              </w:r>
              <w:r>
                <w:instrText xml:space="preserve"> SEQ </w:instrText>
              </w:r>
              <w:r>
                <w:instrText>图</w:instrText>
              </w:r>
              <w:r>
                <w:instrText xml:space="preserve">4_- \* ARABIC </w:instrText>
              </w:r>
            </w:ins>
            <w:r>
              <w:fldChar w:fldCharType="separate"/>
            </w:r>
            <w:ins w:id="490" w:author="瑞明 唐" w:date="2019-04-21T10:07:00Z">
              <w:r w:rsidR="00C93B02">
                <w:rPr>
                  <w:noProof/>
                </w:rPr>
                <w:t>15</w:t>
              </w:r>
            </w:ins>
            <w:ins w:id="491" w:author="瑞明 唐" w:date="2019-04-17T10:32:00Z">
              <w:r>
                <w:fldChar w:fldCharType="end"/>
              </w:r>
              <w:r>
                <w:rPr>
                  <w:rFonts w:hint="eastAsia"/>
                </w:rPr>
                <w:t>拆分后的效果</w:t>
              </w:r>
            </w:ins>
            <w:bookmarkEnd w:id="488"/>
          </w:p>
        </w:tc>
      </w:tr>
    </w:tbl>
    <w:p w14:paraId="648001B1" w14:textId="77777777" w:rsidR="008F220F" w:rsidRPr="001A4179" w:rsidRDefault="008F220F">
      <w:pPr>
        <w:keepNext/>
        <w:rPr>
          <w:rFonts w:ascii="宋体" w:eastAsia="宋体" w:hAnsi="宋体"/>
        </w:rPr>
        <w:pPrChange w:id="492" w:author="瑞明 唐" w:date="2019-04-16T23:24:00Z">
          <w:pPr>
            <w:keepNext/>
            <w:ind w:firstLineChars="200" w:firstLine="449"/>
          </w:pPr>
        </w:pPrChange>
      </w:pPr>
    </w:p>
    <w:p w14:paraId="26633294" w14:textId="77777777" w:rsidR="00A93D12" w:rsidRPr="001A4179" w:rsidRDefault="00A93D12" w:rsidP="001A4179">
      <w:pPr>
        <w:pStyle w:val="a6"/>
        <w:numPr>
          <w:ilvl w:val="0"/>
          <w:numId w:val="35"/>
        </w:numPr>
        <w:ind w:left="0" w:firstLine="509"/>
        <w:jc w:val="left"/>
        <w:rPr>
          <w:rFonts w:ascii="宋体" w:eastAsia="宋体" w:hAnsi="宋体"/>
          <w:sz w:val="24"/>
          <w:szCs w:val="24"/>
        </w:rPr>
      </w:pPr>
      <w:r w:rsidRPr="001A4179">
        <w:rPr>
          <w:rFonts w:ascii="宋体" w:eastAsia="宋体" w:hAnsi="宋体" w:hint="eastAsia"/>
          <w:sz w:val="24"/>
          <w:szCs w:val="24"/>
        </w:rPr>
        <w:t>状态栏</w:t>
      </w:r>
    </w:p>
    <w:p w14:paraId="216FE2E4" w14:textId="4F8E7BE1" w:rsidR="00EF477E" w:rsidRPr="001A4179" w:rsidRDefault="00A93D12" w:rsidP="00A93D12">
      <w:pPr>
        <w:ind w:firstLineChars="200" w:firstLine="509"/>
        <w:rPr>
          <w:rFonts w:ascii="宋体" w:eastAsia="宋体" w:hAnsi="宋体"/>
          <w:sz w:val="24"/>
          <w:szCs w:val="24"/>
        </w:rPr>
      </w:pPr>
      <w:r w:rsidRPr="001A4179">
        <w:rPr>
          <w:rFonts w:ascii="宋体" w:eastAsia="宋体" w:hAnsi="宋体" w:hint="eastAsia"/>
          <w:sz w:val="24"/>
          <w:szCs w:val="24"/>
        </w:rPr>
        <w:t>状态栏位于窗口底端</w:t>
      </w:r>
      <w:r w:rsidR="00555721">
        <w:rPr>
          <w:rFonts w:ascii="宋体" w:eastAsia="宋体" w:hAnsi="宋体" w:hint="eastAsia"/>
          <w:sz w:val="24"/>
          <w:szCs w:val="24"/>
        </w:rPr>
        <w:t>，</w:t>
      </w:r>
      <w:r w:rsidRPr="001A4179">
        <w:rPr>
          <w:rFonts w:ascii="宋体" w:eastAsia="宋体" w:hAnsi="宋体" w:hint="eastAsia"/>
          <w:sz w:val="24"/>
          <w:szCs w:val="24"/>
        </w:rPr>
        <w:t>包括了页面状态</w:t>
      </w:r>
      <w:r w:rsidR="00555721">
        <w:rPr>
          <w:rFonts w:ascii="宋体" w:eastAsia="宋体" w:hAnsi="宋体" w:hint="eastAsia"/>
          <w:sz w:val="24"/>
          <w:szCs w:val="24"/>
        </w:rPr>
        <w:t>、</w:t>
      </w:r>
      <w:r w:rsidRPr="001A4179">
        <w:rPr>
          <w:rFonts w:ascii="宋体" w:eastAsia="宋体" w:hAnsi="宋体" w:hint="eastAsia"/>
          <w:sz w:val="24"/>
          <w:szCs w:val="24"/>
        </w:rPr>
        <w:t>字数统计</w:t>
      </w:r>
      <w:r w:rsidR="00555721">
        <w:rPr>
          <w:rFonts w:ascii="宋体" w:eastAsia="宋体" w:hAnsi="宋体" w:hint="eastAsia"/>
          <w:sz w:val="24"/>
          <w:szCs w:val="24"/>
        </w:rPr>
        <w:t>、</w:t>
      </w:r>
      <w:r w:rsidRPr="001A4179">
        <w:rPr>
          <w:rFonts w:ascii="宋体" w:eastAsia="宋体" w:hAnsi="宋体" w:hint="eastAsia"/>
          <w:sz w:val="24"/>
          <w:szCs w:val="24"/>
        </w:rPr>
        <w:t>校对状态</w:t>
      </w:r>
      <w:r w:rsidR="00555721">
        <w:rPr>
          <w:rFonts w:ascii="宋体" w:eastAsia="宋体" w:hAnsi="宋体" w:hint="eastAsia"/>
          <w:sz w:val="24"/>
          <w:szCs w:val="24"/>
        </w:rPr>
        <w:t>、</w:t>
      </w:r>
      <w:r w:rsidRPr="001A4179">
        <w:rPr>
          <w:rFonts w:ascii="宋体" w:eastAsia="宋体" w:hAnsi="宋体" w:hint="eastAsia"/>
          <w:sz w:val="24"/>
          <w:szCs w:val="24"/>
        </w:rPr>
        <w:t>语言状态</w:t>
      </w:r>
      <w:r w:rsidR="00555721">
        <w:rPr>
          <w:rFonts w:ascii="宋体" w:eastAsia="宋体" w:hAnsi="宋体" w:hint="eastAsia"/>
          <w:sz w:val="24"/>
          <w:szCs w:val="24"/>
        </w:rPr>
        <w:t>、</w:t>
      </w:r>
      <w:r w:rsidRPr="001A4179">
        <w:rPr>
          <w:rFonts w:ascii="宋体" w:eastAsia="宋体" w:hAnsi="宋体" w:hint="eastAsia"/>
          <w:sz w:val="24"/>
          <w:szCs w:val="24"/>
        </w:rPr>
        <w:t>插入状态</w:t>
      </w:r>
      <w:r w:rsidR="00555721">
        <w:rPr>
          <w:rFonts w:ascii="宋体" w:eastAsia="宋体" w:hAnsi="宋体" w:hint="eastAsia"/>
          <w:sz w:val="24"/>
          <w:szCs w:val="24"/>
        </w:rPr>
        <w:t>、</w:t>
      </w:r>
      <w:r w:rsidRPr="001A4179">
        <w:rPr>
          <w:rFonts w:ascii="宋体" w:eastAsia="宋体" w:hAnsi="宋体" w:hint="eastAsia"/>
          <w:sz w:val="24"/>
          <w:szCs w:val="24"/>
        </w:rPr>
        <w:t>视图状态和比例缩放等。</w:t>
      </w:r>
      <w:del w:id="493" w:author="瑞明 唐" w:date="2019-04-17T10:35:00Z">
        <w:r w:rsidRPr="001A4179" w:rsidDel="00504E83">
          <w:rPr>
            <w:rFonts w:ascii="宋体" w:eastAsia="宋体" w:hAnsi="宋体" w:hint="eastAsia"/>
            <w:sz w:val="24"/>
            <w:szCs w:val="24"/>
          </w:rPr>
          <w:delText>如</w:delText>
        </w:r>
      </w:del>
      <w:ins w:id="494" w:author="瑞明 唐" w:date="2019-04-17T10:35:00Z">
        <w:r w:rsidR="00504E83">
          <w:rPr>
            <w:rFonts w:ascii="宋体" w:eastAsia="宋体" w:hAnsi="宋体" w:hint="eastAsia"/>
            <w:sz w:val="24"/>
            <w:szCs w:val="24"/>
          </w:rPr>
          <w:t>如</w:t>
        </w:r>
      </w:ins>
      <w:ins w:id="495" w:author="瑞明 唐" w:date="2019-04-17T10:36:00Z">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_Ref6389783 \h</w:instrText>
        </w:r>
        <w:r w:rsidR="00504E83">
          <w:rPr>
            <w:rFonts w:ascii="宋体" w:eastAsia="宋体" w:hAnsi="宋体"/>
            <w:sz w:val="24"/>
            <w:szCs w:val="24"/>
          </w:rPr>
          <w:instrText xml:space="preserve"> </w:instrText>
        </w:r>
      </w:ins>
      <w:r w:rsidR="00504E83">
        <w:rPr>
          <w:rFonts w:ascii="宋体" w:eastAsia="宋体" w:hAnsi="宋体"/>
          <w:sz w:val="24"/>
          <w:szCs w:val="24"/>
        </w:rPr>
      </w:r>
      <w:r w:rsidR="00504E83">
        <w:rPr>
          <w:rFonts w:ascii="宋体" w:eastAsia="宋体" w:hAnsi="宋体"/>
          <w:sz w:val="24"/>
          <w:szCs w:val="24"/>
        </w:rPr>
        <w:fldChar w:fldCharType="separate"/>
      </w:r>
      <w:ins w:id="496" w:author="瑞明 唐" w:date="2019-04-17T23:36:00Z">
        <w:r w:rsidR="00062BC7">
          <w:t xml:space="preserve">图4 - </w:t>
        </w:r>
        <w:r w:rsidR="00062BC7">
          <w:rPr>
            <w:noProof/>
          </w:rPr>
          <w:t>16</w:t>
        </w:r>
        <w:r w:rsidR="00062BC7">
          <w:rPr>
            <w:rFonts w:hint="eastAsia"/>
          </w:rPr>
          <w:t>状态栏</w:t>
        </w:r>
      </w:ins>
      <w:ins w:id="497" w:author="瑞明 唐" w:date="2019-04-17T10:36:00Z">
        <w:r w:rsidR="00504E83">
          <w:rPr>
            <w:rFonts w:ascii="宋体" w:eastAsia="宋体" w:hAnsi="宋体"/>
            <w:sz w:val="24"/>
            <w:szCs w:val="24"/>
          </w:rPr>
          <w:fldChar w:fldCharType="end"/>
        </w:r>
      </w:ins>
      <w:del w:id="498" w:author="瑞明 唐" w:date="2019-04-17T10:35:00Z">
        <w:r w:rsidRPr="001A4179" w:rsidDel="00504E83">
          <w:rPr>
            <w:rFonts w:ascii="宋体" w:eastAsia="宋体" w:hAnsi="宋体" w:hint="eastAsia"/>
            <w:sz w:val="24"/>
            <w:szCs w:val="24"/>
          </w:rPr>
          <w:delText>图</w:delText>
        </w:r>
        <w:r w:rsidRPr="001A4179" w:rsidDel="00504E83">
          <w:rPr>
            <w:rFonts w:ascii="宋体" w:eastAsia="宋体" w:hAnsi="宋体"/>
            <w:sz w:val="24"/>
            <w:szCs w:val="24"/>
          </w:rPr>
          <w:delText>4</w:delText>
        </w:r>
        <w:r w:rsidR="00D96DA5" w:rsidDel="00504E83">
          <w:rPr>
            <w:rFonts w:ascii="宋体" w:eastAsia="宋体" w:hAnsi="宋体"/>
            <w:sz w:val="24"/>
            <w:szCs w:val="24"/>
          </w:rPr>
          <w:delText>-</w:delText>
        </w:r>
        <w:r w:rsidRPr="001A4179" w:rsidDel="00504E83">
          <w:rPr>
            <w:rFonts w:ascii="宋体" w:eastAsia="宋体" w:hAnsi="宋体"/>
            <w:sz w:val="24"/>
            <w:szCs w:val="24"/>
          </w:rPr>
          <w:delText>4</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709233A" w14:textId="77777777" w:rsidTr="00A97A14">
        <w:tc>
          <w:tcPr>
            <w:tcW w:w="8528" w:type="dxa"/>
          </w:tcPr>
          <w:p w14:paraId="1E5874E5" w14:textId="77777777" w:rsidR="00504E83" w:rsidRDefault="00EF477E">
            <w:pPr>
              <w:keepNext/>
              <w:jc w:val="center"/>
              <w:rPr>
                <w:ins w:id="499" w:author="瑞明 唐" w:date="2019-04-17T10:35:00Z"/>
              </w:rPr>
            </w:pPr>
            <w:r w:rsidRPr="00A97A14">
              <w:rPr>
                <w:rFonts w:ascii="宋体" w:eastAsia="宋体" w:hAnsi="宋体"/>
                <w:noProof/>
              </w:rPr>
              <w:lastRenderedPageBreak/>
              <w:drawing>
                <wp:inline distT="0" distB="0" distL="0" distR="0" wp14:anchorId="7BE9F6A8" wp14:editId="7BB84419">
                  <wp:extent cx="5017059" cy="108000"/>
                  <wp:effectExtent l="0" t="0" r="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4-4.png"/>
                          <pic:cNvPicPr/>
                        </pic:nvPicPr>
                        <pic:blipFill>
                          <a:blip r:embed="rId36">
                            <a:extLst>
                              <a:ext uri="{28A0092B-C50C-407E-A947-70E740481C1C}">
                                <a14:useLocalDpi xmlns:a14="http://schemas.microsoft.com/office/drawing/2010/main" val="0"/>
                              </a:ext>
                            </a:extLst>
                          </a:blip>
                          <a:stretch>
                            <a:fillRect/>
                          </a:stretch>
                        </pic:blipFill>
                        <pic:spPr>
                          <a:xfrm>
                            <a:off x="0" y="0"/>
                            <a:ext cx="5017059" cy="108000"/>
                          </a:xfrm>
                          <a:prstGeom prst="rect">
                            <a:avLst/>
                          </a:prstGeom>
                        </pic:spPr>
                      </pic:pic>
                    </a:graphicData>
                  </a:graphic>
                </wp:inline>
              </w:drawing>
            </w:r>
          </w:p>
          <w:p w14:paraId="26804405" w14:textId="4375AFDD" w:rsidR="00EF477E" w:rsidRDefault="00504E83">
            <w:pPr>
              <w:pStyle w:val="a9"/>
              <w:jc w:val="center"/>
              <w:pPrChange w:id="500" w:author="瑞明 唐" w:date="2019-04-17T10:35:00Z">
                <w:pPr>
                  <w:keepNext/>
                  <w:jc w:val="center"/>
                </w:pPr>
              </w:pPrChange>
            </w:pPr>
            <w:bookmarkStart w:id="501" w:name="_Ref6389783"/>
            <w:ins w:id="502" w:author="瑞明 唐" w:date="2019-04-17T10:35:00Z">
              <w:r>
                <w:t>图</w:t>
              </w:r>
              <w:r>
                <w:t xml:space="preserve">4 - </w:t>
              </w:r>
              <w:r>
                <w:fldChar w:fldCharType="begin"/>
              </w:r>
              <w:r>
                <w:instrText xml:space="preserve"> SEQ </w:instrText>
              </w:r>
              <w:r>
                <w:instrText>图</w:instrText>
              </w:r>
              <w:r>
                <w:instrText xml:space="preserve">4_- \* ARABIC </w:instrText>
              </w:r>
            </w:ins>
            <w:r>
              <w:fldChar w:fldCharType="separate"/>
            </w:r>
            <w:ins w:id="503" w:author="瑞明 唐" w:date="2019-04-21T10:07:00Z">
              <w:r w:rsidR="00C93B02">
                <w:rPr>
                  <w:noProof/>
                </w:rPr>
                <w:t>16</w:t>
              </w:r>
            </w:ins>
            <w:ins w:id="504" w:author="瑞明 唐" w:date="2019-04-17T10:35:00Z">
              <w:r>
                <w:fldChar w:fldCharType="end"/>
              </w:r>
              <w:r>
                <w:rPr>
                  <w:rFonts w:hint="eastAsia"/>
                </w:rPr>
                <w:t>状态栏</w:t>
              </w:r>
            </w:ins>
            <w:bookmarkEnd w:id="501"/>
          </w:p>
          <w:p w14:paraId="73964605" w14:textId="7D65350E" w:rsidR="00EF477E" w:rsidRDefault="00EF477E" w:rsidP="00A97A14">
            <w:pPr>
              <w:pStyle w:val="a9"/>
              <w:jc w:val="center"/>
              <w:rPr>
                <w:rFonts w:ascii="宋体" w:eastAsia="宋体" w:hAnsi="宋体"/>
              </w:rPr>
            </w:pPr>
            <w:del w:id="505" w:author="瑞明 唐" w:date="2019-04-17T10:35:00Z">
              <w:r w:rsidDel="00504E83">
                <w:delText>图</w:delText>
              </w:r>
              <w:r w:rsidDel="00504E83">
                <w:delText xml:space="preserve"> 4 </w:delText>
              </w:r>
              <w:r w:rsidR="00D96DA5" w:rsidDel="00504E83">
                <w:delText>-</w:delText>
              </w:r>
              <w:r w:rsidDel="00504E83">
                <w:delText xml:space="preserve"> </w:delText>
              </w:r>
              <w:r w:rsidDel="00504E83">
                <w:fldChar w:fldCharType="begin"/>
              </w:r>
              <w:r w:rsidDel="00504E83">
                <w:delInstrText xml:space="preserve"> SEQ </w:delInstrText>
              </w:r>
              <w:r w:rsidDel="00504E83">
                <w:delInstrText>图</w:delInstrText>
              </w:r>
              <w:r w:rsidDel="00504E83">
                <w:delInstrText xml:space="preserve">_4_- \* ARABIC </w:delInstrText>
              </w:r>
              <w:r w:rsidDel="00504E83">
                <w:fldChar w:fldCharType="separate"/>
              </w:r>
            </w:del>
            <w:del w:id="506" w:author="瑞明 唐" w:date="2019-04-16T16:15:00Z">
              <w:r w:rsidDel="00C71EF7">
                <w:rPr>
                  <w:noProof/>
                </w:rPr>
                <w:delText>4</w:delText>
              </w:r>
            </w:del>
            <w:del w:id="507" w:author="瑞明 唐" w:date="2019-04-17T10:35:00Z">
              <w:r w:rsidDel="00504E83">
                <w:fldChar w:fldCharType="end"/>
              </w:r>
              <w:r w:rsidDel="00504E83">
                <w:rPr>
                  <w:rFonts w:hint="eastAsia"/>
                </w:rPr>
                <w:delText>状态栏</w:delText>
              </w:r>
            </w:del>
          </w:p>
        </w:tc>
      </w:tr>
    </w:tbl>
    <w:p w14:paraId="54E53950" w14:textId="28410826" w:rsidR="00047D97" w:rsidRPr="001A4179" w:rsidRDefault="00047D97" w:rsidP="00A97A14">
      <w:pPr>
        <w:ind w:firstLine="449"/>
        <w:rPr>
          <w:rFonts w:ascii="宋体" w:eastAsia="宋体" w:hAnsi="宋体"/>
        </w:rPr>
      </w:pPr>
    </w:p>
    <w:p w14:paraId="0E57D925" w14:textId="5162B852" w:rsidR="00886A7D" w:rsidRPr="001A4179" w:rsidRDefault="007A52AD" w:rsidP="00970832">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2 文档查看方式</w:t>
      </w:r>
    </w:p>
    <w:p w14:paraId="62C9E07D" w14:textId="4CC8CCEE" w:rsidR="00543FE9" w:rsidRPr="00BB2EF9" w:rsidRDefault="00543FE9" w:rsidP="00543FE9">
      <w:pPr>
        <w:ind w:firstLineChars="200" w:firstLine="449"/>
        <w:rPr>
          <w:rFonts w:ascii="宋体" w:eastAsia="宋体" w:hAnsi="宋体"/>
        </w:rPr>
      </w:pPr>
      <w:r w:rsidRPr="00BB2EF9">
        <w:rPr>
          <w:rFonts w:ascii="宋体" w:eastAsia="宋体" w:hAnsi="宋体"/>
          <w:color w:val="555555"/>
          <w:szCs w:val="21"/>
          <w:shd w:val="clear" w:color="auto" w:fill="FFFFFF"/>
        </w:rPr>
        <w:t>在Word2010中提供了多种视图模式供用户选择</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这些视图模式包括“页面视图”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“阅读版式视图”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“Web版式视图”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“大纲视图”和“草稿视图”等五种视图模式。用户可以在“视图”功能区中选择需要的文档视图模式</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也可以在Word2010文档窗口的右下方单击视图按钮选择视图。</w:t>
      </w:r>
    </w:p>
    <w:p w14:paraId="2CCDFD8D" w14:textId="01BBD6D2" w:rsidR="00970832" w:rsidRPr="001A4179" w:rsidRDefault="00875149" w:rsidP="00875149">
      <w:pPr>
        <w:pStyle w:val="a6"/>
        <w:ind w:firstLine="509"/>
        <w:rPr>
          <w:rFonts w:ascii="宋体" w:eastAsia="宋体" w:hAnsi="宋体"/>
          <w:sz w:val="24"/>
          <w:szCs w:val="24"/>
        </w:rPr>
      </w:pPr>
      <w:r w:rsidRPr="001A4179">
        <w:rPr>
          <w:rFonts w:ascii="宋体" w:eastAsia="宋体" w:hAnsi="宋体" w:hint="eastAsia"/>
          <w:sz w:val="24"/>
          <w:szCs w:val="24"/>
        </w:rPr>
        <w:t>①</w:t>
      </w:r>
      <w:r w:rsidR="00970832" w:rsidRPr="001A4179">
        <w:rPr>
          <w:rFonts w:ascii="宋体" w:eastAsia="宋体" w:hAnsi="宋体" w:hint="eastAsia"/>
          <w:sz w:val="24"/>
          <w:szCs w:val="24"/>
        </w:rPr>
        <w:t>页面视图</w:t>
      </w:r>
      <w:r w:rsidR="00555721">
        <w:rPr>
          <w:rFonts w:ascii="宋体" w:eastAsia="宋体" w:hAnsi="宋体" w:hint="eastAsia"/>
          <w:sz w:val="24"/>
          <w:szCs w:val="24"/>
        </w:rPr>
        <w:t>：</w:t>
      </w:r>
      <w:r w:rsidR="000338BA">
        <w:rPr>
          <w:rFonts w:ascii="Helvetica" w:hAnsi="Helvetica" w:hint="eastAsia"/>
          <w:color w:val="555555"/>
          <w:szCs w:val="21"/>
          <w:shd w:val="clear" w:color="auto" w:fill="FFFFFF"/>
        </w:rPr>
        <w:t>在该视图查看方式下</w:t>
      </w:r>
      <w:r w:rsidR="00555721">
        <w:rPr>
          <w:rFonts w:ascii="Helvetica" w:hAnsi="Helvetica" w:hint="eastAsia"/>
          <w:color w:val="555555"/>
          <w:szCs w:val="21"/>
          <w:shd w:val="clear" w:color="auto" w:fill="FFFFFF"/>
        </w:rPr>
        <w:t>，</w:t>
      </w:r>
      <w:r w:rsidR="000338BA">
        <w:rPr>
          <w:rFonts w:ascii="Helvetica" w:hAnsi="Helvetica"/>
          <w:color w:val="555555"/>
          <w:szCs w:val="21"/>
          <w:shd w:val="clear" w:color="auto" w:fill="FFFFFF"/>
        </w:rPr>
        <w:t>可以显示</w:t>
      </w:r>
      <w:r w:rsidR="000338BA">
        <w:rPr>
          <w:rFonts w:ascii="Helvetica" w:hAnsi="Helvetica"/>
          <w:color w:val="555555"/>
          <w:szCs w:val="21"/>
          <w:shd w:val="clear" w:color="auto" w:fill="FFFFFF"/>
        </w:rPr>
        <w:t>Word2010</w:t>
      </w:r>
      <w:r w:rsidR="000338BA">
        <w:rPr>
          <w:rFonts w:ascii="Helvetica" w:hAnsi="Helvetica"/>
          <w:color w:val="555555"/>
          <w:szCs w:val="21"/>
          <w:shd w:val="clear" w:color="auto" w:fill="FFFFFF"/>
        </w:rPr>
        <w:t>文档的打印结果外观</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主要包括页眉</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页脚</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图形对象</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分栏设置</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页面边距等元素</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是最接近打印结果的页面视图</w:t>
      </w:r>
      <w:r w:rsidR="006B1A4A" w:rsidRPr="001A4179">
        <w:rPr>
          <w:rFonts w:ascii="宋体" w:eastAsia="宋体" w:hAnsi="宋体" w:hint="eastAsia"/>
          <w:sz w:val="24"/>
          <w:szCs w:val="24"/>
        </w:rPr>
        <w:t>如</w:t>
      </w:r>
      <w:del w:id="508" w:author="瑞明 唐" w:date="2019-04-17T10:47:00Z">
        <w:r w:rsidR="006B1A4A" w:rsidRPr="001A4179" w:rsidDel="00E21F94">
          <w:rPr>
            <w:rFonts w:ascii="宋体" w:eastAsia="宋体" w:hAnsi="宋体" w:hint="eastAsia"/>
            <w:sz w:val="24"/>
            <w:szCs w:val="24"/>
          </w:rPr>
          <w:delText>图</w:delText>
        </w:r>
        <w:r w:rsidR="00970832"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00970832" w:rsidRPr="001A4179" w:rsidDel="00E21F94">
          <w:rPr>
            <w:rFonts w:ascii="宋体" w:eastAsia="宋体" w:hAnsi="宋体"/>
            <w:sz w:val="24"/>
            <w:szCs w:val="24"/>
          </w:rPr>
          <w:delText>5</w:delText>
        </w:r>
      </w:del>
      <w:ins w:id="509" w:author="瑞明 唐" w:date="2019-04-17T10:47:00Z">
        <w:r w:rsidR="00E21F94">
          <w:rPr>
            <w:rFonts w:ascii="宋体" w:eastAsia="宋体" w:hAnsi="宋体"/>
            <w:sz w:val="24"/>
            <w:szCs w:val="24"/>
          </w:rPr>
          <w:fldChar w:fldCharType="begin"/>
        </w:r>
        <w:r w:rsidR="00E21F94">
          <w:rPr>
            <w:rFonts w:ascii="宋体" w:eastAsia="宋体" w:hAnsi="宋体"/>
            <w:sz w:val="24"/>
            <w:szCs w:val="24"/>
          </w:rPr>
          <w:instrText xml:space="preserve"> REF _Ref6390495 \h </w:instrText>
        </w:r>
      </w:ins>
      <w:r w:rsidR="00E21F94">
        <w:rPr>
          <w:rFonts w:ascii="宋体" w:eastAsia="宋体" w:hAnsi="宋体"/>
          <w:sz w:val="24"/>
          <w:szCs w:val="24"/>
        </w:rPr>
      </w:r>
      <w:r w:rsidR="00E21F94">
        <w:rPr>
          <w:rFonts w:ascii="宋体" w:eastAsia="宋体" w:hAnsi="宋体"/>
          <w:sz w:val="24"/>
          <w:szCs w:val="24"/>
        </w:rPr>
        <w:fldChar w:fldCharType="separate"/>
      </w:r>
      <w:ins w:id="510" w:author="瑞明 唐" w:date="2019-04-17T23:36:00Z">
        <w:r w:rsidR="00062BC7">
          <w:t xml:space="preserve">图4 - </w:t>
        </w:r>
        <w:r w:rsidR="00062BC7">
          <w:rPr>
            <w:noProof/>
          </w:rPr>
          <w:t>17</w:t>
        </w:r>
        <w:r w:rsidR="00062BC7">
          <w:rPr>
            <w:rFonts w:hint="eastAsia"/>
          </w:rPr>
          <w:t>页面视图</w:t>
        </w:r>
      </w:ins>
      <w:ins w:id="511" w:author="瑞明 唐" w:date="2019-04-17T10:47:00Z">
        <w:r w:rsidR="00E21F94">
          <w:rPr>
            <w:rFonts w:ascii="宋体" w:eastAsia="宋体" w:hAnsi="宋体"/>
            <w:sz w:val="24"/>
            <w:szCs w:val="24"/>
          </w:rPr>
          <w:fldChar w:fldCharType="end"/>
        </w:r>
      </w:ins>
      <w:r w:rsidR="00970832" w:rsidRPr="001A4179">
        <w:rPr>
          <w:rFonts w:ascii="宋体" w:eastAsia="宋体" w:hAnsi="宋体" w:hint="eastAsia"/>
          <w:sz w:val="24"/>
          <w:szCs w:val="24"/>
        </w:rPr>
        <w:t>所示。</w:t>
      </w:r>
    </w:p>
    <w:p w14:paraId="5EAAD343" w14:textId="5E14E23A" w:rsidR="00EF477E" w:rsidRPr="001A4179" w:rsidRDefault="00EF477E" w:rsidP="00A97A14">
      <w:pPr>
        <w:pStyle w:val="a6"/>
        <w:keepNext/>
        <w:ind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2" w:author="瑞明 唐" w:date="2019-04-17T10:48:00Z">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528"/>
        <w:tblGridChange w:id="513">
          <w:tblGrid>
            <w:gridCol w:w="8528"/>
          </w:tblGrid>
        </w:tblGridChange>
      </w:tblGrid>
      <w:tr w:rsidR="00EF477E" w14:paraId="6E5E42FE" w14:textId="77777777" w:rsidTr="00E21F94">
        <w:tc>
          <w:tcPr>
            <w:tcW w:w="8528" w:type="dxa"/>
            <w:tcPrChange w:id="514" w:author="瑞明 唐" w:date="2019-04-17T10:48:00Z">
              <w:tcPr>
                <w:tcW w:w="8528" w:type="dxa"/>
              </w:tcPr>
            </w:tcPrChange>
          </w:tcPr>
          <w:p w14:paraId="1835D510" w14:textId="77777777" w:rsidR="00E21F94" w:rsidRDefault="00EF477E">
            <w:pPr>
              <w:pStyle w:val="a6"/>
              <w:keepNext/>
              <w:ind w:firstLineChars="0" w:firstLine="0"/>
              <w:jc w:val="center"/>
              <w:rPr>
                <w:ins w:id="515" w:author="瑞明 唐" w:date="2019-04-17T10:47:00Z"/>
              </w:rPr>
            </w:pPr>
            <w:r w:rsidRPr="00A97A14">
              <w:rPr>
                <w:rFonts w:ascii="宋体" w:eastAsia="宋体" w:hAnsi="宋体"/>
                <w:noProof/>
              </w:rPr>
              <w:drawing>
                <wp:inline distT="0" distB="0" distL="0" distR="0" wp14:anchorId="4912509A" wp14:editId="2039C99A">
                  <wp:extent cx="3554731" cy="2527192"/>
                  <wp:effectExtent l="0" t="0" r="7620" b="698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1988" cy="2546570"/>
                          </a:xfrm>
                          <a:prstGeom prst="rect">
                            <a:avLst/>
                          </a:prstGeom>
                        </pic:spPr>
                      </pic:pic>
                    </a:graphicData>
                  </a:graphic>
                </wp:inline>
              </w:drawing>
            </w:r>
          </w:p>
          <w:p w14:paraId="6A04A107" w14:textId="1D8CCC4C" w:rsidR="00EF477E" w:rsidRDefault="00E21F94">
            <w:pPr>
              <w:pStyle w:val="a9"/>
              <w:jc w:val="center"/>
              <w:pPrChange w:id="516" w:author="瑞明 唐" w:date="2019-04-17T10:47:00Z">
                <w:pPr>
                  <w:pStyle w:val="a6"/>
                  <w:keepNext/>
                  <w:ind w:firstLineChars="0" w:firstLine="0"/>
                  <w:jc w:val="center"/>
                </w:pPr>
              </w:pPrChange>
            </w:pPr>
            <w:bookmarkStart w:id="517" w:name="_Ref6390495"/>
            <w:ins w:id="518" w:author="瑞明 唐" w:date="2019-04-17T10:47:00Z">
              <w:r>
                <w:t>图</w:t>
              </w:r>
              <w:r>
                <w:t xml:space="preserve">4 - </w:t>
              </w:r>
              <w:r>
                <w:fldChar w:fldCharType="begin"/>
              </w:r>
              <w:r>
                <w:instrText xml:space="preserve"> SEQ </w:instrText>
              </w:r>
              <w:r>
                <w:instrText>图</w:instrText>
              </w:r>
              <w:r>
                <w:instrText xml:space="preserve">4_- \* ARABIC </w:instrText>
              </w:r>
            </w:ins>
            <w:r>
              <w:fldChar w:fldCharType="separate"/>
            </w:r>
            <w:ins w:id="519" w:author="瑞明 唐" w:date="2019-04-21T10:07:00Z">
              <w:r w:rsidR="00C93B02">
                <w:rPr>
                  <w:noProof/>
                </w:rPr>
                <w:t>17</w:t>
              </w:r>
            </w:ins>
            <w:ins w:id="520" w:author="瑞明 唐" w:date="2019-04-17T10:47:00Z">
              <w:r>
                <w:fldChar w:fldCharType="end"/>
              </w:r>
              <w:r>
                <w:rPr>
                  <w:rFonts w:hint="eastAsia"/>
                </w:rPr>
                <w:t>页面视图</w:t>
              </w:r>
            </w:ins>
            <w:bookmarkEnd w:id="517"/>
          </w:p>
          <w:p w14:paraId="37DB2D1B" w14:textId="2DE59591" w:rsidR="00EF477E" w:rsidRDefault="00EF477E">
            <w:pPr>
              <w:pStyle w:val="a9"/>
              <w:keepNext/>
              <w:jc w:val="center"/>
              <w:rPr>
                <w:rFonts w:ascii="宋体" w:eastAsia="宋体" w:hAnsi="宋体"/>
              </w:rPr>
              <w:pPrChange w:id="521" w:author="瑞明 唐" w:date="2019-04-17T10:46:00Z">
                <w:pPr>
                  <w:pStyle w:val="a9"/>
                  <w:jc w:val="center"/>
                </w:pPr>
              </w:pPrChange>
            </w:pPr>
            <w:del w:id="522" w:author="瑞明 唐" w:date="2019-04-17T10:46: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23" w:author="瑞明 唐" w:date="2019-04-16T16:15:00Z">
              <w:r w:rsidDel="00C71EF7">
                <w:rPr>
                  <w:noProof/>
                </w:rPr>
                <w:delText>5</w:delText>
              </w:r>
            </w:del>
            <w:del w:id="524" w:author="瑞明 唐" w:date="2019-04-17T10:46:00Z">
              <w:r w:rsidDel="00E21F94">
                <w:fldChar w:fldCharType="end"/>
              </w:r>
              <w:r w:rsidDel="00E21F94">
                <w:rPr>
                  <w:rFonts w:hint="eastAsia"/>
                </w:rPr>
                <w:delText>页面视图</w:delText>
              </w:r>
            </w:del>
          </w:p>
        </w:tc>
      </w:tr>
    </w:tbl>
    <w:p w14:paraId="7584D5BF" w14:textId="6E3FA064" w:rsidR="00875149" w:rsidRPr="001A4179" w:rsidDel="00E21F94" w:rsidRDefault="00875149">
      <w:pPr>
        <w:pStyle w:val="a9"/>
        <w:jc w:val="center"/>
        <w:rPr>
          <w:del w:id="525" w:author="瑞明 唐" w:date="2019-04-17T10:47:00Z"/>
          <w:rFonts w:ascii="宋体" w:eastAsia="宋体" w:hAnsi="宋体"/>
        </w:rPr>
        <w:pPrChange w:id="526" w:author="瑞明 唐" w:date="2019-04-17T10:47:00Z">
          <w:pPr>
            <w:pStyle w:val="a6"/>
            <w:keepNext/>
            <w:ind w:firstLine="449"/>
          </w:pPr>
        </w:pPrChange>
      </w:pPr>
    </w:p>
    <w:p w14:paraId="68F26C64" w14:textId="4510CC86" w:rsidR="00DE2991" w:rsidRPr="001A4179" w:rsidRDefault="00DE2991" w:rsidP="00970832">
      <w:pPr>
        <w:ind w:firstLineChars="200" w:firstLine="509"/>
        <w:rPr>
          <w:rFonts w:ascii="宋体" w:eastAsia="宋体" w:hAnsi="宋体"/>
          <w:sz w:val="24"/>
          <w:szCs w:val="24"/>
        </w:rPr>
      </w:pPr>
      <w:r w:rsidRPr="001A4179">
        <w:rPr>
          <w:rFonts w:ascii="宋体" w:eastAsia="宋体" w:hAnsi="宋体" w:hint="eastAsia"/>
          <w:sz w:val="24"/>
          <w:szCs w:val="24"/>
        </w:rPr>
        <w:t>②</w:t>
      </w:r>
      <w:r w:rsidR="00875149" w:rsidRPr="001A4179">
        <w:rPr>
          <w:rFonts w:ascii="宋体" w:eastAsia="宋体" w:hAnsi="宋体" w:hint="eastAsia"/>
          <w:sz w:val="24"/>
          <w:szCs w:val="24"/>
        </w:rPr>
        <w:t>阅读版式视图</w:t>
      </w:r>
      <w:r w:rsidR="00555721">
        <w:rPr>
          <w:rFonts w:ascii="宋体" w:eastAsia="宋体" w:hAnsi="宋体" w:hint="eastAsia"/>
          <w:sz w:val="24"/>
          <w:szCs w:val="24"/>
        </w:rPr>
        <w:t>：</w:t>
      </w:r>
      <w:r w:rsidR="00D96DA5">
        <w:rPr>
          <w:rFonts w:ascii="宋体" w:eastAsia="宋体" w:hAnsi="宋体" w:hint="eastAsia"/>
          <w:sz w:val="24"/>
          <w:szCs w:val="24"/>
        </w:rPr>
        <w:t>在该视图查看方式下</w:t>
      </w:r>
      <w:r w:rsidR="00555721">
        <w:rPr>
          <w:rFonts w:ascii="宋体" w:eastAsia="宋体" w:hAnsi="宋体" w:hint="eastAsia"/>
          <w:sz w:val="24"/>
          <w:szCs w:val="24"/>
        </w:rPr>
        <w:t>，</w:t>
      </w:r>
      <w:r w:rsidR="00D96DA5">
        <w:rPr>
          <w:rFonts w:ascii="宋体" w:eastAsia="宋体" w:hAnsi="宋体" w:hint="eastAsia"/>
          <w:sz w:val="24"/>
          <w:szCs w:val="24"/>
        </w:rPr>
        <w:t>以图书的分栏样式显示word文档，“文件”按钮、功能区等窗口元素都被隐藏起来了，在此模式下，用户可以单击“工具”按钮选择各种阅读工具。</w:t>
      </w:r>
      <w:r w:rsidR="00875149" w:rsidRPr="001A4179">
        <w:rPr>
          <w:rFonts w:ascii="宋体" w:eastAsia="宋体" w:hAnsi="宋体" w:hint="eastAsia"/>
          <w:sz w:val="24"/>
          <w:szCs w:val="24"/>
        </w:rPr>
        <w:t>如</w:t>
      </w:r>
      <w:del w:id="527" w:author="瑞明 唐" w:date="2019-04-17T10:51:00Z">
        <w:r w:rsidR="00875149" w:rsidRPr="001A4179" w:rsidDel="00E21F94">
          <w:rPr>
            <w:rFonts w:ascii="宋体" w:eastAsia="宋体" w:hAnsi="宋体" w:hint="eastAsia"/>
            <w:sz w:val="24"/>
            <w:szCs w:val="24"/>
          </w:rPr>
          <w:delText>图</w:delText>
        </w:r>
        <w:r w:rsidR="00875149"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00875149" w:rsidRPr="001A4179" w:rsidDel="00E21F94">
          <w:rPr>
            <w:rFonts w:ascii="宋体" w:eastAsia="宋体" w:hAnsi="宋体"/>
            <w:sz w:val="24"/>
            <w:szCs w:val="24"/>
          </w:rPr>
          <w:delText>6</w:delText>
        </w:r>
      </w:del>
      <w:ins w:id="528" w:author="瑞明 唐" w:date="2019-04-17T10:51:00Z">
        <w:r w:rsidR="00E21F94">
          <w:rPr>
            <w:rFonts w:ascii="宋体" w:eastAsia="宋体" w:hAnsi="宋体"/>
            <w:sz w:val="24"/>
            <w:szCs w:val="24"/>
          </w:rPr>
          <w:fldChar w:fldCharType="begin"/>
        </w:r>
        <w:r w:rsidR="00E21F94">
          <w:rPr>
            <w:rFonts w:ascii="宋体" w:eastAsia="宋体" w:hAnsi="宋体"/>
            <w:sz w:val="24"/>
            <w:szCs w:val="24"/>
          </w:rPr>
          <w:instrText xml:space="preserve"> REF _Ref6390568 \h </w:instrText>
        </w:r>
      </w:ins>
      <w:r w:rsidR="00E21F94">
        <w:rPr>
          <w:rFonts w:ascii="宋体" w:eastAsia="宋体" w:hAnsi="宋体"/>
          <w:sz w:val="24"/>
          <w:szCs w:val="24"/>
        </w:rPr>
      </w:r>
      <w:r w:rsidR="00E21F94">
        <w:rPr>
          <w:rFonts w:ascii="宋体" w:eastAsia="宋体" w:hAnsi="宋体"/>
          <w:sz w:val="24"/>
          <w:szCs w:val="24"/>
        </w:rPr>
        <w:fldChar w:fldCharType="separate"/>
      </w:r>
      <w:ins w:id="529" w:author="瑞明 唐" w:date="2019-04-17T23:36:00Z">
        <w:r w:rsidR="00062BC7">
          <w:t xml:space="preserve">图4 - </w:t>
        </w:r>
        <w:r w:rsidR="00062BC7">
          <w:rPr>
            <w:noProof/>
          </w:rPr>
          <w:t>18</w:t>
        </w:r>
        <w:r w:rsidR="00062BC7">
          <w:rPr>
            <w:rFonts w:hint="eastAsia"/>
          </w:rPr>
          <w:t>阅读版式视图</w:t>
        </w:r>
      </w:ins>
      <w:ins w:id="530" w:author="瑞明 唐" w:date="2019-04-17T10:51:00Z">
        <w:r w:rsidR="00E21F94">
          <w:rPr>
            <w:rFonts w:ascii="宋体" w:eastAsia="宋体" w:hAnsi="宋体"/>
            <w:sz w:val="24"/>
            <w:szCs w:val="24"/>
          </w:rPr>
          <w:fldChar w:fldCharType="end"/>
        </w:r>
      </w:ins>
      <w:r w:rsidR="00875149" w:rsidRPr="001A4179">
        <w:rPr>
          <w:rFonts w:ascii="宋体" w:eastAsia="宋体" w:hAnsi="宋体" w:hint="eastAsia"/>
          <w:sz w:val="24"/>
          <w:szCs w:val="24"/>
        </w:rPr>
        <w:t>所示。</w:t>
      </w:r>
    </w:p>
    <w:p w14:paraId="3735390E" w14:textId="0148110E"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③</w:t>
      </w:r>
      <w:r w:rsidRPr="001A4179">
        <w:rPr>
          <w:rFonts w:ascii="宋体" w:eastAsia="宋体" w:hAnsi="宋体"/>
          <w:sz w:val="24"/>
          <w:szCs w:val="24"/>
        </w:rPr>
        <w:t>web版式视图</w:t>
      </w:r>
      <w:r w:rsidR="00555721">
        <w:rPr>
          <w:rFonts w:ascii="宋体" w:eastAsia="宋体" w:hAnsi="宋体"/>
          <w:sz w:val="24"/>
          <w:szCs w:val="24"/>
        </w:rPr>
        <w:t>：</w:t>
      </w:r>
      <w:r w:rsidR="00CD6BF8">
        <w:rPr>
          <w:rFonts w:ascii="宋体" w:eastAsia="宋体" w:hAnsi="宋体" w:hint="eastAsia"/>
          <w:sz w:val="24"/>
          <w:szCs w:val="24"/>
        </w:rPr>
        <w:t>该视图是word视图中唯一的一种按照窗口大小进行折行显示的视图方式，该视图方式的排版效果与打印效果并不一致，Web页预览显示了文档Web浏览器中的外观</w:t>
      </w:r>
      <w:r w:rsidRPr="001A4179">
        <w:rPr>
          <w:rFonts w:ascii="宋体" w:eastAsia="宋体" w:hAnsi="宋体"/>
          <w:sz w:val="24"/>
          <w:szCs w:val="24"/>
        </w:rPr>
        <w:t>。如</w:t>
      </w:r>
      <w:del w:id="531" w:author="瑞明 唐" w:date="2019-04-17T10:49:00Z">
        <w:r w:rsidRPr="001A4179" w:rsidDel="00E21F94">
          <w:rPr>
            <w:rFonts w:ascii="宋体" w:eastAsia="宋体" w:hAnsi="宋体"/>
            <w:sz w:val="24"/>
            <w:szCs w:val="24"/>
          </w:rPr>
          <w:delText>图4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7</w:delText>
        </w:r>
      </w:del>
      <w:ins w:id="532" w:author="瑞明 唐" w:date="2019-04-17T10:51:00Z">
        <w:r w:rsidR="00E21F94">
          <w:rPr>
            <w:rFonts w:ascii="宋体" w:eastAsia="宋体" w:hAnsi="宋体"/>
            <w:sz w:val="24"/>
            <w:szCs w:val="24"/>
          </w:rPr>
          <w:fldChar w:fldCharType="begin"/>
        </w:r>
        <w:r w:rsidR="00E21F94">
          <w:rPr>
            <w:rFonts w:ascii="宋体" w:eastAsia="宋体" w:hAnsi="宋体"/>
            <w:sz w:val="24"/>
            <w:szCs w:val="24"/>
          </w:rPr>
          <w:instrText xml:space="preserve"> REF _Ref6390635 \h </w:instrText>
        </w:r>
      </w:ins>
      <w:r w:rsidR="00E21F94">
        <w:rPr>
          <w:rFonts w:ascii="宋体" w:eastAsia="宋体" w:hAnsi="宋体"/>
          <w:sz w:val="24"/>
          <w:szCs w:val="24"/>
        </w:rPr>
      </w:r>
      <w:r w:rsidR="00E21F94">
        <w:rPr>
          <w:rFonts w:ascii="宋体" w:eastAsia="宋体" w:hAnsi="宋体"/>
          <w:sz w:val="24"/>
          <w:szCs w:val="24"/>
        </w:rPr>
        <w:fldChar w:fldCharType="separate"/>
      </w:r>
      <w:ins w:id="533" w:author="瑞明 唐" w:date="2019-04-17T23:36:00Z">
        <w:r w:rsidR="00062BC7">
          <w:t xml:space="preserve">图4 - </w:t>
        </w:r>
        <w:r w:rsidR="00062BC7">
          <w:rPr>
            <w:noProof/>
          </w:rPr>
          <w:t>19</w:t>
        </w:r>
        <w:r w:rsidR="00062BC7">
          <w:rPr>
            <w:rFonts w:hint="eastAsia"/>
          </w:rPr>
          <w:t>Web版式视图</w:t>
        </w:r>
      </w:ins>
      <w:ins w:id="534" w:author="瑞明 唐" w:date="2019-04-17T10:51:00Z">
        <w:r w:rsidR="00E21F94">
          <w:rPr>
            <w:rFonts w:ascii="宋体" w:eastAsia="宋体" w:hAnsi="宋体"/>
            <w:sz w:val="24"/>
            <w:szCs w:val="24"/>
          </w:rPr>
          <w:fldChar w:fldCharType="end"/>
        </w:r>
      </w:ins>
      <w:r w:rsidRPr="001A4179">
        <w:rPr>
          <w:rFonts w:ascii="宋体" w:eastAsia="宋体" w:hAnsi="宋体" w:hint="eastAsia"/>
          <w:sz w:val="24"/>
          <w:szCs w:val="24"/>
        </w:rPr>
        <w:t>所示。</w:t>
      </w:r>
    </w:p>
    <w:p w14:paraId="0FDAAA2D" w14:textId="054CAFA5"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④大纲视图</w:t>
      </w:r>
      <w:r w:rsidR="00555721">
        <w:rPr>
          <w:rFonts w:ascii="宋体" w:eastAsia="宋体" w:hAnsi="宋体" w:hint="eastAsia"/>
          <w:sz w:val="24"/>
          <w:szCs w:val="24"/>
        </w:rPr>
        <w:t>：</w:t>
      </w:r>
      <w:r w:rsidR="00CD6BF8">
        <w:rPr>
          <w:rFonts w:ascii="宋体" w:eastAsia="宋体" w:hAnsi="宋体" w:hint="eastAsia"/>
          <w:sz w:val="24"/>
          <w:szCs w:val="24"/>
        </w:rPr>
        <w:t>适用与有多重标题的文档，需要按照标题层次来查看文档，大纲视图可以很好的解决这个问题。该视图中的缩进</w:t>
      </w:r>
      <w:r w:rsidR="00D96DA5">
        <w:rPr>
          <w:rFonts w:ascii="宋体" w:eastAsia="宋体" w:hAnsi="宋体" w:hint="eastAsia"/>
          <w:sz w:val="24"/>
          <w:szCs w:val="24"/>
        </w:rPr>
        <w:t>不影响普通视图外观，也不会打印出来，不显示页边距、页眉页脚和背景</w:t>
      </w:r>
      <w:r w:rsidRPr="001A4179">
        <w:rPr>
          <w:rFonts w:ascii="宋体" w:eastAsia="宋体" w:hAnsi="宋体" w:hint="eastAsia"/>
          <w:sz w:val="24"/>
          <w:szCs w:val="24"/>
        </w:rPr>
        <w:t>。如</w:t>
      </w:r>
      <w:ins w:id="535" w:author="瑞明 唐" w:date="2019-04-17T10:52:00Z">
        <w:r w:rsidR="00E21F94">
          <w:rPr>
            <w:rFonts w:ascii="宋体" w:eastAsia="宋体" w:hAnsi="宋体"/>
            <w:sz w:val="24"/>
            <w:szCs w:val="24"/>
          </w:rPr>
          <w:fldChar w:fldCharType="begin"/>
        </w:r>
        <w:r w:rsidR="00E21F94">
          <w:rPr>
            <w:rFonts w:ascii="宋体" w:eastAsia="宋体" w:hAnsi="宋体"/>
            <w:sz w:val="24"/>
            <w:szCs w:val="24"/>
          </w:rPr>
          <w:instrText xml:space="preserve"> </w:instrText>
        </w:r>
        <w:r w:rsidR="00E21F94">
          <w:rPr>
            <w:rFonts w:ascii="宋体" w:eastAsia="宋体" w:hAnsi="宋体" w:hint="eastAsia"/>
            <w:sz w:val="24"/>
            <w:szCs w:val="24"/>
          </w:rPr>
          <w:instrText>REF _Ref6390749 \h</w:instrText>
        </w:r>
        <w:r w:rsidR="00E21F94">
          <w:rPr>
            <w:rFonts w:ascii="宋体" w:eastAsia="宋体" w:hAnsi="宋体"/>
            <w:sz w:val="24"/>
            <w:szCs w:val="24"/>
          </w:rPr>
          <w:instrText xml:space="preserve"> </w:instrText>
        </w:r>
      </w:ins>
      <w:r w:rsidR="00E21F94">
        <w:rPr>
          <w:rFonts w:ascii="宋体" w:eastAsia="宋体" w:hAnsi="宋体"/>
          <w:sz w:val="24"/>
          <w:szCs w:val="24"/>
        </w:rPr>
      </w:r>
      <w:r w:rsidR="00E21F94">
        <w:rPr>
          <w:rFonts w:ascii="宋体" w:eastAsia="宋体" w:hAnsi="宋体"/>
          <w:sz w:val="24"/>
          <w:szCs w:val="24"/>
        </w:rPr>
        <w:fldChar w:fldCharType="separate"/>
      </w:r>
      <w:ins w:id="536" w:author="瑞明 唐" w:date="2019-04-17T23:36:00Z">
        <w:r w:rsidR="00062BC7">
          <w:t xml:space="preserve">图4 - </w:t>
        </w:r>
        <w:r w:rsidR="00062BC7">
          <w:rPr>
            <w:noProof/>
          </w:rPr>
          <w:t>20</w:t>
        </w:r>
        <w:r w:rsidR="00062BC7">
          <w:rPr>
            <w:rFonts w:hint="eastAsia"/>
          </w:rPr>
          <w:t>大纲视图</w:t>
        </w:r>
      </w:ins>
      <w:ins w:id="537" w:author="瑞明 唐" w:date="2019-04-17T10:52:00Z">
        <w:r w:rsidR="00E21F94">
          <w:rPr>
            <w:rFonts w:ascii="宋体" w:eastAsia="宋体" w:hAnsi="宋体"/>
            <w:sz w:val="24"/>
            <w:szCs w:val="24"/>
          </w:rPr>
          <w:fldChar w:fldCharType="end"/>
        </w:r>
      </w:ins>
      <w:del w:id="538" w:author="瑞明 唐" w:date="2019-04-17T10:49:00Z">
        <w:r w:rsidRPr="001A4179" w:rsidDel="00E21F94">
          <w:rPr>
            <w:rFonts w:ascii="宋体" w:eastAsia="宋体" w:hAnsi="宋体" w:hint="eastAsia"/>
            <w:sz w:val="24"/>
            <w:szCs w:val="24"/>
          </w:rPr>
          <w:delText>图</w:delText>
        </w:r>
        <w:r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8</w:delText>
        </w:r>
      </w:del>
      <w:r w:rsidRPr="001A4179">
        <w:rPr>
          <w:rFonts w:ascii="宋体" w:eastAsia="宋体" w:hAnsi="宋体" w:hint="eastAsia"/>
          <w:sz w:val="24"/>
          <w:szCs w:val="24"/>
        </w:rPr>
        <w:t>所示。</w:t>
      </w:r>
    </w:p>
    <w:p w14:paraId="33ACFF17" w14:textId="52837460" w:rsidR="00555721"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⑤草稿</w:t>
      </w:r>
      <w:r w:rsidR="00555721">
        <w:rPr>
          <w:rFonts w:ascii="宋体" w:eastAsia="宋体" w:hAnsi="宋体" w:hint="eastAsia"/>
          <w:sz w:val="24"/>
          <w:szCs w:val="24"/>
        </w:rPr>
        <w:t>：</w:t>
      </w:r>
      <w:r w:rsidR="00D96DA5">
        <w:rPr>
          <w:rFonts w:ascii="宋体" w:eastAsia="宋体" w:hAnsi="宋体" w:hint="eastAsia"/>
          <w:sz w:val="24"/>
          <w:szCs w:val="24"/>
        </w:rPr>
        <w:t>在该视图模式下，显示速度相对快，适合在该</w:t>
      </w:r>
      <w:r w:rsidR="00B3215A">
        <w:rPr>
          <w:rFonts w:ascii="宋体" w:eastAsia="宋体" w:hAnsi="宋体" w:hint="eastAsia"/>
          <w:sz w:val="24"/>
          <w:szCs w:val="24"/>
        </w:rPr>
        <w:t>视图下进行文字</w:t>
      </w:r>
      <w:r w:rsidR="00B3215A">
        <w:rPr>
          <w:rFonts w:ascii="宋体" w:eastAsia="宋体" w:hAnsi="宋体" w:hint="eastAsia"/>
          <w:sz w:val="24"/>
          <w:szCs w:val="24"/>
        </w:rPr>
        <w:lastRenderedPageBreak/>
        <w:t>录入和编辑工作并对文字格式进行编排，草稿视图中不显示页边距、页眉和页脚、背景、图形图片等。</w:t>
      </w:r>
      <w:r w:rsidRPr="001A4179">
        <w:rPr>
          <w:rFonts w:ascii="宋体" w:eastAsia="宋体" w:hAnsi="宋体" w:hint="eastAsia"/>
          <w:sz w:val="24"/>
          <w:szCs w:val="24"/>
        </w:rPr>
        <w:t>如</w:t>
      </w:r>
      <w:del w:id="539" w:author="瑞明 唐" w:date="2019-04-17T10:52:00Z">
        <w:r w:rsidRPr="001A4179" w:rsidDel="00E21F94">
          <w:rPr>
            <w:rFonts w:ascii="宋体" w:eastAsia="宋体" w:hAnsi="宋体" w:hint="eastAsia"/>
            <w:sz w:val="24"/>
            <w:szCs w:val="24"/>
          </w:rPr>
          <w:delText>图</w:delText>
        </w:r>
        <w:r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9</w:delText>
        </w:r>
      </w:del>
      <w:ins w:id="540" w:author="瑞明 唐" w:date="2019-04-17T10:53:00Z">
        <w:r w:rsidR="00E21F94">
          <w:rPr>
            <w:rFonts w:ascii="宋体" w:eastAsia="宋体" w:hAnsi="宋体"/>
            <w:sz w:val="24"/>
            <w:szCs w:val="24"/>
          </w:rPr>
          <w:fldChar w:fldCharType="begin"/>
        </w:r>
        <w:r w:rsidR="00E21F94">
          <w:rPr>
            <w:rFonts w:ascii="宋体" w:eastAsia="宋体" w:hAnsi="宋体"/>
            <w:sz w:val="24"/>
            <w:szCs w:val="24"/>
          </w:rPr>
          <w:instrText xml:space="preserve"> REF _Ref6390797 \h </w:instrText>
        </w:r>
      </w:ins>
      <w:r w:rsidR="00E21F94">
        <w:rPr>
          <w:rFonts w:ascii="宋体" w:eastAsia="宋体" w:hAnsi="宋体"/>
          <w:sz w:val="24"/>
          <w:szCs w:val="24"/>
        </w:rPr>
      </w:r>
      <w:r w:rsidR="00E21F94">
        <w:rPr>
          <w:rFonts w:ascii="宋体" w:eastAsia="宋体" w:hAnsi="宋体"/>
          <w:sz w:val="24"/>
          <w:szCs w:val="24"/>
        </w:rPr>
        <w:fldChar w:fldCharType="separate"/>
      </w:r>
      <w:ins w:id="541" w:author="瑞明 唐" w:date="2019-04-17T23:36:00Z">
        <w:r w:rsidR="00062BC7">
          <w:t xml:space="preserve">图4 - </w:t>
        </w:r>
        <w:r w:rsidR="00062BC7">
          <w:rPr>
            <w:noProof/>
          </w:rPr>
          <w:t>21</w:t>
        </w:r>
        <w:r w:rsidR="00062BC7">
          <w:rPr>
            <w:rFonts w:hint="eastAsia"/>
          </w:rPr>
          <w:t>草稿视图</w:t>
        </w:r>
      </w:ins>
      <w:ins w:id="542" w:author="瑞明 唐" w:date="2019-04-17T10:53:00Z">
        <w:r w:rsidR="00E21F94">
          <w:rPr>
            <w:rFonts w:ascii="宋体" w:eastAsia="宋体" w:hAnsi="宋体"/>
            <w:sz w:val="24"/>
            <w:szCs w:val="24"/>
          </w:rPr>
          <w:fldChar w:fldCharType="end"/>
        </w:r>
      </w:ins>
      <w:r w:rsidRPr="001A4179">
        <w:rPr>
          <w:rFonts w:ascii="宋体" w:eastAsia="宋体" w:hAnsi="宋体" w:hint="eastAsia"/>
          <w:sz w:val="24"/>
          <w:szCs w:val="24"/>
        </w:rPr>
        <w:t>所示。</w:t>
      </w:r>
    </w:p>
    <w:p w14:paraId="0D8FC7AE" w14:textId="56232001" w:rsidR="00875149" w:rsidRPr="001A4179" w:rsidRDefault="00875149" w:rsidP="001A4179">
      <w:pPr>
        <w:keepNext/>
        <w:ind w:firstLineChars="200" w:firstLine="449"/>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9B6D92" w14:paraId="6A37E08D" w14:textId="77777777" w:rsidTr="001A4179">
        <w:trPr>
          <w:trHeight w:val="5593"/>
        </w:trPr>
        <w:tc>
          <w:tcPr>
            <w:tcW w:w="8528" w:type="dxa"/>
          </w:tcPr>
          <w:p w14:paraId="3B908545" w14:textId="77777777" w:rsidR="00E21F94" w:rsidRDefault="009B6D92">
            <w:pPr>
              <w:pStyle w:val="a9"/>
              <w:keepNext/>
              <w:jc w:val="center"/>
              <w:rPr>
                <w:ins w:id="543" w:author="瑞明 唐" w:date="2019-04-17T10:48:00Z"/>
              </w:rPr>
            </w:pPr>
            <w:r w:rsidRPr="001A4179">
              <w:rPr>
                <w:rFonts w:ascii="宋体" w:eastAsia="宋体" w:hAnsi="宋体"/>
                <w:noProof/>
                <w:sz w:val="24"/>
                <w:szCs w:val="24"/>
              </w:rPr>
              <w:drawing>
                <wp:inline distT="0" distB="0" distL="0" distR="0" wp14:anchorId="5180EA8B" wp14:editId="4BB759E4">
                  <wp:extent cx="5080796" cy="3612128"/>
                  <wp:effectExtent l="0" t="0" r="5715"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6.png"/>
                          <pic:cNvPicPr/>
                        </pic:nvPicPr>
                        <pic:blipFill>
                          <a:blip r:embed="rId38">
                            <a:extLst>
                              <a:ext uri="{28A0092B-C50C-407E-A947-70E740481C1C}">
                                <a14:useLocalDpi xmlns:a14="http://schemas.microsoft.com/office/drawing/2010/main" val="0"/>
                              </a:ext>
                            </a:extLst>
                          </a:blip>
                          <a:stretch>
                            <a:fillRect/>
                          </a:stretch>
                        </pic:blipFill>
                        <pic:spPr>
                          <a:xfrm>
                            <a:off x="0" y="0"/>
                            <a:ext cx="5078421" cy="3610440"/>
                          </a:xfrm>
                          <a:prstGeom prst="rect">
                            <a:avLst/>
                          </a:prstGeom>
                        </pic:spPr>
                      </pic:pic>
                    </a:graphicData>
                  </a:graphic>
                </wp:inline>
              </w:drawing>
            </w:r>
          </w:p>
          <w:p w14:paraId="35A8E224" w14:textId="3830C5CC" w:rsidR="009B6D92" w:rsidRDefault="00E21F94">
            <w:pPr>
              <w:pStyle w:val="a9"/>
              <w:jc w:val="center"/>
              <w:pPrChange w:id="544" w:author="瑞明 唐" w:date="2019-04-17T10:48:00Z">
                <w:pPr>
                  <w:pStyle w:val="a9"/>
                  <w:keepNext/>
                  <w:jc w:val="center"/>
                </w:pPr>
              </w:pPrChange>
            </w:pPr>
            <w:bookmarkStart w:id="545" w:name="_Ref6390568"/>
            <w:ins w:id="546" w:author="瑞明 唐" w:date="2019-04-17T10:48:00Z">
              <w:r>
                <w:t>图</w:t>
              </w:r>
              <w:r>
                <w:t xml:space="preserve">4 - </w:t>
              </w:r>
              <w:r>
                <w:fldChar w:fldCharType="begin"/>
              </w:r>
              <w:r>
                <w:instrText xml:space="preserve"> SEQ </w:instrText>
              </w:r>
              <w:r>
                <w:instrText>图</w:instrText>
              </w:r>
              <w:r>
                <w:instrText xml:space="preserve">4_- \* ARABIC </w:instrText>
              </w:r>
            </w:ins>
            <w:r>
              <w:fldChar w:fldCharType="separate"/>
            </w:r>
            <w:ins w:id="547" w:author="瑞明 唐" w:date="2019-04-21T10:07:00Z">
              <w:r w:rsidR="00C93B02">
                <w:rPr>
                  <w:noProof/>
                </w:rPr>
                <w:t>18</w:t>
              </w:r>
            </w:ins>
            <w:ins w:id="548" w:author="瑞明 唐" w:date="2019-04-17T10:48:00Z">
              <w:r>
                <w:fldChar w:fldCharType="end"/>
              </w:r>
              <w:r>
                <w:rPr>
                  <w:rFonts w:hint="eastAsia"/>
                </w:rPr>
                <w:t>阅读版式视图</w:t>
              </w:r>
            </w:ins>
            <w:bookmarkEnd w:id="545"/>
          </w:p>
          <w:p w14:paraId="22030DDF" w14:textId="7A77E910" w:rsidR="009B6D92" w:rsidRDefault="009B6D92" w:rsidP="001A4179">
            <w:pPr>
              <w:pStyle w:val="a9"/>
              <w:jc w:val="center"/>
              <w:rPr>
                <w:rFonts w:ascii="宋体" w:eastAsia="宋体" w:hAnsi="宋体"/>
              </w:rPr>
            </w:pPr>
            <w:del w:id="549" w:author="瑞明 唐" w:date="2019-04-17T10:48: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50" w:author="瑞明 唐" w:date="2019-04-16T16:15:00Z">
              <w:r w:rsidR="00BB747F" w:rsidDel="00C71EF7">
                <w:rPr>
                  <w:noProof/>
                </w:rPr>
                <w:delText>6</w:delText>
              </w:r>
            </w:del>
            <w:del w:id="551" w:author="瑞明 唐" w:date="2019-04-17T10:48:00Z">
              <w:r w:rsidDel="00E21F94">
                <w:fldChar w:fldCharType="end"/>
              </w:r>
              <w:r w:rsidDel="00E21F94">
                <w:delText xml:space="preserve"> </w:delText>
              </w:r>
              <w:r w:rsidDel="00E21F94">
                <w:rPr>
                  <w:rFonts w:hint="eastAsia"/>
                </w:rPr>
                <w:delText>阅读版式视图</w:delText>
              </w:r>
            </w:del>
          </w:p>
        </w:tc>
      </w:tr>
    </w:tbl>
    <w:p w14:paraId="5FEC114F" w14:textId="48DD9676" w:rsidR="00875149" w:rsidRPr="001A4179" w:rsidRDefault="00875149" w:rsidP="001A4179">
      <w:pPr>
        <w:pStyle w:val="a9"/>
        <w:rPr>
          <w:rFonts w:ascii="宋体" w:eastAsia="宋体" w:hAnsi="宋体"/>
          <w:sz w:val="24"/>
          <w:szCs w:val="24"/>
        </w:rPr>
      </w:pPr>
    </w:p>
    <w:p w14:paraId="7E60FF41" w14:textId="77E21BAF" w:rsidR="00F37954" w:rsidRPr="001A4179" w:rsidRDefault="00F37954" w:rsidP="00F37954">
      <w:pPr>
        <w:keepNext/>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1"/>
      </w:tblGrid>
      <w:tr w:rsidR="00D87056" w14:paraId="1E355AD5" w14:textId="77777777" w:rsidTr="001A4179">
        <w:trPr>
          <w:trHeight w:val="5191"/>
        </w:trPr>
        <w:tc>
          <w:tcPr>
            <w:tcW w:w="8421" w:type="dxa"/>
          </w:tcPr>
          <w:p w14:paraId="5C055ECD" w14:textId="77777777" w:rsidR="00E21F94" w:rsidRDefault="00D87056">
            <w:pPr>
              <w:pStyle w:val="a9"/>
              <w:keepNext/>
              <w:jc w:val="center"/>
              <w:rPr>
                <w:ins w:id="552" w:author="瑞明 唐" w:date="2019-04-17T10:50:00Z"/>
              </w:rPr>
            </w:pPr>
            <w:r>
              <w:rPr>
                <w:rFonts w:ascii="宋体" w:eastAsia="宋体" w:hAnsi="宋体"/>
                <w:noProof/>
              </w:rPr>
              <w:drawing>
                <wp:inline distT="0" distB="0" distL="0" distR="0" wp14:anchorId="73ECC0A5" wp14:editId="7B614A70">
                  <wp:extent cx="4473697" cy="3180521"/>
                  <wp:effectExtent l="0" t="0" r="317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8679" cy="3198282"/>
                          </a:xfrm>
                          <a:prstGeom prst="rect">
                            <a:avLst/>
                          </a:prstGeom>
                        </pic:spPr>
                      </pic:pic>
                    </a:graphicData>
                  </a:graphic>
                </wp:inline>
              </w:drawing>
            </w:r>
          </w:p>
          <w:p w14:paraId="28091B75" w14:textId="14CB5210" w:rsidR="00D87056" w:rsidRDefault="00E21F94">
            <w:pPr>
              <w:pStyle w:val="a9"/>
              <w:jc w:val="center"/>
              <w:pPrChange w:id="553" w:author="瑞明 唐" w:date="2019-04-17T10:50:00Z">
                <w:pPr>
                  <w:pStyle w:val="a9"/>
                  <w:keepNext/>
                  <w:jc w:val="center"/>
                </w:pPr>
              </w:pPrChange>
            </w:pPr>
            <w:bookmarkStart w:id="554" w:name="_Ref6390635"/>
            <w:ins w:id="555" w:author="瑞明 唐" w:date="2019-04-17T10:50:00Z">
              <w:r>
                <w:t>图</w:t>
              </w:r>
              <w:r>
                <w:t xml:space="preserve">4 - </w:t>
              </w:r>
              <w:r>
                <w:fldChar w:fldCharType="begin"/>
              </w:r>
              <w:r>
                <w:instrText xml:space="preserve"> SEQ </w:instrText>
              </w:r>
              <w:r>
                <w:instrText>图</w:instrText>
              </w:r>
              <w:r>
                <w:instrText xml:space="preserve">4_- \* ARABIC </w:instrText>
              </w:r>
            </w:ins>
            <w:r>
              <w:fldChar w:fldCharType="separate"/>
            </w:r>
            <w:ins w:id="556" w:author="瑞明 唐" w:date="2019-04-21T10:07:00Z">
              <w:r w:rsidR="00C93B02">
                <w:rPr>
                  <w:noProof/>
                </w:rPr>
                <w:t>19</w:t>
              </w:r>
            </w:ins>
            <w:ins w:id="557" w:author="瑞明 唐" w:date="2019-04-17T10:50:00Z">
              <w:r>
                <w:fldChar w:fldCharType="end"/>
              </w:r>
              <w:r>
                <w:rPr>
                  <w:rFonts w:hint="eastAsia"/>
                </w:rPr>
                <w:t>Web</w:t>
              </w:r>
              <w:r>
                <w:rPr>
                  <w:rFonts w:hint="eastAsia"/>
                </w:rPr>
                <w:t>版式视图</w:t>
              </w:r>
            </w:ins>
            <w:bookmarkEnd w:id="554"/>
          </w:p>
          <w:p w14:paraId="246051F8" w14:textId="29DDD1F2" w:rsidR="00D87056" w:rsidRDefault="00D87056" w:rsidP="001A4179">
            <w:pPr>
              <w:pStyle w:val="a9"/>
              <w:jc w:val="center"/>
              <w:rPr>
                <w:rFonts w:ascii="宋体" w:eastAsia="宋体" w:hAnsi="宋体"/>
              </w:rPr>
            </w:pPr>
            <w:del w:id="558" w:author="瑞明 唐" w:date="2019-04-17T10:49: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59" w:author="瑞明 唐" w:date="2019-04-16T16:15:00Z">
              <w:r w:rsidR="00BB747F" w:rsidDel="00C71EF7">
                <w:rPr>
                  <w:noProof/>
                </w:rPr>
                <w:delText>7</w:delText>
              </w:r>
            </w:del>
            <w:del w:id="560" w:author="瑞明 唐" w:date="2019-04-17T10:49:00Z">
              <w:r w:rsidDel="00E21F94">
                <w:fldChar w:fldCharType="end"/>
              </w:r>
              <w:r w:rsidDel="00E21F94">
                <w:delText xml:space="preserve"> </w:delText>
              </w:r>
              <w:r w:rsidDel="00E21F94">
                <w:rPr>
                  <w:rFonts w:hint="eastAsia"/>
                </w:rPr>
                <w:delText>web</w:delText>
              </w:r>
              <w:r w:rsidDel="00E21F94">
                <w:rPr>
                  <w:rFonts w:hint="eastAsia"/>
                </w:rPr>
                <w:delText>版式视图</w:delText>
              </w:r>
            </w:del>
          </w:p>
        </w:tc>
      </w:tr>
    </w:tbl>
    <w:p w14:paraId="6A2D4E9B" w14:textId="2929257D" w:rsidR="00875149" w:rsidRPr="001A4179" w:rsidRDefault="00875149" w:rsidP="001A4179">
      <w:pPr>
        <w:pStyle w:val="a9"/>
        <w:rPr>
          <w:rFonts w:ascii="宋体" w:eastAsia="宋体" w:hAnsi="宋体"/>
        </w:rPr>
      </w:pPr>
    </w:p>
    <w:p w14:paraId="4B01EA67" w14:textId="2A8FFC5C" w:rsidR="00D87056" w:rsidRPr="00594FE1" w:rsidRDefault="00D87056" w:rsidP="00F2185F">
      <w:pPr>
        <w:keepNext/>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87056" w14:paraId="54A6B73F" w14:textId="77777777" w:rsidTr="001A4179">
        <w:trPr>
          <w:trHeight w:val="5593"/>
        </w:trPr>
        <w:tc>
          <w:tcPr>
            <w:tcW w:w="8528" w:type="dxa"/>
          </w:tcPr>
          <w:p w14:paraId="3477BDC4" w14:textId="77777777" w:rsidR="00E21F94" w:rsidRDefault="00D87056">
            <w:pPr>
              <w:keepNext/>
              <w:jc w:val="center"/>
              <w:rPr>
                <w:ins w:id="561" w:author="瑞明 唐" w:date="2019-04-17T10:50:00Z"/>
              </w:rPr>
            </w:pPr>
            <w:r>
              <w:rPr>
                <w:rFonts w:ascii="宋体" w:eastAsia="宋体" w:hAnsi="宋体"/>
                <w:noProof/>
              </w:rPr>
              <w:drawing>
                <wp:inline distT="0" distB="0" distL="0" distR="0" wp14:anchorId="1F36F89D" wp14:editId="388D36BC">
                  <wp:extent cx="4321596" cy="3072384"/>
                  <wp:effectExtent l="0" t="0" r="317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4-8.png"/>
                          <pic:cNvPicPr/>
                        </pic:nvPicPr>
                        <pic:blipFill>
                          <a:blip r:embed="rId40">
                            <a:extLst>
                              <a:ext uri="{28A0092B-C50C-407E-A947-70E740481C1C}">
                                <a14:useLocalDpi xmlns:a14="http://schemas.microsoft.com/office/drawing/2010/main" val="0"/>
                              </a:ext>
                            </a:extLst>
                          </a:blip>
                          <a:stretch>
                            <a:fillRect/>
                          </a:stretch>
                        </pic:blipFill>
                        <pic:spPr>
                          <a:xfrm>
                            <a:off x="0" y="0"/>
                            <a:ext cx="4333453" cy="3080814"/>
                          </a:xfrm>
                          <a:prstGeom prst="rect">
                            <a:avLst/>
                          </a:prstGeom>
                        </pic:spPr>
                      </pic:pic>
                    </a:graphicData>
                  </a:graphic>
                </wp:inline>
              </w:drawing>
            </w:r>
          </w:p>
          <w:p w14:paraId="5658488E" w14:textId="22046569" w:rsidR="00D87056" w:rsidRDefault="00E21F94">
            <w:pPr>
              <w:pStyle w:val="a9"/>
              <w:jc w:val="center"/>
              <w:pPrChange w:id="562" w:author="瑞明 唐" w:date="2019-04-17T10:50:00Z">
                <w:pPr>
                  <w:keepNext/>
                  <w:jc w:val="center"/>
                </w:pPr>
              </w:pPrChange>
            </w:pPr>
            <w:bookmarkStart w:id="563" w:name="_Ref6390749"/>
            <w:ins w:id="564" w:author="瑞明 唐" w:date="2019-04-17T10:50:00Z">
              <w:r>
                <w:t>图</w:t>
              </w:r>
              <w:r>
                <w:t xml:space="preserve">4 - </w:t>
              </w:r>
              <w:r>
                <w:fldChar w:fldCharType="begin"/>
              </w:r>
              <w:r>
                <w:instrText xml:space="preserve"> SEQ </w:instrText>
              </w:r>
              <w:r>
                <w:instrText>图</w:instrText>
              </w:r>
              <w:r>
                <w:instrText xml:space="preserve">4_- \* ARABIC </w:instrText>
              </w:r>
            </w:ins>
            <w:r>
              <w:fldChar w:fldCharType="separate"/>
            </w:r>
            <w:ins w:id="565" w:author="瑞明 唐" w:date="2019-04-21T10:07:00Z">
              <w:r w:rsidR="00C93B02">
                <w:rPr>
                  <w:noProof/>
                </w:rPr>
                <w:t>20</w:t>
              </w:r>
            </w:ins>
            <w:ins w:id="566" w:author="瑞明 唐" w:date="2019-04-17T10:50:00Z">
              <w:r>
                <w:fldChar w:fldCharType="end"/>
              </w:r>
              <w:r>
                <w:rPr>
                  <w:rFonts w:hint="eastAsia"/>
                </w:rPr>
                <w:t>大纲视图</w:t>
              </w:r>
            </w:ins>
            <w:bookmarkEnd w:id="563"/>
          </w:p>
          <w:p w14:paraId="0D8F7C78" w14:textId="72FA2533" w:rsidR="00D87056" w:rsidRDefault="00D87056" w:rsidP="001A4179">
            <w:pPr>
              <w:pStyle w:val="a9"/>
              <w:jc w:val="center"/>
              <w:rPr>
                <w:rFonts w:ascii="宋体" w:eastAsia="宋体" w:hAnsi="宋体"/>
              </w:rPr>
            </w:pPr>
            <w:del w:id="567" w:author="瑞明 唐" w:date="2019-04-17T10:50: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68" w:author="瑞明 唐" w:date="2019-04-16T16:15:00Z">
              <w:r w:rsidR="00BB747F" w:rsidDel="00C71EF7">
                <w:rPr>
                  <w:noProof/>
                </w:rPr>
                <w:delText>8</w:delText>
              </w:r>
            </w:del>
            <w:del w:id="569" w:author="瑞明 唐" w:date="2019-04-17T10:50:00Z">
              <w:r w:rsidDel="00E21F94">
                <w:fldChar w:fldCharType="end"/>
              </w:r>
              <w:r w:rsidDel="00E21F94">
                <w:delText xml:space="preserve"> </w:delText>
              </w:r>
              <w:r w:rsidDel="00E21F94">
                <w:rPr>
                  <w:rFonts w:hint="eastAsia"/>
                </w:rPr>
                <w:delText>大纲视图</w:delText>
              </w:r>
            </w:del>
          </w:p>
        </w:tc>
      </w:tr>
      <w:tr w:rsidR="00DA31DC" w14:paraId="4C75FAFE" w14:textId="77777777" w:rsidTr="001A417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91"/>
        </w:trPr>
        <w:tc>
          <w:tcPr>
            <w:tcW w:w="8528" w:type="dxa"/>
            <w:tcBorders>
              <w:top w:val="nil"/>
              <w:left w:val="nil"/>
              <w:bottom w:val="nil"/>
              <w:right w:val="nil"/>
            </w:tcBorders>
          </w:tcPr>
          <w:p w14:paraId="26CFE41B" w14:textId="77777777" w:rsidR="00E21F94" w:rsidRDefault="00DA31DC">
            <w:pPr>
              <w:keepNext/>
              <w:jc w:val="center"/>
              <w:rPr>
                <w:ins w:id="570" w:author="瑞明 唐" w:date="2019-04-17T10:52:00Z"/>
              </w:rPr>
            </w:pPr>
            <w:r>
              <w:rPr>
                <w:rFonts w:hint="eastAsia"/>
                <w:noProof/>
              </w:rPr>
              <w:drawing>
                <wp:inline distT="0" distB="0" distL="0" distR="0" wp14:anchorId="18D0D3C0" wp14:editId="1C79918E">
                  <wp:extent cx="4084320" cy="2903697"/>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87519" cy="2905971"/>
                          </a:xfrm>
                          <a:prstGeom prst="rect">
                            <a:avLst/>
                          </a:prstGeom>
                        </pic:spPr>
                      </pic:pic>
                    </a:graphicData>
                  </a:graphic>
                </wp:inline>
              </w:drawing>
            </w:r>
          </w:p>
          <w:p w14:paraId="48024F46" w14:textId="2D8774CB" w:rsidR="00DA31DC" w:rsidRDefault="00E21F94">
            <w:pPr>
              <w:pStyle w:val="a9"/>
              <w:jc w:val="center"/>
              <w:pPrChange w:id="571" w:author="瑞明 唐" w:date="2019-04-17T10:52:00Z">
                <w:pPr>
                  <w:keepNext/>
                  <w:jc w:val="center"/>
                </w:pPr>
              </w:pPrChange>
            </w:pPr>
            <w:bookmarkStart w:id="572" w:name="_Ref6390797"/>
            <w:ins w:id="573" w:author="瑞明 唐" w:date="2019-04-17T10:52:00Z">
              <w:r>
                <w:t>图</w:t>
              </w:r>
              <w:r>
                <w:t xml:space="preserve">4 - </w:t>
              </w:r>
              <w:r>
                <w:fldChar w:fldCharType="begin"/>
              </w:r>
              <w:r>
                <w:instrText xml:space="preserve"> SEQ </w:instrText>
              </w:r>
              <w:r>
                <w:instrText>图</w:instrText>
              </w:r>
              <w:r>
                <w:instrText xml:space="preserve">4_- \* ARABIC </w:instrText>
              </w:r>
            </w:ins>
            <w:r>
              <w:fldChar w:fldCharType="separate"/>
            </w:r>
            <w:ins w:id="574" w:author="瑞明 唐" w:date="2019-04-21T10:07:00Z">
              <w:r w:rsidR="00C93B02">
                <w:rPr>
                  <w:noProof/>
                </w:rPr>
                <w:t>21</w:t>
              </w:r>
            </w:ins>
            <w:ins w:id="575" w:author="瑞明 唐" w:date="2019-04-17T10:52:00Z">
              <w:r>
                <w:fldChar w:fldCharType="end"/>
              </w:r>
              <w:r>
                <w:rPr>
                  <w:rFonts w:hint="eastAsia"/>
                </w:rPr>
                <w:t>草稿视图</w:t>
              </w:r>
            </w:ins>
            <w:bookmarkEnd w:id="572"/>
          </w:p>
          <w:p w14:paraId="49BF56E9" w14:textId="6C5C8C95" w:rsidR="00DA31DC" w:rsidRDefault="00DA31DC" w:rsidP="001A4179">
            <w:pPr>
              <w:pStyle w:val="a9"/>
              <w:jc w:val="center"/>
            </w:pPr>
            <w:del w:id="576" w:author="瑞明 唐" w:date="2019-04-17T10:52: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77" w:author="瑞明 唐" w:date="2019-04-16T16:15:00Z">
              <w:r w:rsidR="00BB747F" w:rsidDel="00C71EF7">
                <w:rPr>
                  <w:noProof/>
                </w:rPr>
                <w:delText>9</w:delText>
              </w:r>
            </w:del>
            <w:del w:id="578" w:author="瑞明 唐" w:date="2019-04-17T10:52:00Z">
              <w:r w:rsidDel="00E21F94">
                <w:fldChar w:fldCharType="end"/>
              </w:r>
              <w:r w:rsidDel="00E21F94">
                <w:delText xml:space="preserve"> </w:delText>
              </w:r>
              <w:r w:rsidDel="00E21F94">
                <w:rPr>
                  <w:rFonts w:hint="eastAsia"/>
                </w:rPr>
                <w:delText>草稿视图</w:delText>
              </w:r>
            </w:del>
          </w:p>
        </w:tc>
      </w:tr>
    </w:tbl>
    <w:p w14:paraId="614801A9" w14:textId="1E01D53D" w:rsidR="00F94999" w:rsidRPr="001A4179" w:rsidRDefault="00F94999" w:rsidP="001A4179">
      <w:pPr>
        <w:pStyle w:val="a9"/>
        <w:rPr>
          <w:rFonts w:ascii="宋体" w:eastAsia="宋体" w:hAnsi="宋体"/>
        </w:rPr>
      </w:pPr>
    </w:p>
    <w:p w14:paraId="2274903B" w14:textId="64A8B6D8" w:rsidR="00F2185F" w:rsidRPr="001A4179" w:rsidRDefault="00B3215A" w:rsidP="00F2185F">
      <w:pPr>
        <w:ind w:firstLineChars="200" w:firstLine="509"/>
        <w:rPr>
          <w:rFonts w:ascii="宋体" w:eastAsia="宋体" w:hAnsi="宋体"/>
          <w:sz w:val="24"/>
          <w:szCs w:val="24"/>
        </w:rPr>
      </w:pPr>
      <w:r>
        <w:rPr>
          <w:rFonts w:ascii="宋体" w:eastAsia="宋体" w:hAnsi="宋体" w:hint="eastAsia"/>
          <w:sz w:val="24"/>
          <w:szCs w:val="24"/>
        </w:rPr>
        <w:t>视图切换方法有两种：</w:t>
      </w:r>
    </w:p>
    <w:p w14:paraId="6CCDE71F" w14:textId="5CABD77E"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在</w:t>
      </w:r>
      <w:r w:rsidR="009F4ADA">
        <w:rPr>
          <w:rFonts w:ascii="宋体" w:eastAsia="宋体" w:hAnsi="宋体" w:hint="eastAsia"/>
          <w:sz w:val="24"/>
          <w:szCs w:val="24"/>
        </w:rPr>
        <w:t>“视图”</w:t>
      </w:r>
      <w:r w:rsidRPr="001A4179">
        <w:rPr>
          <w:rFonts w:ascii="宋体" w:eastAsia="宋体" w:hAnsi="宋体" w:hint="eastAsia"/>
          <w:sz w:val="24"/>
          <w:szCs w:val="24"/>
        </w:rPr>
        <w:t>选项卡中</w:t>
      </w:r>
      <w:r w:rsidR="00555721">
        <w:rPr>
          <w:rFonts w:ascii="宋体" w:eastAsia="宋体" w:hAnsi="宋体" w:hint="eastAsia"/>
          <w:sz w:val="24"/>
          <w:szCs w:val="24"/>
        </w:rPr>
        <w:t>，</w:t>
      </w:r>
      <w:r w:rsidRPr="001A4179">
        <w:rPr>
          <w:rFonts w:ascii="宋体" w:eastAsia="宋体" w:hAnsi="宋体" w:hint="eastAsia"/>
          <w:sz w:val="24"/>
          <w:szCs w:val="24"/>
        </w:rPr>
        <w:t>单击相应的视图按钮切换。如</w:t>
      </w:r>
      <w:del w:id="579" w:author="瑞明 唐" w:date="2019-04-17T10:54:00Z">
        <w:r w:rsidRPr="001A4179" w:rsidDel="002E5DAA">
          <w:rPr>
            <w:rFonts w:ascii="宋体" w:eastAsia="宋体" w:hAnsi="宋体" w:hint="eastAsia"/>
            <w:sz w:val="24"/>
            <w:szCs w:val="24"/>
          </w:rPr>
          <w:delText>图</w:delText>
        </w:r>
        <w:r w:rsidRPr="001A4179" w:rsidDel="002E5DAA">
          <w:rPr>
            <w:rFonts w:ascii="宋体" w:eastAsia="宋体" w:hAnsi="宋体"/>
            <w:sz w:val="24"/>
            <w:szCs w:val="24"/>
          </w:rPr>
          <w:delText>4</w:delText>
        </w:r>
        <w:r w:rsidR="00D96DA5" w:rsidDel="002E5DAA">
          <w:rPr>
            <w:rFonts w:ascii="宋体" w:eastAsia="宋体" w:hAnsi="宋体"/>
            <w:sz w:val="24"/>
            <w:szCs w:val="24"/>
          </w:rPr>
          <w:delText>-</w:delText>
        </w:r>
        <w:r w:rsidRPr="001A4179" w:rsidDel="002E5DAA">
          <w:rPr>
            <w:rFonts w:ascii="宋体" w:eastAsia="宋体" w:hAnsi="宋体"/>
            <w:sz w:val="24"/>
            <w:szCs w:val="24"/>
          </w:rPr>
          <w:delText>10</w:delText>
        </w:r>
      </w:del>
      <w:ins w:id="580" w:author="瑞明 唐" w:date="2019-04-17T10:54:00Z">
        <w:r w:rsidR="002E5DAA">
          <w:rPr>
            <w:rFonts w:ascii="宋体" w:eastAsia="宋体" w:hAnsi="宋体"/>
            <w:sz w:val="24"/>
            <w:szCs w:val="24"/>
          </w:rPr>
          <w:fldChar w:fldCharType="begin"/>
        </w:r>
        <w:r w:rsidR="002E5DAA">
          <w:rPr>
            <w:rFonts w:ascii="宋体" w:eastAsia="宋体" w:hAnsi="宋体"/>
            <w:sz w:val="24"/>
            <w:szCs w:val="24"/>
          </w:rPr>
          <w:instrText xml:space="preserve"> REF _Ref6390882 \h </w:instrText>
        </w:r>
      </w:ins>
      <w:r w:rsidR="002E5DAA">
        <w:rPr>
          <w:rFonts w:ascii="宋体" w:eastAsia="宋体" w:hAnsi="宋体"/>
          <w:sz w:val="24"/>
          <w:szCs w:val="24"/>
        </w:rPr>
      </w:r>
      <w:r w:rsidR="002E5DAA">
        <w:rPr>
          <w:rFonts w:ascii="宋体" w:eastAsia="宋体" w:hAnsi="宋体"/>
          <w:sz w:val="24"/>
          <w:szCs w:val="24"/>
        </w:rPr>
        <w:fldChar w:fldCharType="separate"/>
      </w:r>
      <w:ins w:id="581" w:author="瑞明 唐" w:date="2019-04-17T23:36:00Z">
        <w:r w:rsidR="00062BC7">
          <w:t xml:space="preserve">图4 - </w:t>
        </w:r>
        <w:r w:rsidR="00062BC7">
          <w:rPr>
            <w:noProof/>
          </w:rPr>
          <w:t>22</w:t>
        </w:r>
        <w:r w:rsidR="00062BC7">
          <w:rPr>
            <w:rFonts w:hint="eastAsia"/>
          </w:rPr>
          <w:t>利用视图按钮切换</w:t>
        </w:r>
      </w:ins>
      <w:ins w:id="582" w:author="瑞明 唐" w:date="2019-04-17T10:54:00Z">
        <w:r w:rsidR="002E5DAA">
          <w:rPr>
            <w:rFonts w:ascii="宋体" w:eastAsia="宋体" w:hAnsi="宋体"/>
            <w:sz w:val="24"/>
            <w:szCs w:val="24"/>
          </w:rPr>
          <w:fldChar w:fldCharType="end"/>
        </w:r>
      </w:ins>
      <w:r w:rsidRPr="001A4179">
        <w:rPr>
          <w:rFonts w:ascii="宋体" w:eastAsia="宋体" w:hAnsi="宋体" w:hint="eastAsia"/>
          <w:sz w:val="24"/>
          <w:szCs w:val="24"/>
        </w:rPr>
        <w:t>所示。</w:t>
      </w:r>
    </w:p>
    <w:p w14:paraId="3228793D" w14:textId="68B85021"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使用状态栏中的</w:t>
      </w:r>
      <w:r w:rsidR="009F4ADA">
        <w:rPr>
          <w:rFonts w:ascii="宋体" w:eastAsia="宋体" w:hAnsi="宋体" w:hint="eastAsia"/>
          <w:sz w:val="24"/>
          <w:szCs w:val="24"/>
        </w:rPr>
        <w:t>“视图”</w:t>
      </w:r>
      <w:r w:rsidRPr="001A4179">
        <w:rPr>
          <w:rFonts w:ascii="宋体" w:eastAsia="宋体" w:hAnsi="宋体" w:hint="eastAsia"/>
          <w:sz w:val="24"/>
          <w:szCs w:val="24"/>
        </w:rPr>
        <w:t>按钮切换</w:t>
      </w:r>
      <w:r w:rsidR="00555721">
        <w:rPr>
          <w:rFonts w:ascii="宋体" w:eastAsia="宋体" w:hAnsi="宋体" w:hint="eastAsia"/>
          <w:sz w:val="24"/>
          <w:szCs w:val="24"/>
        </w:rPr>
        <w:t>，</w:t>
      </w:r>
      <w:r w:rsidRPr="001A4179">
        <w:rPr>
          <w:rFonts w:ascii="宋体" w:eastAsia="宋体" w:hAnsi="宋体" w:hint="eastAsia"/>
          <w:sz w:val="24"/>
          <w:szCs w:val="24"/>
        </w:rPr>
        <w:t>如</w:t>
      </w:r>
      <w:del w:id="583" w:author="瑞明 唐" w:date="2019-04-17T10:54:00Z">
        <w:r w:rsidRPr="001A4179" w:rsidDel="002E5DAA">
          <w:rPr>
            <w:rFonts w:ascii="宋体" w:eastAsia="宋体" w:hAnsi="宋体" w:hint="eastAsia"/>
            <w:sz w:val="24"/>
            <w:szCs w:val="24"/>
          </w:rPr>
          <w:delText>图</w:delText>
        </w:r>
        <w:r w:rsidRPr="001A4179" w:rsidDel="002E5DAA">
          <w:rPr>
            <w:rFonts w:ascii="宋体" w:eastAsia="宋体" w:hAnsi="宋体"/>
            <w:sz w:val="24"/>
            <w:szCs w:val="24"/>
          </w:rPr>
          <w:delText>4</w:delText>
        </w:r>
        <w:r w:rsidR="00D96DA5" w:rsidDel="002E5DAA">
          <w:rPr>
            <w:rFonts w:ascii="宋体" w:eastAsia="宋体" w:hAnsi="宋体"/>
            <w:sz w:val="24"/>
            <w:szCs w:val="24"/>
          </w:rPr>
          <w:delText>-</w:delText>
        </w:r>
        <w:r w:rsidRPr="001A4179" w:rsidDel="002E5DAA">
          <w:rPr>
            <w:rFonts w:ascii="宋体" w:eastAsia="宋体" w:hAnsi="宋体"/>
            <w:sz w:val="24"/>
            <w:szCs w:val="24"/>
          </w:rPr>
          <w:delText>11</w:delText>
        </w:r>
      </w:del>
      <w:ins w:id="584" w:author="瑞明 唐" w:date="2019-04-17T10:54:00Z">
        <w:r w:rsidR="002E5DAA">
          <w:rPr>
            <w:rFonts w:ascii="宋体" w:eastAsia="宋体" w:hAnsi="宋体"/>
            <w:sz w:val="24"/>
            <w:szCs w:val="24"/>
          </w:rPr>
          <w:fldChar w:fldCharType="begin"/>
        </w:r>
        <w:r w:rsidR="002E5DAA">
          <w:rPr>
            <w:rFonts w:ascii="宋体" w:eastAsia="宋体" w:hAnsi="宋体"/>
            <w:sz w:val="24"/>
            <w:szCs w:val="24"/>
          </w:rPr>
          <w:instrText xml:space="preserve"> REF _Ref6390897 \h </w:instrText>
        </w:r>
      </w:ins>
      <w:r w:rsidR="002E5DAA">
        <w:rPr>
          <w:rFonts w:ascii="宋体" w:eastAsia="宋体" w:hAnsi="宋体"/>
          <w:sz w:val="24"/>
          <w:szCs w:val="24"/>
        </w:rPr>
      </w:r>
      <w:r w:rsidR="002E5DAA">
        <w:rPr>
          <w:rFonts w:ascii="宋体" w:eastAsia="宋体" w:hAnsi="宋体"/>
          <w:sz w:val="24"/>
          <w:szCs w:val="24"/>
        </w:rPr>
        <w:fldChar w:fldCharType="separate"/>
      </w:r>
      <w:ins w:id="585" w:author="瑞明 唐" w:date="2019-04-17T23:36:00Z">
        <w:r w:rsidR="00062BC7">
          <w:t xml:space="preserve">图4 - </w:t>
        </w:r>
        <w:r w:rsidR="00062BC7">
          <w:rPr>
            <w:noProof/>
          </w:rPr>
          <w:t>23</w:t>
        </w:r>
        <w:r w:rsidR="00062BC7">
          <w:rPr>
            <w:rFonts w:hint="eastAsia"/>
          </w:rPr>
          <w:t>利用状态栏切换</w:t>
        </w:r>
      </w:ins>
      <w:ins w:id="586" w:author="瑞明 唐" w:date="2019-04-17T10:54:00Z">
        <w:r w:rsidR="002E5DAA">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3458"/>
      </w:tblGrid>
      <w:tr w:rsidR="0028448C" w14:paraId="3695C7F5" w14:textId="77777777" w:rsidTr="00A97A14">
        <w:trPr>
          <w:trHeight w:val="1631"/>
        </w:trPr>
        <w:tc>
          <w:tcPr>
            <w:tcW w:w="5070" w:type="dxa"/>
            <w:vAlign w:val="bottom"/>
          </w:tcPr>
          <w:p w14:paraId="1DBEB322" w14:textId="77777777" w:rsidR="002E5DAA" w:rsidRDefault="0028448C">
            <w:pPr>
              <w:keepNext/>
              <w:jc w:val="center"/>
              <w:rPr>
                <w:ins w:id="587" w:author="瑞明 唐" w:date="2019-04-17T10:53:00Z"/>
              </w:rPr>
            </w:pPr>
            <w:r>
              <w:rPr>
                <w:rFonts w:ascii="宋体" w:eastAsia="宋体" w:hAnsi="宋体"/>
                <w:noProof/>
              </w:rPr>
              <w:lastRenderedPageBreak/>
              <w:drawing>
                <wp:inline distT="0" distB="0" distL="0" distR="0" wp14:anchorId="63D1BD75" wp14:editId="506AAE78">
                  <wp:extent cx="2731008" cy="646593"/>
                  <wp:effectExtent l="0" t="0" r="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4-10.png"/>
                          <pic:cNvPicPr/>
                        </pic:nvPicPr>
                        <pic:blipFill>
                          <a:blip r:embed="rId42">
                            <a:extLst>
                              <a:ext uri="{28A0092B-C50C-407E-A947-70E740481C1C}">
                                <a14:useLocalDpi xmlns:a14="http://schemas.microsoft.com/office/drawing/2010/main" val="0"/>
                              </a:ext>
                            </a:extLst>
                          </a:blip>
                          <a:stretch>
                            <a:fillRect/>
                          </a:stretch>
                        </pic:blipFill>
                        <pic:spPr>
                          <a:xfrm>
                            <a:off x="0" y="0"/>
                            <a:ext cx="2793306" cy="661343"/>
                          </a:xfrm>
                          <a:prstGeom prst="rect">
                            <a:avLst/>
                          </a:prstGeom>
                        </pic:spPr>
                      </pic:pic>
                    </a:graphicData>
                  </a:graphic>
                </wp:inline>
              </w:drawing>
            </w:r>
          </w:p>
          <w:p w14:paraId="4D22682D" w14:textId="5C3846CA" w:rsidR="0028448C" w:rsidDel="002E5DAA" w:rsidRDefault="002E5DAA">
            <w:pPr>
              <w:pStyle w:val="a9"/>
              <w:jc w:val="center"/>
              <w:rPr>
                <w:del w:id="588" w:author="瑞明 唐" w:date="2019-04-17T10:54:00Z"/>
              </w:rPr>
              <w:pPrChange w:id="589" w:author="瑞明 唐" w:date="2019-04-17T10:53:00Z">
                <w:pPr>
                  <w:keepNext/>
                  <w:jc w:val="center"/>
                </w:pPr>
              </w:pPrChange>
            </w:pPr>
            <w:bookmarkStart w:id="590" w:name="_Ref6390882"/>
            <w:ins w:id="591" w:author="瑞明 唐" w:date="2019-04-17T10:53:00Z">
              <w:r>
                <w:t>图</w:t>
              </w:r>
              <w:r>
                <w:t xml:space="preserve">4 - </w:t>
              </w:r>
              <w:r>
                <w:fldChar w:fldCharType="begin"/>
              </w:r>
              <w:r>
                <w:instrText xml:space="preserve"> SEQ </w:instrText>
              </w:r>
              <w:r>
                <w:instrText>图</w:instrText>
              </w:r>
              <w:r>
                <w:instrText xml:space="preserve">4_- \* ARABIC </w:instrText>
              </w:r>
            </w:ins>
            <w:r>
              <w:fldChar w:fldCharType="separate"/>
            </w:r>
            <w:ins w:id="592" w:author="瑞明 唐" w:date="2019-04-21T10:07:00Z">
              <w:r w:rsidR="00C93B02">
                <w:rPr>
                  <w:noProof/>
                </w:rPr>
                <w:t>22</w:t>
              </w:r>
            </w:ins>
            <w:ins w:id="593" w:author="瑞明 唐" w:date="2019-04-17T10:53:00Z">
              <w:r>
                <w:fldChar w:fldCharType="end"/>
              </w:r>
              <w:r>
                <w:rPr>
                  <w:rFonts w:hint="eastAsia"/>
                </w:rPr>
                <w:t>利用视图按钮切换</w:t>
              </w:r>
            </w:ins>
            <w:bookmarkEnd w:id="590"/>
          </w:p>
          <w:p w14:paraId="11A77948" w14:textId="518AF54E" w:rsidR="0028448C" w:rsidRDefault="0028448C">
            <w:pPr>
              <w:pStyle w:val="a9"/>
              <w:jc w:val="center"/>
              <w:rPr>
                <w:rFonts w:ascii="宋体" w:eastAsia="宋体" w:hAnsi="宋体"/>
              </w:rPr>
            </w:pPr>
            <w:del w:id="594" w:author="瑞明 唐" w:date="2019-04-17T10:53:00Z">
              <w:r w:rsidDel="002E5DAA">
                <w:delText>图</w:delText>
              </w:r>
              <w:r w:rsidDel="002E5DAA">
                <w:delText xml:space="preserve"> 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595" w:author="瑞明 唐" w:date="2019-04-16T16:15:00Z">
              <w:r w:rsidR="00BB747F" w:rsidDel="00C71EF7">
                <w:rPr>
                  <w:noProof/>
                </w:rPr>
                <w:delText>10</w:delText>
              </w:r>
            </w:del>
            <w:del w:id="596" w:author="瑞明 唐" w:date="2019-04-17T10:53:00Z">
              <w:r w:rsidDel="002E5DAA">
                <w:fldChar w:fldCharType="end"/>
              </w:r>
              <w:r w:rsidDel="002E5DAA">
                <w:delText xml:space="preserve"> </w:delText>
              </w:r>
              <w:r w:rsidDel="002E5DAA">
                <w:rPr>
                  <w:rFonts w:hint="eastAsia"/>
                </w:rPr>
                <w:delText>利用视图按钮切换</w:delText>
              </w:r>
            </w:del>
          </w:p>
        </w:tc>
        <w:tc>
          <w:tcPr>
            <w:tcW w:w="3458" w:type="dxa"/>
            <w:vAlign w:val="bottom"/>
          </w:tcPr>
          <w:p w14:paraId="59DC6C20" w14:textId="77777777" w:rsidR="002E5DAA" w:rsidRDefault="0028448C">
            <w:pPr>
              <w:keepNext/>
              <w:jc w:val="center"/>
              <w:rPr>
                <w:ins w:id="597" w:author="瑞明 唐" w:date="2019-04-17T10:53:00Z"/>
              </w:rPr>
            </w:pPr>
            <w:r>
              <w:rPr>
                <w:rFonts w:ascii="宋体" w:eastAsia="宋体" w:hAnsi="宋体"/>
                <w:noProof/>
              </w:rPr>
              <w:drawing>
                <wp:inline distT="0" distB="0" distL="0" distR="0" wp14:anchorId="17B8E609" wp14:editId="27B41613">
                  <wp:extent cx="1840992" cy="404379"/>
                  <wp:effectExtent l="0" t="0" r="698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4-11.png"/>
                          <pic:cNvPicPr/>
                        </pic:nvPicPr>
                        <pic:blipFill>
                          <a:blip r:embed="rId43">
                            <a:extLst>
                              <a:ext uri="{28A0092B-C50C-407E-A947-70E740481C1C}">
                                <a14:useLocalDpi xmlns:a14="http://schemas.microsoft.com/office/drawing/2010/main" val="0"/>
                              </a:ext>
                            </a:extLst>
                          </a:blip>
                          <a:stretch>
                            <a:fillRect/>
                          </a:stretch>
                        </pic:blipFill>
                        <pic:spPr>
                          <a:xfrm>
                            <a:off x="0" y="0"/>
                            <a:ext cx="1921121" cy="421980"/>
                          </a:xfrm>
                          <a:prstGeom prst="rect">
                            <a:avLst/>
                          </a:prstGeom>
                        </pic:spPr>
                      </pic:pic>
                    </a:graphicData>
                  </a:graphic>
                </wp:inline>
              </w:drawing>
            </w:r>
          </w:p>
          <w:p w14:paraId="17964E03" w14:textId="1A4703A7" w:rsidR="0028448C" w:rsidDel="002E5DAA" w:rsidRDefault="002E5DAA">
            <w:pPr>
              <w:pStyle w:val="a9"/>
              <w:jc w:val="center"/>
              <w:rPr>
                <w:del w:id="598" w:author="瑞明 唐" w:date="2019-04-17T10:54:00Z"/>
              </w:rPr>
              <w:pPrChange w:id="599" w:author="瑞明 唐" w:date="2019-04-17T10:53:00Z">
                <w:pPr>
                  <w:keepNext/>
                  <w:jc w:val="center"/>
                </w:pPr>
              </w:pPrChange>
            </w:pPr>
            <w:bookmarkStart w:id="600" w:name="_Ref6390897"/>
            <w:ins w:id="601" w:author="瑞明 唐" w:date="2019-04-17T10:53:00Z">
              <w:r>
                <w:t>图</w:t>
              </w:r>
              <w:r>
                <w:t xml:space="preserve">4 - </w:t>
              </w:r>
              <w:r>
                <w:fldChar w:fldCharType="begin"/>
              </w:r>
              <w:r>
                <w:instrText xml:space="preserve"> SEQ </w:instrText>
              </w:r>
              <w:r>
                <w:instrText>图</w:instrText>
              </w:r>
              <w:r>
                <w:instrText xml:space="preserve">4_- \* ARABIC </w:instrText>
              </w:r>
            </w:ins>
            <w:r>
              <w:fldChar w:fldCharType="separate"/>
            </w:r>
            <w:ins w:id="602" w:author="瑞明 唐" w:date="2019-04-21T10:07:00Z">
              <w:r w:rsidR="00C93B02">
                <w:rPr>
                  <w:noProof/>
                </w:rPr>
                <w:t>23</w:t>
              </w:r>
            </w:ins>
            <w:ins w:id="603" w:author="瑞明 唐" w:date="2019-04-17T10:53:00Z">
              <w:r>
                <w:fldChar w:fldCharType="end"/>
              </w:r>
              <w:r>
                <w:rPr>
                  <w:rFonts w:hint="eastAsia"/>
                </w:rPr>
                <w:t>利用状态栏切换</w:t>
              </w:r>
            </w:ins>
            <w:bookmarkEnd w:id="600"/>
          </w:p>
          <w:p w14:paraId="60E46F7C" w14:textId="3AFB8243" w:rsidR="0028448C" w:rsidRDefault="0028448C">
            <w:pPr>
              <w:pStyle w:val="a9"/>
              <w:jc w:val="center"/>
              <w:rPr>
                <w:rFonts w:ascii="宋体" w:eastAsia="宋体" w:hAnsi="宋体"/>
              </w:rPr>
            </w:pPr>
            <w:del w:id="604" w:author="瑞明 唐" w:date="2019-04-17T10:54:00Z">
              <w:r w:rsidDel="002E5DAA">
                <w:delText>图</w:delText>
              </w:r>
              <w:r w:rsidDel="002E5DAA">
                <w:delText xml:space="preserve"> </w:delText>
              </w:r>
            </w:del>
            <w:del w:id="605" w:author="瑞明 唐" w:date="2019-04-17T10:53:00Z">
              <w:r w:rsidDel="002E5DAA">
                <w:delText xml:space="preserve">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606" w:author="瑞明 唐" w:date="2019-04-16T16:15:00Z">
              <w:r w:rsidR="00BB747F" w:rsidDel="00C71EF7">
                <w:rPr>
                  <w:noProof/>
                </w:rPr>
                <w:delText>11</w:delText>
              </w:r>
            </w:del>
            <w:del w:id="607" w:author="瑞明 唐" w:date="2019-04-17T10:53:00Z">
              <w:r w:rsidDel="002E5DAA">
                <w:fldChar w:fldCharType="end"/>
              </w:r>
              <w:r w:rsidDel="002E5DAA">
                <w:delText xml:space="preserve"> </w:delText>
              </w:r>
              <w:r w:rsidDel="002E5DAA">
                <w:rPr>
                  <w:rFonts w:hint="eastAsia"/>
                </w:rPr>
                <w:delText>利用状态栏按钮切换</w:delText>
              </w:r>
            </w:del>
          </w:p>
        </w:tc>
      </w:tr>
    </w:tbl>
    <w:p w14:paraId="20626EDD" w14:textId="2EA39E2E" w:rsidR="007A52AD" w:rsidRPr="001A4179" w:rsidRDefault="007A52AD" w:rsidP="007A1948">
      <w:pPr>
        <w:pStyle w:val="2"/>
        <w:rPr>
          <w:rFonts w:ascii="宋体" w:hAnsi="宋体"/>
        </w:rPr>
      </w:pPr>
      <w:r w:rsidRPr="001A4179">
        <w:rPr>
          <w:rFonts w:ascii="宋体" w:hAnsi="宋体"/>
        </w:rPr>
        <w:t>2</w:t>
      </w:r>
      <w:r w:rsidR="008764DD">
        <w:rPr>
          <w:rFonts w:ascii="宋体" w:hAnsi="宋体" w:hint="eastAsia"/>
        </w:rPr>
        <w:t>.</w:t>
      </w:r>
      <w:r w:rsidRPr="001A4179">
        <w:rPr>
          <w:rFonts w:ascii="宋体" w:hAnsi="宋体"/>
        </w:rPr>
        <w:t>文档的基本操作</w:t>
      </w:r>
    </w:p>
    <w:p w14:paraId="7B43D133" w14:textId="55F827D9" w:rsidR="007A52AD" w:rsidRPr="001A4179" w:rsidRDefault="0005097F" w:rsidP="00886A7D">
      <w:pPr>
        <w:pStyle w:val="3"/>
        <w:ind w:firstLine="672"/>
        <w:rPr>
          <w:rFonts w:ascii="宋体" w:hAnsi="宋体"/>
        </w:rPr>
      </w:pPr>
      <w:r w:rsidRPr="001A4179">
        <w:rPr>
          <w:rFonts w:ascii="宋体" w:hAnsi="宋体"/>
        </w:rPr>
        <w:t>2</w:t>
      </w:r>
      <w:r w:rsidR="008764DD">
        <w:rPr>
          <w:rFonts w:ascii="宋体" w:hAnsi="宋体" w:hint="eastAsia"/>
        </w:rPr>
        <w:t>.</w:t>
      </w:r>
      <w:r w:rsidRPr="001A4179">
        <w:rPr>
          <w:rFonts w:ascii="宋体" w:hAnsi="宋体"/>
        </w:rPr>
        <w:t>1</w:t>
      </w:r>
      <w:r w:rsidR="007A52AD" w:rsidRPr="001A4179">
        <w:rPr>
          <w:rFonts w:ascii="宋体" w:hAnsi="宋体"/>
        </w:rPr>
        <w:t xml:space="preserve"> Word 的启动和退出</w:t>
      </w:r>
    </w:p>
    <w:p w14:paraId="73BD8537" w14:textId="5A63E50C" w:rsidR="00DC1A1D" w:rsidRPr="001A4179" w:rsidRDefault="009F4ADA" w:rsidP="00DC1A1D">
      <w:pPr>
        <w:ind w:firstLineChars="200" w:firstLine="509"/>
        <w:rPr>
          <w:rFonts w:ascii="宋体" w:eastAsia="宋体" w:hAnsi="宋体"/>
          <w:sz w:val="24"/>
          <w:szCs w:val="24"/>
        </w:rPr>
      </w:pP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的启动和退出都有多种不同的方法</w:t>
      </w:r>
      <w:r w:rsidR="00555721">
        <w:rPr>
          <w:rFonts w:ascii="宋体" w:eastAsia="宋体" w:hAnsi="宋体" w:hint="eastAsia"/>
          <w:sz w:val="24"/>
          <w:szCs w:val="24"/>
        </w:rPr>
        <w:t>，</w:t>
      </w:r>
      <w:r w:rsidR="00101895">
        <w:rPr>
          <w:rFonts w:ascii="宋体" w:eastAsia="宋体" w:hAnsi="宋体" w:hint="eastAsia"/>
          <w:sz w:val="24"/>
          <w:szCs w:val="24"/>
        </w:rPr>
        <w:t>用户可以根据自己操作习惯选择操作方法</w:t>
      </w:r>
      <w:r w:rsidR="00555721">
        <w:rPr>
          <w:rFonts w:ascii="宋体" w:eastAsia="宋体" w:hAnsi="宋体" w:hint="eastAsia"/>
          <w:sz w:val="24"/>
          <w:szCs w:val="24"/>
        </w:rPr>
        <w:t>，</w:t>
      </w:r>
      <w:r w:rsidR="00DC1A1D" w:rsidRPr="001A4179">
        <w:rPr>
          <w:rFonts w:ascii="宋体" w:eastAsia="宋体" w:hAnsi="宋体" w:hint="eastAsia"/>
          <w:sz w:val="24"/>
          <w:szCs w:val="24"/>
        </w:rPr>
        <w:t>以下是</w:t>
      </w: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常用的启动和退出的方法。</w:t>
      </w:r>
    </w:p>
    <w:p w14:paraId="48AC7A34" w14:textId="7B356505" w:rsidR="00886A7D" w:rsidRPr="001A4179" w:rsidRDefault="006360CD" w:rsidP="001A4179">
      <w:pPr>
        <w:pStyle w:val="a6"/>
        <w:ind w:left="420" w:firstLineChars="0" w:firstLine="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sz w:val="24"/>
          <w:szCs w:val="24"/>
        </w:rPr>
        <w:t>.</w:t>
      </w:r>
      <w:r w:rsidRPr="001A4179">
        <w:rPr>
          <w:rFonts w:ascii="宋体" w:eastAsia="宋体" w:hAnsi="宋体"/>
          <w:sz w:val="24"/>
          <w:szCs w:val="24"/>
        </w:rPr>
        <w:t xml:space="preserve">1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的启动</w:t>
      </w:r>
    </w:p>
    <w:p w14:paraId="1BD8F409" w14:textId="7005A9F4" w:rsidR="00886A7D" w:rsidRPr="001A4179" w:rsidRDefault="009F4ADA" w:rsidP="001A4179">
      <w:pPr>
        <w:ind w:firstLine="420"/>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启动</w:t>
      </w:r>
      <w:del w:id="608" w:author="瑞明 唐" w:date="2019-04-20T16:09:00Z">
        <w:r w:rsidR="00886A7D" w:rsidRPr="001A4179" w:rsidDel="00E85A30">
          <w:rPr>
            <w:rFonts w:ascii="宋体" w:eastAsia="宋体" w:hAnsi="宋体" w:hint="eastAsia"/>
            <w:sz w:val="24"/>
            <w:szCs w:val="24"/>
          </w:rPr>
          <w:delText>有</w:delText>
        </w:r>
      </w:del>
      <w:r w:rsidR="00886A7D" w:rsidRPr="001A4179">
        <w:rPr>
          <w:rFonts w:ascii="宋体" w:eastAsia="宋体" w:hAnsi="宋体" w:hint="eastAsia"/>
          <w:sz w:val="24"/>
          <w:szCs w:val="24"/>
        </w:rPr>
        <w:t>三种方法</w:t>
      </w:r>
      <w:r w:rsidR="00555721">
        <w:rPr>
          <w:rFonts w:ascii="宋体" w:eastAsia="宋体" w:hAnsi="宋体" w:hint="eastAsia"/>
          <w:sz w:val="24"/>
          <w:szCs w:val="24"/>
        </w:rPr>
        <w:t>：</w:t>
      </w:r>
    </w:p>
    <w:p w14:paraId="6D16BA42" w14:textId="4AF39C8A"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1</w:t>
      </w:r>
      <w:r>
        <w:rPr>
          <w:rFonts w:ascii="宋体" w:eastAsia="宋体" w:hAnsi="宋体"/>
          <w:sz w:val="24"/>
          <w:szCs w:val="24"/>
        </w:rPr>
        <w:t>）</w:t>
      </w:r>
      <w:r w:rsidR="00886A7D" w:rsidRPr="001A4179">
        <w:rPr>
          <w:rFonts w:ascii="宋体" w:eastAsia="宋体" w:hAnsi="宋体" w:hint="eastAsia"/>
          <w:sz w:val="24"/>
          <w:szCs w:val="24"/>
        </w:rPr>
        <w:t>执行</w:t>
      </w:r>
      <w:r w:rsidR="00262C08">
        <w:rPr>
          <w:rFonts w:ascii="宋体" w:eastAsia="宋体" w:hAnsi="宋体" w:hint="eastAsia"/>
          <w:sz w:val="24"/>
          <w:szCs w:val="24"/>
        </w:rPr>
        <w:t>“开始”</w:t>
      </w:r>
      <w:r w:rsidR="00886A7D" w:rsidRPr="001A4179">
        <w:rPr>
          <w:rFonts w:ascii="宋体" w:eastAsia="宋体" w:hAnsi="宋体" w:hint="eastAsia"/>
          <w:sz w:val="24"/>
          <w:szCs w:val="24"/>
        </w:rPr>
        <w:t>→</w:t>
      </w:r>
      <w:r w:rsidR="00262C08">
        <w:rPr>
          <w:rFonts w:ascii="宋体" w:eastAsia="宋体" w:hAnsi="宋体" w:hint="eastAsia"/>
          <w:sz w:val="24"/>
          <w:szCs w:val="24"/>
        </w:rPr>
        <w:t>“所有程序”</w:t>
      </w:r>
      <w:r w:rsidR="00886A7D" w:rsidRPr="001A4179">
        <w:rPr>
          <w:rFonts w:ascii="宋体" w:eastAsia="宋体" w:hAnsi="宋体" w:hint="eastAsia"/>
          <w:sz w:val="24"/>
          <w:szCs w:val="24"/>
        </w:rPr>
        <w:t>→</w:t>
      </w:r>
      <w:r w:rsidR="00262C08">
        <w:rPr>
          <w:rFonts w:ascii="宋体" w:eastAsia="宋体" w:hAnsi="宋体" w:hint="eastAsia"/>
          <w:sz w:val="24"/>
          <w:szCs w:val="24"/>
        </w:rPr>
        <w:t>“</w:t>
      </w:r>
      <w:r w:rsidR="00262C08" w:rsidRPr="001A4179">
        <w:rPr>
          <w:rFonts w:ascii="宋体" w:eastAsia="宋体" w:hAnsi="宋体"/>
          <w:sz w:val="24"/>
          <w:szCs w:val="24"/>
        </w:rPr>
        <w:t>Microsoft Office</w:t>
      </w:r>
      <w:r w:rsidR="00262C08">
        <w:rPr>
          <w:rFonts w:ascii="宋体" w:eastAsia="宋体" w:hAnsi="宋体" w:hint="eastAsia"/>
          <w:sz w:val="24"/>
          <w:szCs w:val="24"/>
        </w:rPr>
        <w:t>”</w:t>
      </w:r>
      <w:r w:rsidR="00886A7D" w:rsidRPr="001A4179">
        <w:rPr>
          <w:rFonts w:ascii="宋体" w:eastAsia="宋体" w:hAnsi="宋体"/>
          <w:sz w:val="24"/>
          <w:szCs w:val="24"/>
        </w:rPr>
        <w:t>命令</w:t>
      </w:r>
      <w:r>
        <w:rPr>
          <w:rFonts w:ascii="宋体" w:eastAsia="宋体" w:hAnsi="宋体"/>
          <w:sz w:val="24"/>
          <w:szCs w:val="24"/>
        </w:rPr>
        <w:t>，</w:t>
      </w:r>
      <w:r w:rsidR="00886A7D" w:rsidRPr="001A4179">
        <w:rPr>
          <w:rFonts w:ascii="宋体" w:eastAsia="宋体" w:hAnsi="宋体"/>
          <w:sz w:val="24"/>
          <w:szCs w:val="24"/>
        </w:rPr>
        <w:t>选中</w:t>
      </w:r>
      <w:r w:rsidR="00262C08">
        <w:rPr>
          <w:rFonts w:ascii="宋体" w:eastAsia="宋体" w:hAnsi="宋体" w:hint="eastAsia"/>
          <w:sz w:val="24"/>
          <w:szCs w:val="24"/>
        </w:rPr>
        <w:t>“</w:t>
      </w:r>
      <w:r w:rsidR="00262C08" w:rsidRPr="00262C08">
        <w:rPr>
          <w:rFonts w:ascii="宋体" w:eastAsia="宋体" w:hAnsi="宋体"/>
          <w:sz w:val="24"/>
          <w:szCs w:val="24"/>
        </w:rPr>
        <w:t xml:space="preserve"> </w:t>
      </w:r>
      <w:r w:rsidR="00262C08" w:rsidRPr="001A4179">
        <w:rPr>
          <w:rFonts w:ascii="宋体" w:eastAsia="宋体" w:hAnsi="宋体"/>
          <w:sz w:val="24"/>
          <w:szCs w:val="24"/>
        </w:rPr>
        <w:t xml:space="preserve">Microsoft </w:t>
      </w:r>
      <w:r w:rsidR="00262C08">
        <w:rPr>
          <w:rFonts w:ascii="宋体" w:eastAsia="宋体" w:hAnsi="宋体"/>
          <w:sz w:val="24"/>
          <w:szCs w:val="24"/>
        </w:rPr>
        <w:t>Word2010</w:t>
      </w:r>
      <w:r w:rsidR="00262C08">
        <w:rPr>
          <w:rFonts w:ascii="宋体" w:eastAsia="宋体" w:hAnsi="宋体" w:hint="eastAsia"/>
          <w:sz w:val="24"/>
          <w:szCs w:val="24"/>
        </w:rPr>
        <w:t>”</w:t>
      </w:r>
      <w:r w:rsidR="00886A7D" w:rsidRPr="001A4179">
        <w:rPr>
          <w:rFonts w:ascii="宋体" w:eastAsia="宋体" w:hAnsi="宋体" w:hint="eastAsia"/>
          <w:sz w:val="24"/>
          <w:szCs w:val="24"/>
        </w:rPr>
        <w:t>。</w:t>
      </w:r>
    </w:p>
    <w:p w14:paraId="1BF470A3" w14:textId="0DC5F039"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2</w:t>
      </w:r>
      <w:r>
        <w:rPr>
          <w:rFonts w:ascii="宋体" w:eastAsia="宋体" w:hAnsi="宋体"/>
          <w:sz w:val="24"/>
          <w:szCs w:val="24"/>
        </w:rPr>
        <w:t>）</w:t>
      </w:r>
      <w:r w:rsidR="00886A7D" w:rsidRPr="001A4179">
        <w:rPr>
          <w:rFonts w:ascii="宋体" w:eastAsia="宋体" w:hAnsi="宋体" w:hint="eastAsia"/>
          <w:sz w:val="24"/>
          <w:szCs w:val="24"/>
        </w:rPr>
        <w:t>如果桌面有</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程序快捷方式图标</w:t>
      </w:r>
      <w:r>
        <w:rPr>
          <w:rFonts w:ascii="宋体" w:eastAsia="宋体" w:hAnsi="宋体" w:hint="eastAsia"/>
          <w:sz w:val="24"/>
          <w:szCs w:val="24"/>
        </w:rPr>
        <w:t>，</w:t>
      </w:r>
      <w:r w:rsidR="00886A7D" w:rsidRPr="001A4179">
        <w:rPr>
          <w:rFonts w:ascii="宋体" w:eastAsia="宋体" w:hAnsi="宋体" w:hint="eastAsia"/>
          <w:sz w:val="24"/>
          <w:szCs w:val="24"/>
        </w:rPr>
        <w:t>可以双击</w:t>
      </w:r>
      <w:r>
        <w:rPr>
          <w:rFonts w:ascii="宋体" w:eastAsia="宋体" w:hAnsi="宋体" w:hint="eastAsia"/>
          <w:sz w:val="24"/>
          <w:szCs w:val="24"/>
        </w:rPr>
        <w:t>，</w:t>
      </w:r>
      <w:r w:rsidR="00886A7D" w:rsidRPr="001A4179">
        <w:rPr>
          <w:rFonts w:ascii="宋体" w:eastAsia="宋体" w:hAnsi="宋体" w:hint="eastAsia"/>
          <w:sz w:val="24"/>
          <w:szCs w:val="24"/>
        </w:rPr>
        <w:t>启动程序。</w:t>
      </w:r>
    </w:p>
    <w:p w14:paraId="0B91DE08" w14:textId="35879CE0" w:rsidR="00886A7D" w:rsidRPr="001A4179" w:rsidRDefault="00886A7D" w:rsidP="001A4179">
      <w:pPr>
        <w:pStyle w:val="a6"/>
        <w:numPr>
          <w:ilvl w:val="0"/>
          <w:numId w:val="36"/>
        </w:numPr>
        <w:ind w:firstLineChars="0"/>
        <w:rPr>
          <w:rFonts w:ascii="宋体" w:eastAsia="宋体" w:hAnsi="宋体"/>
          <w:sz w:val="24"/>
          <w:szCs w:val="24"/>
        </w:rPr>
      </w:pPr>
      <w:r w:rsidRPr="001A4179">
        <w:rPr>
          <w:rFonts w:ascii="宋体" w:eastAsia="宋体" w:hAnsi="宋体" w:hint="eastAsia"/>
          <w:sz w:val="24"/>
          <w:szCs w:val="24"/>
        </w:rPr>
        <w:t>打开已有的</w:t>
      </w:r>
      <w:r w:rsidRPr="001A4179">
        <w:rPr>
          <w:rFonts w:ascii="宋体" w:eastAsia="宋体" w:hAnsi="宋体"/>
          <w:sz w:val="24"/>
          <w:szCs w:val="24"/>
        </w:rPr>
        <w:t xml:space="preserve">word </w:t>
      </w:r>
      <w:r w:rsidRPr="001A4179">
        <w:rPr>
          <w:rFonts w:ascii="宋体" w:eastAsia="宋体" w:hAnsi="宋体" w:hint="eastAsia"/>
          <w:sz w:val="24"/>
          <w:szCs w:val="24"/>
        </w:rPr>
        <w:t>文件。</w:t>
      </w:r>
    </w:p>
    <w:p w14:paraId="75FF90F3" w14:textId="1BAD0087" w:rsidR="00886A7D" w:rsidRPr="001A4179" w:rsidRDefault="0028448C" w:rsidP="001A4179">
      <w:pPr>
        <w:pStyle w:val="a6"/>
        <w:ind w:firstLineChars="0"/>
        <w:rPr>
          <w:rFonts w:ascii="宋体" w:eastAsia="宋体" w:hAnsi="宋体"/>
          <w:sz w:val="24"/>
          <w:szCs w:val="24"/>
        </w:rPr>
      </w:pPr>
      <w:r>
        <w:rPr>
          <w:rFonts w:ascii="宋体" w:eastAsia="宋体" w:hAnsi="宋体"/>
          <w:sz w:val="24"/>
          <w:szCs w:val="24"/>
        </w:rPr>
        <w:t>2</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 xml:space="preserve">2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的退出</w:t>
      </w:r>
    </w:p>
    <w:p w14:paraId="6868B562" w14:textId="180E5BAB" w:rsidR="00886A7D" w:rsidRPr="001A4179" w:rsidRDefault="009F4ADA" w:rsidP="00886A7D">
      <w:pPr>
        <w:ind w:firstLineChars="200" w:firstLine="509"/>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退出</w:t>
      </w:r>
      <w:del w:id="609" w:author="瑞明 唐" w:date="2019-04-20T16:09:00Z">
        <w:r w:rsidR="00886A7D" w:rsidRPr="001A4179" w:rsidDel="00864E5A">
          <w:rPr>
            <w:rFonts w:ascii="宋体" w:eastAsia="宋体" w:hAnsi="宋体" w:hint="eastAsia"/>
            <w:sz w:val="24"/>
            <w:szCs w:val="24"/>
          </w:rPr>
          <w:delText>有</w:delText>
        </w:r>
      </w:del>
      <w:r w:rsidR="00886A7D" w:rsidRPr="001A4179">
        <w:rPr>
          <w:rFonts w:ascii="宋体" w:eastAsia="宋体" w:hAnsi="宋体" w:hint="eastAsia"/>
          <w:sz w:val="24"/>
          <w:szCs w:val="24"/>
        </w:rPr>
        <w:t>三种方法</w:t>
      </w:r>
      <w:r w:rsidR="00555721">
        <w:rPr>
          <w:rFonts w:ascii="宋体" w:eastAsia="宋体" w:hAnsi="宋体" w:hint="eastAsia"/>
          <w:sz w:val="24"/>
          <w:szCs w:val="24"/>
        </w:rPr>
        <w:t>：</w:t>
      </w:r>
    </w:p>
    <w:p w14:paraId="14035B3A" w14:textId="4C10A760" w:rsidR="00886A7D" w:rsidRPr="001A4179" w:rsidRDefault="00886A7D" w:rsidP="00886A7D">
      <w:pPr>
        <w:ind w:firstLineChars="200" w:firstLine="509"/>
        <w:rPr>
          <w:rFonts w:ascii="宋体" w:eastAsia="宋体" w:hAnsi="宋体"/>
          <w:sz w:val="24"/>
          <w:szCs w:val="24"/>
        </w:rPr>
      </w:pPr>
      <w:del w:id="610" w:author="瑞明 唐" w:date="2019-04-17T10:54:00Z">
        <w:r w:rsidRPr="001A4179" w:rsidDel="002E5DAA">
          <w:rPr>
            <w:rFonts w:ascii="宋体" w:eastAsia="宋体" w:hAnsi="宋体"/>
            <w:noProof/>
            <w:sz w:val="24"/>
            <w:szCs w:val="24"/>
          </w:rPr>
          <w:drawing>
            <wp:inline distT="0" distB="0" distL="0" distR="0" wp14:anchorId="10013A37" wp14:editId="452D25D5">
              <wp:extent cx="147320" cy="147320"/>
              <wp:effectExtent l="0" t="0" r="508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44">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del>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w:t>
      </w:r>
      <w:r w:rsidR="009F4ADA">
        <w:rPr>
          <w:rFonts w:ascii="宋体" w:eastAsia="宋体" w:hAnsi="宋体"/>
          <w:sz w:val="24"/>
          <w:szCs w:val="24"/>
        </w:rPr>
        <w:t>Word2010</w:t>
      </w:r>
      <w:r w:rsidRPr="001A4179">
        <w:rPr>
          <w:rFonts w:ascii="宋体" w:eastAsia="宋体" w:hAnsi="宋体" w:hint="eastAsia"/>
          <w:sz w:val="24"/>
          <w:szCs w:val="24"/>
        </w:rPr>
        <w:t>窗口右上角的窗口</w:t>
      </w:r>
      <w:r w:rsidR="00101895">
        <w:rPr>
          <w:rFonts w:ascii="宋体" w:eastAsia="宋体" w:hAnsi="宋体" w:hint="eastAsia"/>
          <w:sz w:val="24"/>
          <w:szCs w:val="24"/>
        </w:rPr>
        <w:t>关闭</w:t>
      </w:r>
      <w:r w:rsidRPr="001A4179">
        <w:rPr>
          <w:rFonts w:ascii="宋体" w:eastAsia="宋体" w:hAnsi="宋体" w:hint="eastAsia"/>
          <w:sz w:val="24"/>
          <w:szCs w:val="24"/>
        </w:rPr>
        <w:t>控制按钮</w:t>
      </w:r>
      <w:ins w:id="611" w:author="瑞明 唐" w:date="2019-04-17T10:56:00Z">
        <w:r w:rsidR="002E5DAA" w:rsidRPr="001A4179">
          <w:rPr>
            <w:rFonts w:ascii="宋体" w:eastAsia="宋体" w:hAnsi="宋体"/>
            <w:noProof/>
            <w:sz w:val="24"/>
            <w:szCs w:val="24"/>
          </w:rPr>
          <w:drawing>
            <wp:inline distT="0" distB="0" distL="0" distR="0" wp14:anchorId="58AB553F" wp14:editId="3FF24367">
              <wp:extent cx="147320" cy="147320"/>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44">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ins>
      <w:r w:rsidR="00004CB6">
        <w:rPr>
          <w:rFonts w:ascii="宋体" w:eastAsia="宋体" w:hAnsi="宋体" w:hint="eastAsia"/>
          <w:sz w:val="24"/>
          <w:szCs w:val="24"/>
        </w:rPr>
        <w:t>。</w:t>
      </w:r>
    </w:p>
    <w:p w14:paraId="5FCF85C1" w14:textId="1749A4F1" w:rsidR="00886A7D" w:rsidRPr="001A4179" w:rsidRDefault="00886A7D" w:rsidP="00886A7D">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262C08">
        <w:rPr>
          <w:rFonts w:ascii="宋体" w:eastAsia="宋体" w:hAnsi="宋体" w:hint="eastAsia"/>
          <w:sz w:val="24"/>
          <w:szCs w:val="24"/>
        </w:rPr>
        <w:t>“文件”</w:t>
      </w:r>
      <w:r w:rsidRPr="001A4179">
        <w:rPr>
          <w:rFonts w:ascii="宋体" w:eastAsia="宋体" w:hAnsi="宋体" w:hint="eastAsia"/>
          <w:sz w:val="24"/>
          <w:szCs w:val="24"/>
        </w:rPr>
        <w:t>→</w:t>
      </w:r>
      <w:r w:rsidR="00262C08">
        <w:rPr>
          <w:rFonts w:ascii="宋体" w:eastAsia="宋体" w:hAnsi="宋体" w:hint="eastAsia"/>
          <w:sz w:val="24"/>
          <w:szCs w:val="24"/>
        </w:rPr>
        <w:t>“关闭”</w:t>
      </w:r>
      <w:r w:rsidR="00DC1A1D" w:rsidRPr="001A4179">
        <w:rPr>
          <w:rFonts w:ascii="宋体" w:eastAsia="宋体" w:hAnsi="宋体" w:hint="eastAsia"/>
          <w:sz w:val="24"/>
          <w:szCs w:val="24"/>
        </w:rPr>
        <w:t>命令。</w:t>
      </w:r>
    </w:p>
    <w:p w14:paraId="374B141B" w14:textId="7F497C2D" w:rsidR="00DC1A1D" w:rsidRPr="001A4179"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按组合键</w:t>
      </w:r>
      <w:r w:rsidRPr="001A4179">
        <w:rPr>
          <w:rFonts w:ascii="宋体" w:eastAsia="宋体" w:hAnsi="宋体"/>
          <w:sz w:val="24"/>
          <w:szCs w:val="24"/>
        </w:rPr>
        <w:t xml:space="preserve">Alt+F4 </w:t>
      </w:r>
      <w:r w:rsidRPr="001A4179">
        <w:rPr>
          <w:rFonts w:ascii="宋体" w:eastAsia="宋体" w:hAnsi="宋体" w:hint="eastAsia"/>
          <w:sz w:val="24"/>
          <w:szCs w:val="24"/>
        </w:rPr>
        <w:t>。</w:t>
      </w:r>
    </w:p>
    <w:p w14:paraId="564F253A" w14:textId="1CC221B2" w:rsidR="00DC1A1D"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如果编辑文档未保存</w:t>
      </w:r>
      <w:r w:rsidR="00555721">
        <w:rPr>
          <w:rFonts w:ascii="宋体" w:eastAsia="宋体" w:hAnsi="宋体" w:hint="eastAsia"/>
          <w:sz w:val="24"/>
          <w:szCs w:val="24"/>
        </w:rPr>
        <w:t>，</w:t>
      </w:r>
      <w:r w:rsidRPr="001A4179">
        <w:rPr>
          <w:rFonts w:ascii="宋体" w:eastAsia="宋体" w:hAnsi="宋体" w:hint="eastAsia"/>
          <w:sz w:val="24"/>
          <w:szCs w:val="24"/>
        </w:rPr>
        <w:t>退出时系统会打开保存提示的对话框</w:t>
      </w:r>
      <w:r w:rsidR="00555721">
        <w:rPr>
          <w:rFonts w:ascii="宋体" w:eastAsia="宋体" w:hAnsi="宋体" w:hint="eastAsia"/>
          <w:sz w:val="24"/>
          <w:szCs w:val="24"/>
        </w:rPr>
        <w:t>，</w:t>
      </w:r>
      <w:r w:rsidRPr="001A4179">
        <w:rPr>
          <w:rFonts w:ascii="宋体" w:eastAsia="宋体" w:hAnsi="宋体" w:hint="eastAsia"/>
          <w:sz w:val="24"/>
          <w:szCs w:val="24"/>
        </w:rPr>
        <w:t>用户可以选择是否保存文档。如</w:t>
      </w:r>
      <w:del w:id="612" w:author="瑞明 唐" w:date="2019-04-17T10:57: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004CB6" w:rsidDel="00D261B3">
          <w:rPr>
            <w:rFonts w:ascii="宋体" w:eastAsia="宋体" w:hAnsi="宋体"/>
            <w:sz w:val="24"/>
            <w:szCs w:val="24"/>
          </w:rPr>
          <w:delText>12</w:delText>
        </w:r>
      </w:del>
      <w:ins w:id="613" w:author="瑞明 唐" w:date="2019-04-17T10:57:00Z">
        <w:r w:rsidR="00D261B3">
          <w:rPr>
            <w:rFonts w:ascii="宋体" w:eastAsia="宋体" w:hAnsi="宋体"/>
            <w:sz w:val="24"/>
            <w:szCs w:val="24"/>
          </w:rPr>
          <w:fldChar w:fldCharType="begin"/>
        </w:r>
        <w:r w:rsidR="00D261B3">
          <w:rPr>
            <w:rFonts w:ascii="宋体" w:eastAsia="宋体" w:hAnsi="宋体"/>
            <w:sz w:val="24"/>
            <w:szCs w:val="24"/>
          </w:rPr>
          <w:instrText xml:space="preserve"> REF _Ref6391061 \h </w:instrText>
        </w:r>
      </w:ins>
      <w:r w:rsidR="00D261B3">
        <w:rPr>
          <w:rFonts w:ascii="宋体" w:eastAsia="宋体" w:hAnsi="宋体"/>
          <w:sz w:val="24"/>
          <w:szCs w:val="24"/>
        </w:rPr>
      </w:r>
      <w:r w:rsidR="00D261B3">
        <w:rPr>
          <w:rFonts w:ascii="宋体" w:eastAsia="宋体" w:hAnsi="宋体"/>
          <w:sz w:val="24"/>
          <w:szCs w:val="24"/>
        </w:rPr>
        <w:fldChar w:fldCharType="separate"/>
      </w:r>
      <w:ins w:id="614" w:author="瑞明 唐" w:date="2019-04-17T23:36:00Z">
        <w:r w:rsidR="00062BC7">
          <w:t xml:space="preserve">图4 - </w:t>
        </w:r>
        <w:r w:rsidR="00062BC7">
          <w:rPr>
            <w:noProof/>
          </w:rPr>
          <w:t>24</w:t>
        </w:r>
        <w:r w:rsidR="00062BC7">
          <w:rPr>
            <w:rFonts w:hint="eastAsia"/>
          </w:rPr>
          <w:t>保存对话框</w:t>
        </w:r>
      </w:ins>
      <w:ins w:id="615" w:author="瑞明 唐" w:date="2019-04-17T10:57:00Z">
        <w:r w:rsidR="00D261B3">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004CB6" w14:paraId="6454A6D5" w14:textId="77777777" w:rsidTr="001A4179">
        <w:trPr>
          <w:trHeight w:val="1565"/>
        </w:trPr>
        <w:tc>
          <w:tcPr>
            <w:tcW w:w="8528" w:type="dxa"/>
          </w:tcPr>
          <w:p w14:paraId="39519EA3" w14:textId="77777777" w:rsidR="002E5DAA" w:rsidRDefault="00004CB6">
            <w:pPr>
              <w:keepNext/>
              <w:jc w:val="center"/>
              <w:rPr>
                <w:ins w:id="616" w:author="瑞明 唐" w:date="2019-04-17T10:57:00Z"/>
              </w:rPr>
            </w:pPr>
            <w:r>
              <w:rPr>
                <w:rFonts w:ascii="宋体" w:eastAsia="宋体" w:hAnsi="宋体" w:hint="eastAsia"/>
                <w:noProof/>
                <w:sz w:val="24"/>
                <w:szCs w:val="24"/>
              </w:rPr>
              <w:drawing>
                <wp:inline distT="0" distB="0" distL="0" distR="0" wp14:anchorId="5DF550A1" wp14:editId="4C6E49AB">
                  <wp:extent cx="2157981" cy="646176"/>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4-12.png"/>
                          <pic:cNvPicPr/>
                        </pic:nvPicPr>
                        <pic:blipFill>
                          <a:blip r:embed="rId45">
                            <a:extLst>
                              <a:ext uri="{28A0092B-C50C-407E-A947-70E740481C1C}">
                                <a14:useLocalDpi xmlns:a14="http://schemas.microsoft.com/office/drawing/2010/main" val="0"/>
                              </a:ext>
                            </a:extLst>
                          </a:blip>
                          <a:stretch>
                            <a:fillRect/>
                          </a:stretch>
                        </pic:blipFill>
                        <pic:spPr>
                          <a:xfrm>
                            <a:off x="0" y="0"/>
                            <a:ext cx="2178381" cy="652285"/>
                          </a:xfrm>
                          <a:prstGeom prst="rect">
                            <a:avLst/>
                          </a:prstGeom>
                        </pic:spPr>
                      </pic:pic>
                    </a:graphicData>
                  </a:graphic>
                </wp:inline>
              </w:drawing>
            </w:r>
          </w:p>
          <w:p w14:paraId="6D8E506A" w14:textId="1C09AC63" w:rsidR="00004CB6" w:rsidDel="002E5DAA" w:rsidRDefault="002E5DAA">
            <w:pPr>
              <w:pStyle w:val="a9"/>
              <w:jc w:val="center"/>
              <w:rPr>
                <w:del w:id="617" w:author="瑞明 唐" w:date="2019-04-17T10:57:00Z"/>
              </w:rPr>
              <w:pPrChange w:id="618" w:author="瑞明 唐" w:date="2019-04-17T10:57:00Z">
                <w:pPr>
                  <w:keepNext/>
                  <w:jc w:val="center"/>
                </w:pPr>
              </w:pPrChange>
            </w:pPr>
            <w:bookmarkStart w:id="619" w:name="_Ref6391061"/>
            <w:ins w:id="620" w:author="瑞明 唐" w:date="2019-04-17T10:57:00Z">
              <w:r>
                <w:t>图</w:t>
              </w:r>
              <w:r>
                <w:t xml:space="preserve">4 - </w:t>
              </w:r>
              <w:r>
                <w:fldChar w:fldCharType="begin"/>
              </w:r>
              <w:r>
                <w:instrText xml:space="preserve"> SEQ </w:instrText>
              </w:r>
              <w:r>
                <w:instrText>图</w:instrText>
              </w:r>
              <w:r>
                <w:instrText xml:space="preserve">4_- \* ARABIC </w:instrText>
              </w:r>
            </w:ins>
            <w:r>
              <w:fldChar w:fldCharType="separate"/>
            </w:r>
            <w:ins w:id="621" w:author="瑞明 唐" w:date="2019-04-21T10:07:00Z">
              <w:r w:rsidR="00C93B02">
                <w:rPr>
                  <w:noProof/>
                </w:rPr>
                <w:t>24</w:t>
              </w:r>
            </w:ins>
            <w:ins w:id="622" w:author="瑞明 唐" w:date="2019-04-17T10:57:00Z">
              <w:r>
                <w:fldChar w:fldCharType="end"/>
              </w:r>
              <w:r>
                <w:rPr>
                  <w:rFonts w:hint="eastAsia"/>
                </w:rPr>
                <w:t>保存对话框</w:t>
              </w:r>
            </w:ins>
            <w:bookmarkEnd w:id="619"/>
          </w:p>
          <w:p w14:paraId="2ADFBCA4" w14:textId="0B13D610" w:rsidR="00004CB6" w:rsidRDefault="00004CB6">
            <w:pPr>
              <w:pStyle w:val="a9"/>
              <w:jc w:val="center"/>
              <w:rPr>
                <w:rFonts w:ascii="宋体" w:eastAsia="宋体" w:hAnsi="宋体"/>
                <w:sz w:val="24"/>
                <w:szCs w:val="24"/>
              </w:rPr>
            </w:pPr>
            <w:del w:id="623" w:author="瑞明 唐" w:date="2019-04-17T10:57:00Z">
              <w:r w:rsidDel="002E5DAA">
                <w:delText>图</w:delText>
              </w:r>
              <w:r w:rsidDel="002E5DAA">
                <w:delText xml:space="preserve"> 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624" w:author="瑞明 唐" w:date="2019-04-16T16:15:00Z">
              <w:r w:rsidR="00BB747F" w:rsidDel="00C71EF7">
                <w:rPr>
                  <w:noProof/>
                </w:rPr>
                <w:delText>12</w:delText>
              </w:r>
            </w:del>
            <w:del w:id="625" w:author="瑞明 唐" w:date="2019-04-17T10:57:00Z">
              <w:r w:rsidDel="002E5DAA">
                <w:fldChar w:fldCharType="end"/>
              </w:r>
              <w:r w:rsidDel="002E5DAA">
                <w:rPr>
                  <w:rFonts w:hint="eastAsia"/>
                </w:rPr>
                <w:delText>保存对话框</w:delText>
              </w:r>
            </w:del>
          </w:p>
        </w:tc>
      </w:tr>
    </w:tbl>
    <w:p w14:paraId="45EBFE0C" w14:textId="77777777" w:rsidR="00004CB6" w:rsidRPr="001A4179" w:rsidRDefault="00004CB6" w:rsidP="00886A7D">
      <w:pPr>
        <w:ind w:firstLineChars="200" w:firstLine="509"/>
        <w:rPr>
          <w:rFonts w:ascii="宋体" w:eastAsia="宋体" w:hAnsi="宋体"/>
          <w:sz w:val="24"/>
          <w:szCs w:val="24"/>
        </w:rPr>
      </w:pPr>
    </w:p>
    <w:p w14:paraId="01657688" w14:textId="72FCB2C6" w:rsidR="007A52AD" w:rsidRPr="001A4179" w:rsidRDefault="007A52AD" w:rsidP="00DC1A1D">
      <w:pPr>
        <w:pStyle w:val="3"/>
        <w:ind w:firstLine="672"/>
        <w:rPr>
          <w:rFonts w:ascii="宋体" w:hAnsi="宋体"/>
        </w:rPr>
      </w:pPr>
      <w:r w:rsidRPr="001A4179">
        <w:rPr>
          <w:rFonts w:ascii="宋体" w:hAnsi="宋体"/>
        </w:rPr>
        <w:t>2</w:t>
      </w:r>
      <w:r w:rsidR="008764DD">
        <w:rPr>
          <w:rFonts w:ascii="宋体" w:hAnsi="宋体" w:hint="eastAsia"/>
        </w:rPr>
        <w:t>.</w:t>
      </w:r>
      <w:r w:rsidR="0005097F" w:rsidRPr="001A4179">
        <w:rPr>
          <w:rFonts w:ascii="宋体" w:hAnsi="宋体"/>
        </w:rPr>
        <w:t>2</w:t>
      </w:r>
      <w:r w:rsidRPr="001A4179">
        <w:rPr>
          <w:rFonts w:ascii="宋体" w:hAnsi="宋体"/>
        </w:rPr>
        <w:t xml:space="preserve"> 新建与打开</w:t>
      </w:r>
    </w:p>
    <w:p w14:paraId="6574C9AC" w14:textId="01DAC095" w:rsidR="00E72386" w:rsidRDefault="00E72386" w:rsidP="00D81207">
      <w:pPr>
        <w:ind w:firstLineChars="200" w:firstLine="509"/>
        <w:rPr>
          <w:rFonts w:ascii="宋体" w:eastAsia="宋体" w:hAnsi="宋体"/>
          <w:sz w:val="24"/>
          <w:szCs w:val="24"/>
        </w:rPr>
      </w:pPr>
      <w:r>
        <w:rPr>
          <w:rFonts w:ascii="宋体" w:eastAsia="宋体" w:hAnsi="宋体" w:hint="eastAsia"/>
          <w:sz w:val="24"/>
          <w:szCs w:val="24"/>
        </w:rPr>
        <w:t>在学习这一小节之前，我们有必要了解Word文档两种扩展名。</w:t>
      </w:r>
      <w:r w:rsidR="00C364B5">
        <w:rPr>
          <w:rFonts w:ascii="宋体" w:eastAsia="宋体" w:hAnsi="宋体"/>
          <w:sz w:val="24"/>
          <w:szCs w:val="24"/>
        </w:rPr>
        <w:t>W</w:t>
      </w:r>
      <w:r w:rsidR="00C364B5">
        <w:rPr>
          <w:rFonts w:ascii="宋体" w:eastAsia="宋体" w:hAnsi="宋体" w:hint="eastAsia"/>
          <w:sz w:val="24"/>
          <w:szCs w:val="24"/>
        </w:rPr>
        <w:t>ord文档</w:t>
      </w:r>
      <w:r w:rsidR="005538CD">
        <w:rPr>
          <w:rFonts w:ascii="宋体" w:eastAsia="宋体" w:hAnsi="宋体" w:hint="eastAsia"/>
          <w:sz w:val="24"/>
          <w:szCs w:val="24"/>
        </w:rPr>
        <w:t>扩展名有doc以及docx两种格式，这两种格式文件</w:t>
      </w:r>
      <w:r>
        <w:rPr>
          <w:rFonts w:ascii="宋体" w:eastAsia="宋体" w:hAnsi="宋体" w:hint="eastAsia"/>
          <w:sz w:val="24"/>
          <w:szCs w:val="24"/>
        </w:rPr>
        <w:t>如下区别：</w:t>
      </w:r>
    </w:p>
    <w:p w14:paraId="2C80E014" w14:textId="41090AA7" w:rsidR="00D81207" w:rsidRPr="00E72386" w:rsidRDefault="005538CD"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t>Doc</w:t>
      </w:r>
      <w:r w:rsidRPr="00E72386">
        <w:rPr>
          <w:rFonts w:ascii="宋体" w:eastAsia="宋体" w:hAnsi="宋体" w:hint="eastAsia"/>
          <w:sz w:val="24"/>
          <w:szCs w:val="24"/>
        </w:rPr>
        <w:t>文件</w:t>
      </w:r>
      <w:r w:rsidRPr="00E72386">
        <w:rPr>
          <w:rFonts w:ascii="宋体" w:eastAsia="宋体" w:hAnsi="宋体"/>
          <w:sz w:val="24"/>
          <w:szCs w:val="24"/>
        </w:rPr>
        <w:t>是Word</w:t>
      </w:r>
      <w:r w:rsidR="00E72386" w:rsidRPr="00E72386">
        <w:rPr>
          <w:rFonts w:ascii="宋体" w:eastAsia="宋体" w:hAnsi="宋体"/>
          <w:sz w:val="24"/>
          <w:szCs w:val="24"/>
        </w:rPr>
        <w:t xml:space="preserve"> 2007</w:t>
      </w:r>
      <w:r w:rsidR="00E72386" w:rsidRPr="00E72386">
        <w:rPr>
          <w:rFonts w:ascii="宋体" w:eastAsia="宋体" w:hAnsi="宋体" w:hint="eastAsia"/>
          <w:sz w:val="24"/>
          <w:szCs w:val="24"/>
        </w:rPr>
        <w:t>之前版本</w:t>
      </w:r>
      <w:r w:rsidRPr="00E72386">
        <w:rPr>
          <w:rFonts w:ascii="宋体" w:eastAsia="宋体" w:hAnsi="宋体"/>
          <w:sz w:val="24"/>
          <w:szCs w:val="24"/>
        </w:rPr>
        <w:t>的旧文件格式系统，而docx</w:t>
      </w:r>
      <w:r w:rsidRPr="00E72386">
        <w:rPr>
          <w:rFonts w:ascii="宋体" w:eastAsia="宋体" w:hAnsi="宋体" w:hint="eastAsia"/>
          <w:sz w:val="24"/>
          <w:szCs w:val="24"/>
        </w:rPr>
        <w:t>文件</w:t>
      </w:r>
      <w:r w:rsidRPr="00E72386">
        <w:rPr>
          <w:rFonts w:ascii="宋体" w:eastAsia="宋体" w:hAnsi="宋体"/>
          <w:sz w:val="24"/>
          <w:szCs w:val="24"/>
        </w:rPr>
        <w:t>是MS Word的最新文件格式系统</w:t>
      </w:r>
      <w:r w:rsidR="00E72386" w:rsidRPr="00E72386">
        <w:rPr>
          <w:rFonts w:ascii="宋体" w:eastAsia="宋体" w:hAnsi="宋体" w:hint="eastAsia"/>
          <w:sz w:val="24"/>
          <w:szCs w:val="24"/>
        </w:rPr>
        <w:t>。</w:t>
      </w:r>
    </w:p>
    <w:p w14:paraId="12EA8D86" w14:textId="3D79792F"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相同文件，</w:t>
      </w:r>
      <w:r w:rsidRPr="00E72386">
        <w:rPr>
          <w:rFonts w:ascii="宋体" w:eastAsia="宋体" w:hAnsi="宋体"/>
          <w:sz w:val="24"/>
          <w:szCs w:val="24"/>
        </w:rPr>
        <w:t>docx文件大小比doc文件大小少75%，这样更便于通过电子邮件上传和共享文件</w:t>
      </w:r>
      <w:r w:rsidRPr="00E72386">
        <w:rPr>
          <w:rFonts w:ascii="宋体" w:eastAsia="宋体" w:hAnsi="宋体" w:hint="eastAsia"/>
          <w:sz w:val="24"/>
          <w:szCs w:val="24"/>
        </w:rPr>
        <w:t>。</w:t>
      </w:r>
    </w:p>
    <w:p w14:paraId="782AC442" w14:textId="7BD65AD3"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lastRenderedPageBreak/>
        <w:t>docx文件可以轻松转化为doc、html、rtf和其他文件格式，而没有外部转化器或者软件则无法实现doc的可转化性</w:t>
      </w:r>
      <w:r w:rsidRPr="00E72386">
        <w:rPr>
          <w:rFonts w:ascii="宋体" w:eastAsia="宋体" w:hAnsi="宋体" w:hint="eastAsia"/>
          <w:sz w:val="24"/>
          <w:szCs w:val="24"/>
        </w:rPr>
        <w:t>。</w:t>
      </w:r>
    </w:p>
    <w:p w14:paraId="69674FBB" w14:textId="424C2E9E"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r w:rsidRPr="00E72386">
        <w:rPr>
          <w:rFonts w:ascii="宋体" w:eastAsia="宋体" w:hAnsi="宋体" w:hint="eastAsia"/>
          <w:sz w:val="24"/>
          <w:szCs w:val="24"/>
        </w:rPr>
        <w:t>。</w:t>
      </w:r>
    </w:p>
    <w:p w14:paraId="7FA534D8" w14:textId="401AB7B8"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Word</w:t>
      </w:r>
      <w:r w:rsidRPr="00E72386">
        <w:rPr>
          <w:rFonts w:ascii="宋体" w:eastAsia="宋体" w:hAnsi="宋体"/>
          <w:sz w:val="24"/>
          <w:szCs w:val="24"/>
        </w:rPr>
        <w:t xml:space="preserve"> 2007</w:t>
      </w:r>
      <w:r w:rsidRPr="00E72386">
        <w:rPr>
          <w:rFonts w:ascii="宋体" w:eastAsia="宋体" w:hAnsi="宋体" w:hint="eastAsia"/>
          <w:sz w:val="24"/>
          <w:szCs w:val="24"/>
        </w:rPr>
        <w:t>之前版本程序只能打开doc文件不能打开docx文件。</w:t>
      </w:r>
    </w:p>
    <w:p w14:paraId="5C06F266" w14:textId="6E243741"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p>
    <w:p w14:paraId="67211A3C" w14:textId="75F49C33" w:rsidR="00DC1A1D" w:rsidRPr="001A4179" w:rsidRDefault="00004CB6" w:rsidP="001A4179">
      <w:pPr>
        <w:ind w:firstLineChars="200" w:firstLine="509"/>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1</w:t>
      </w:r>
      <w:r w:rsidR="00970832" w:rsidRPr="001A4179">
        <w:rPr>
          <w:rFonts w:ascii="宋体" w:eastAsia="宋体" w:hAnsi="宋体" w:hint="eastAsia"/>
          <w:sz w:val="24"/>
          <w:szCs w:val="24"/>
        </w:rPr>
        <w:t>新建</w:t>
      </w:r>
      <w:r w:rsidR="007A1948" w:rsidRPr="001A4179">
        <w:rPr>
          <w:rFonts w:ascii="宋体" w:eastAsia="宋体" w:hAnsi="宋体" w:hint="eastAsia"/>
          <w:sz w:val="24"/>
          <w:szCs w:val="24"/>
        </w:rPr>
        <w:t>文档</w:t>
      </w:r>
    </w:p>
    <w:p w14:paraId="7BF85343" w14:textId="2061A147" w:rsidR="007A1948"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启动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时</w:t>
      </w:r>
      <w:r w:rsidR="00555721">
        <w:rPr>
          <w:rFonts w:ascii="宋体" w:eastAsia="宋体" w:hAnsi="宋体" w:hint="eastAsia"/>
          <w:sz w:val="24"/>
          <w:szCs w:val="24"/>
        </w:rPr>
        <w:t>，</w:t>
      </w:r>
      <w:r w:rsidRPr="001A4179">
        <w:rPr>
          <w:rFonts w:ascii="宋体" w:eastAsia="宋体" w:hAnsi="宋体" w:hint="eastAsia"/>
          <w:sz w:val="24"/>
          <w:szCs w:val="24"/>
        </w:rPr>
        <w:t>系统会自动创立一个空白文档</w:t>
      </w:r>
      <w:r w:rsidR="00555721">
        <w:rPr>
          <w:rFonts w:ascii="宋体" w:eastAsia="宋体" w:hAnsi="宋体" w:hint="eastAsia"/>
          <w:sz w:val="24"/>
          <w:szCs w:val="24"/>
        </w:rPr>
        <w:t>，</w:t>
      </w:r>
      <w:r w:rsidRPr="001A4179">
        <w:rPr>
          <w:rFonts w:ascii="宋体" w:eastAsia="宋体" w:hAnsi="宋体" w:hint="eastAsia"/>
          <w:sz w:val="24"/>
          <w:szCs w:val="24"/>
        </w:rPr>
        <w:t>默认的文件名是</w:t>
      </w:r>
      <w:r w:rsidR="00FB34D6">
        <w:rPr>
          <w:rFonts w:ascii="宋体" w:eastAsia="宋体" w:hAnsi="宋体" w:hint="eastAsia"/>
          <w:sz w:val="24"/>
          <w:szCs w:val="24"/>
        </w:rPr>
        <w:t>“文档1”</w:t>
      </w: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新建文档常用方法</w:t>
      </w:r>
      <w:r w:rsidR="00555721">
        <w:rPr>
          <w:rFonts w:ascii="宋体" w:eastAsia="宋体" w:hAnsi="宋体" w:hint="eastAsia"/>
          <w:sz w:val="24"/>
          <w:szCs w:val="24"/>
        </w:rPr>
        <w:t>：</w:t>
      </w:r>
    </w:p>
    <w:p w14:paraId="009F233C" w14:textId="5C74E234"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利用快速访问工具栏新建</w:t>
      </w:r>
    </w:p>
    <w:p w14:paraId="74176BDE" w14:textId="33503868"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单击快速访问工具栏中的</w:t>
      </w:r>
      <w:r w:rsidR="00262C08">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可以新建一个文档。如</w:t>
      </w:r>
      <w:del w:id="626" w:author="瑞明 唐" w:date="2019-04-17T10:58: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Pr="001A4179" w:rsidDel="00D261B3">
          <w:rPr>
            <w:rFonts w:ascii="宋体" w:eastAsia="宋体" w:hAnsi="宋体"/>
            <w:sz w:val="24"/>
            <w:szCs w:val="24"/>
          </w:rPr>
          <w:delText xml:space="preserve">13 </w:delText>
        </w:r>
      </w:del>
      <w:ins w:id="627" w:author="瑞明 唐" w:date="2019-04-17T10:58:00Z">
        <w:r w:rsidR="00D261B3">
          <w:rPr>
            <w:rFonts w:ascii="宋体" w:eastAsia="宋体" w:hAnsi="宋体"/>
            <w:sz w:val="24"/>
            <w:szCs w:val="24"/>
          </w:rPr>
          <w:fldChar w:fldCharType="begin"/>
        </w:r>
        <w:r w:rsidR="00D261B3">
          <w:rPr>
            <w:rFonts w:ascii="宋体" w:eastAsia="宋体" w:hAnsi="宋体"/>
            <w:sz w:val="24"/>
            <w:szCs w:val="24"/>
          </w:rPr>
          <w:instrText xml:space="preserve"> REF _Ref6391148 \h </w:instrText>
        </w:r>
      </w:ins>
      <w:r w:rsidR="00D261B3">
        <w:rPr>
          <w:rFonts w:ascii="宋体" w:eastAsia="宋体" w:hAnsi="宋体"/>
          <w:sz w:val="24"/>
          <w:szCs w:val="24"/>
        </w:rPr>
      </w:r>
      <w:r w:rsidR="00D261B3">
        <w:rPr>
          <w:rFonts w:ascii="宋体" w:eastAsia="宋体" w:hAnsi="宋体"/>
          <w:sz w:val="24"/>
          <w:szCs w:val="24"/>
        </w:rPr>
        <w:fldChar w:fldCharType="separate"/>
      </w:r>
      <w:ins w:id="628" w:author="瑞明 唐" w:date="2019-04-17T23:36:00Z">
        <w:r w:rsidR="00062BC7">
          <w:t xml:space="preserve">图4 - </w:t>
        </w:r>
        <w:r w:rsidR="00062BC7">
          <w:rPr>
            <w:noProof/>
          </w:rPr>
          <w:t>25</w:t>
        </w:r>
        <w:r w:rsidR="00062BC7">
          <w:rPr>
            <w:rFonts w:hint="eastAsia"/>
          </w:rPr>
          <w:t>利用快速访问工具栏新建文件</w:t>
        </w:r>
      </w:ins>
      <w:ins w:id="629" w:author="瑞明 唐" w:date="2019-04-17T10:58:00Z">
        <w:r w:rsidR="00D261B3">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451"/>
      </w:tblGrid>
      <w:tr w:rsidR="00FB34D6" w14:paraId="47553BD3" w14:textId="77777777" w:rsidTr="001A4179">
        <w:trPr>
          <w:trHeight w:val="2679"/>
        </w:trPr>
        <w:tc>
          <w:tcPr>
            <w:tcW w:w="4077" w:type="dxa"/>
          </w:tcPr>
          <w:p w14:paraId="118035E5" w14:textId="77777777" w:rsidR="00D261B3" w:rsidRDefault="00FB34D6">
            <w:pPr>
              <w:keepNext/>
              <w:jc w:val="center"/>
              <w:rPr>
                <w:ins w:id="630" w:author="瑞明 唐" w:date="2019-04-17T10:57:00Z"/>
              </w:rPr>
            </w:pPr>
            <w:r>
              <w:rPr>
                <w:rFonts w:ascii="宋体" w:eastAsia="宋体" w:hAnsi="宋体"/>
                <w:noProof/>
              </w:rPr>
              <w:drawing>
                <wp:inline distT="0" distB="0" distL="0" distR="0" wp14:anchorId="1D750DC5" wp14:editId="3E0CF478">
                  <wp:extent cx="1579669" cy="1152144"/>
                  <wp:effectExtent l="0" t="0" r="190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4-13.png"/>
                          <pic:cNvPicPr/>
                        </pic:nvPicPr>
                        <pic:blipFill>
                          <a:blip r:embed="rId46">
                            <a:extLst>
                              <a:ext uri="{28A0092B-C50C-407E-A947-70E740481C1C}">
                                <a14:useLocalDpi xmlns:a14="http://schemas.microsoft.com/office/drawing/2010/main" val="0"/>
                              </a:ext>
                            </a:extLst>
                          </a:blip>
                          <a:stretch>
                            <a:fillRect/>
                          </a:stretch>
                        </pic:blipFill>
                        <pic:spPr>
                          <a:xfrm>
                            <a:off x="0" y="0"/>
                            <a:ext cx="1605625" cy="1171075"/>
                          </a:xfrm>
                          <a:prstGeom prst="rect">
                            <a:avLst/>
                          </a:prstGeom>
                        </pic:spPr>
                      </pic:pic>
                    </a:graphicData>
                  </a:graphic>
                </wp:inline>
              </w:drawing>
            </w:r>
          </w:p>
          <w:p w14:paraId="661C8F0A" w14:textId="43EC3F36" w:rsidR="00FB34D6" w:rsidDel="00D261B3" w:rsidRDefault="00D261B3">
            <w:pPr>
              <w:pStyle w:val="a9"/>
              <w:jc w:val="center"/>
              <w:rPr>
                <w:del w:id="631" w:author="瑞明 唐" w:date="2019-04-17T10:58:00Z"/>
              </w:rPr>
              <w:pPrChange w:id="632" w:author="瑞明 唐" w:date="2019-04-17T10:58:00Z">
                <w:pPr>
                  <w:keepNext/>
                  <w:jc w:val="center"/>
                </w:pPr>
              </w:pPrChange>
            </w:pPr>
            <w:bookmarkStart w:id="633" w:name="_Ref6391148"/>
            <w:ins w:id="634" w:author="瑞明 唐" w:date="2019-04-17T10:57:00Z">
              <w:r>
                <w:t>图</w:t>
              </w:r>
              <w:r>
                <w:t xml:space="preserve">4 - </w:t>
              </w:r>
              <w:r>
                <w:fldChar w:fldCharType="begin"/>
              </w:r>
              <w:r>
                <w:instrText xml:space="preserve"> SEQ </w:instrText>
              </w:r>
              <w:r>
                <w:instrText>图</w:instrText>
              </w:r>
              <w:r>
                <w:instrText xml:space="preserve">4_- \* ARABIC </w:instrText>
              </w:r>
            </w:ins>
            <w:r>
              <w:fldChar w:fldCharType="separate"/>
            </w:r>
            <w:ins w:id="635" w:author="瑞明 唐" w:date="2019-04-21T10:07:00Z">
              <w:r w:rsidR="00C93B02">
                <w:rPr>
                  <w:noProof/>
                </w:rPr>
                <w:t>25</w:t>
              </w:r>
            </w:ins>
            <w:ins w:id="636" w:author="瑞明 唐" w:date="2019-04-17T10:57:00Z">
              <w:r>
                <w:fldChar w:fldCharType="end"/>
              </w:r>
              <w:r>
                <w:rPr>
                  <w:rFonts w:hint="eastAsia"/>
                </w:rPr>
                <w:t>利用快速访问工具栏新建文件</w:t>
              </w:r>
            </w:ins>
            <w:bookmarkEnd w:id="633"/>
          </w:p>
          <w:p w14:paraId="061CE637" w14:textId="6FD92D14" w:rsidR="00FB34D6" w:rsidRDefault="00FB34D6">
            <w:pPr>
              <w:pStyle w:val="a9"/>
              <w:jc w:val="center"/>
              <w:rPr>
                <w:rFonts w:ascii="宋体" w:eastAsia="宋体" w:hAnsi="宋体"/>
              </w:rPr>
            </w:pPr>
            <w:del w:id="637" w:author="瑞明 唐" w:date="2019-04-17T10:58: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38" w:author="瑞明 唐" w:date="2019-04-16T16:15:00Z">
              <w:r w:rsidR="00BB747F" w:rsidDel="00C71EF7">
                <w:rPr>
                  <w:noProof/>
                </w:rPr>
                <w:delText>13</w:delText>
              </w:r>
            </w:del>
            <w:del w:id="639" w:author="瑞明 唐" w:date="2019-04-17T10:58:00Z">
              <w:r w:rsidDel="00D261B3">
                <w:fldChar w:fldCharType="end"/>
              </w:r>
              <w:r w:rsidDel="00D261B3">
                <w:delText xml:space="preserve"> </w:delText>
              </w:r>
              <w:r w:rsidDel="00D261B3">
                <w:rPr>
                  <w:rFonts w:hint="eastAsia"/>
                </w:rPr>
                <w:delText>利用快速访问工具栏新建文件</w:delText>
              </w:r>
            </w:del>
          </w:p>
        </w:tc>
        <w:tc>
          <w:tcPr>
            <w:tcW w:w="4451" w:type="dxa"/>
          </w:tcPr>
          <w:p w14:paraId="5C39C287" w14:textId="77777777" w:rsidR="00D261B3" w:rsidRDefault="00FB34D6">
            <w:pPr>
              <w:keepNext/>
              <w:jc w:val="center"/>
              <w:rPr>
                <w:ins w:id="640" w:author="瑞明 唐" w:date="2019-04-17T10:58:00Z"/>
              </w:rPr>
            </w:pPr>
            <w:r>
              <w:rPr>
                <w:rFonts w:ascii="宋体" w:eastAsia="宋体" w:hAnsi="宋体"/>
                <w:noProof/>
              </w:rPr>
              <w:drawing>
                <wp:inline distT="0" distB="0" distL="0" distR="0" wp14:anchorId="2280A443" wp14:editId="120B8726">
                  <wp:extent cx="1557227" cy="1200912"/>
                  <wp:effectExtent l="0" t="0" r="508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4-14.png"/>
                          <pic:cNvPicPr/>
                        </pic:nvPicPr>
                        <pic:blipFill>
                          <a:blip r:embed="rId47">
                            <a:extLst>
                              <a:ext uri="{28A0092B-C50C-407E-A947-70E740481C1C}">
                                <a14:useLocalDpi xmlns:a14="http://schemas.microsoft.com/office/drawing/2010/main" val="0"/>
                              </a:ext>
                            </a:extLst>
                          </a:blip>
                          <a:stretch>
                            <a:fillRect/>
                          </a:stretch>
                        </pic:blipFill>
                        <pic:spPr>
                          <a:xfrm>
                            <a:off x="0" y="0"/>
                            <a:ext cx="1576371" cy="1215675"/>
                          </a:xfrm>
                          <a:prstGeom prst="rect">
                            <a:avLst/>
                          </a:prstGeom>
                        </pic:spPr>
                      </pic:pic>
                    </a:graphicData>
                  </a:graphic>
                </wp:inline>
              </w:drawing>
            </w:r>
          </w:p>
          <w:p w14:paraId="4FFF902A" w14:textId="180978EE" w:rsidR="00FB34D6" w:rsidDel="00D261B3" w:rsidRDefault="00D261B3">
            <w:pPr>
              <w:pStyle w:val="a9"/>
              <w:jc w:val="center"/>
              <w:rPr>
                <w:del w:id="641" w:author="瑞明 唐" w:date="2019-04-17T10:58:00Z"/>
              </w:rPr>
              <w:pPrChange w:id="642" w:author="瑞明 唐" w:date="2019-04-17T10:58:00Z">
                <w:pPr>
                  <w:keepNext/>
                  <w:jc w:val="center"/>
                </w:pPr>
              </w:pPrChange>
            </w:pPr>
            <w:bookmarkStart w:id="643" w:name="_Ref6391211"/>
            <w:ins w:id="644" w:author="瑞明 唐" w:date="2019-04-17T10:58:00Z">
              <w:r>
                <w:t>图</w:t>
              </w:r>
              <w:r>
                <w:t xml:space="preserve">4 - </w:t>
              </w:r>
              <w:r>
                <w:fldChar w:fldCharType="begin"/>
              </w:r>
              <w:r>
                <w:instrText xml:space="preserve"> SEQ </w:instrText>
              </w:r>
              <w:r>
                <w:instrText>图</w:instrText>
              </w:r>
              <w:r>
                <w:instrText xml:space="preserve">4_- \* ARABIC </w:instrText>
              </w:r>
            </w:ins>
            <w:r>
              <w:fldChar w:fldCharType="separate"/>
            </w:r>
            <w:ins w:id="645" w:author="瑞明 唐" w:date="2019-04-21T10:07:00Z">
              <w:r w:rsidR="00C93B02">
                <w:rPr>
                  <w:noProof/>
                </w:rPr>
                <w:t>26</w:t>
              </w:r>
            </w:ins>
            <w:ins w:id="646" w:author="瑞明 唐" w:date="2019-04-17T10:58:00Z">
              <w:r>
                <w:fldChar w:fldCharType="end"/>
              </w:r>
              <w:r>
                <w:rPr>
                  <w:rFonts w:hint="eastAsia"/>
                </w:rPr>
                <w:t>访问工具栏新增“新建”按钮</w:t>
              </w:r>
            </w:ins>
            <w:bookmarkEnd w:id="643"/>
          </w:p>
          <w:p w14:paraId="75040859" w14:textId="398122D5" w:rsidR="00FB34D6" w:rsidRDefault="00FB34D6">
            <w:pPr>
              <w:pStyle w:val="a9"/>
              <w:jc w:val="center"/>
            </w:pPr>
            <w:del w:id="647" w:author="瑞明 唐" w:date="2019-04-17T10:58: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48" w:author="瑞明 唐" w:date="2019-04-16T16:15:00Z">
              <w:r w:rsidR="00BB747F" w:rsidDel="00C71EF7">
                <w:rPr>
                  <w:noProof/>
                </w:rPr>
                <w:delText>14</w:delText>
              </w:r>
            </w:del>
            <w:del w:id="649" w:author="瑞明 唐" w:date="2019-04-17T10:58:00Z">
              <w:r w:rsidDel="00D261B3">
                <w:fldChar w:fldCharType="end"/>
              </w:r>
              <w:r w:rsidDel="00D261B3">
                <w:rPr>
                  <w:rFonts w:hint="eastAsia"/>
                </w:rPr>
                <w:delText>快速访问工具栏新增“新建”按钮</w:delText>
              </w:r>
            </w:del>
          </w:p>
          <w:p w14:paraId="1DB86DB3" w14:textId="2BD376F3" w:rsidR="00FB34D6" w:rsidRDefault="00FB34D6" w:rsidP="001A4179">
            <w:pPr>
              <w:pStyle w:val="a9"/>
              <w:jc w:val="center"/>
              <w:rPr>
                <w:rFonts w:ascii="宋体" w:eastAsia="宋体" w:hAnsi="宋体"/>
              </w:rPr>
            </w:pPr>
          </w:p>
        </w:tc>
      </w:tr>
    </w:tbl>
    <w:p w14:paraId="3DD4AAC9" w14:textId="2199F15B"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如果没有</w:t>
      </w:r>
      <w:r w:rsidR="00F31F7F">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单击快速访问工具栏的扩展按钮</w:t>
      </w:r>
      <w:r w:rsidR="00555721">
        <w:rPr>
          <w:rFonts w:ascii="宋体" w:eastAsia="宋体" w:hAnsi="宋体" w:hint="eastAsia"/>
          <w:sz w:val="24"/>
          <w:szCs w:val="24"/>
        </w:rPr>
        <w:t>，</w:t>
      </w:r>
      <w:r w:rsidR="004B1A33" w:rsidRPr="001A4179">
        <w:rPr>
          <w:rFonts w:ascii="宋体" w:eastAsia="宋体" w:hAnsi="宋体" w:hint="eastAsia"/>
          <w:sz w:val="24"/>
          <w:szCs w:val="24"/>
        </w:rPr>
        <w:t>把</w:t>
      </w:r>
      <w:r w:rsidR="00F31F7F">
        <w:rPr>
          <w:rFonts w:ascii="宋体" w:eastAsia="宋体" w:hAnsi="宋体" w:hint="eastAsia"/>
          <w:sz w:val="24"/>
          <w:szCs w:val="24"/>
        </w:rPr>
        <w:t>“新建”</w:t>
      </w:r>
      <w:r w:rsidR="007C0FA2" w:rsidRPr="001A4179">
        <w:rPr>
          <w:rFonts w:ascii="宋体" w:eastAsia="宋体" w:hAnsi="宋体" w:hint="eastAsia"/>
          <w:sz w:val="24"/>
          <w:szCs w:val="24"/>
        </w:rPr>
        <w:t>按钮调用出来。</w:t>
      </w:r>
      <w:r w:rsidR="0093161C" w:rsidRPr="001A4179">
        <w:rPr>
          <w:rFonts w:ascii="宋体" w:eastAsia="宋体" w:hAnsi="宋体" w:hint="eastAsia"/>
          <w:sz w:val="24"/>
          <w:szCs w:val="24"/>
        </w:rPr>
        <w:t>如</w:t>
      </w:r>
      <w:ins w:id="650" w:author="瑞明 唐" w:date="2019-04-17T10:59:00Z">
        <w:r w:rsidR="00D261B3">
          <w:rPr>
            <w:rFonts w:ascii="宋体" w:eastAsia="宋体" w:hAnsi="宋体"/>
            <w:sz w:val="24"/>
            <w:szCs w:val="24"/>
          </w:rPr>
          <w:fldChar w:fldCharType="begin"/>
        </w:r>
        <w:r w:rsidR="00D261B3">
          <w:rPr>
            <w:rFonts w:ascii="宋体" w:eastAsia="宋体" w:hAnsi="宋体"/>
            <w:sz w:val="24"/>
            <w:szCs w:val="24"/>
          </w:rPr>
          <w:instrText xml:space="preserve"> </w:instrText>
        </w:r>
        <w:r w:rsidR="00D261B3">
          <w:rPr>
            <w:rFonts w:ascii="宋体" w:eastAsia="宋体" w:hAnsi="宋体" w:hint="eastAsia"/>
            <w:sz w:val="24"/>
            <w:szCs w:val="24"/>
          </w:rPr>
          <w:instrText>REF _Ref6391211 \h</w:instrText>
        </w:r>
        <w:r w:rsidR="00D261B3">
          <w:rPr>
            <w:rFonts w:ascii="宋体" w:eastAsia="宋体" w:hAnsi="宋体"/>
            <w:sz w:val="24"/>
            <w:szCs w:val="24"/>
          </w:rPr>
          <w:instrText xml:space="preserve"> </w:instrText>
        </w:r>
      </w:ins>
      <w:r w:rsidR="00D261B3">
        <w:rPr>
          <w:rFonts w:ascii="宋体" w:eastAsia="宋体" w:hAnsi="宋体"/>
          <w:sz w:val="24"/>
          <w:szCs w:val="24"/>
        </w:rPr>
      </w:r>
      <w:r w:rsidR="00D261B3">
        <w:rPr>
          <w:rFonts w:ascii="宋体" w:eastAsia="宋体" w:hAnsi="宋体"/>
          <w:sz w:val="24"/>
          <w:szCs w:val="24"/>
        </w:rPr>
        <w:fldChar w:fldCharType="separate"/>
      </w:r>
      <w:ins w:id="651" w:author="瑞明 唐" w:date="2019-04-17T23:36:00Z">
        <w:r w:rsidR="00062BC7">
          <w:t xml:space="preserve">图4 - </w:t>
        </w:r>
        <w:r w:rsidR="00062BC7">
          <w:rPr>
            <w:noProof/>
          </w:rPr>
          <w:t>26</w:t>
        </w:r>
        <w:r w:rsidR="00062BC7">
          <w:rPr>
            <w:rFonts w:hint="eastAsia"/>
          </w:rPr>
          <w:t>访问工具栏新增“新建”按钮</w:t>
        </w:r>
      </w:ins>
      <w:ins w:id="652" w:author="瑞明 唐" w:date="2019-04-17T10:59:00Z">
        <w:r w:rsidR="00D261B3">
          <w:rPr>
            <w:rFonts w:ascii="宋体" w:eastAsia="宋体" w:hAnsi="宋体"/>
            <w:sz w:val="24"/>
            <w:szCs w:val="24"/>
          </w:rPr>
          <w:fldChar w:fldCharType="end"/>
        </w:r>
      </w:ins>
      <w:del w:id="653" w:author="瑞明 唐" w:date="2019-04-17T10:59:00Z">
        <w:r w:rsidR="0093161C" w:rsidRPr="001A4179" w:rsidDel="00D261B3">
          <w:rPr>
            <w:rFonts w:ascii="宋体" w:eastAsia="宋体" w:hAnsi="宋体" w:hint="eastAsia"/>
            <w:sz w:val="24"/>
            <w:szCs w:val="24"/>
          </w:rPr>
          <w:delText>图</w:delText>
        </w:r>
        <w:r w:rsidR="007C0FA2"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7C0FA2" w:rsidRPr="001A4179" w:rsidDel="00D261B3">
          <w:rPr>
            <w:rFonts w:ascii="宋体" w:eastAsia="宋体" w:hAnsi="宋体"/>
            <w:sz w:val="24"/>
            <w:szCs w:val="24"/>
          </w:rPr>
          <w:delText>14</w:delText>
        </w:r>
      </w:del>
      <w:r w:rsidR="007C0FA2" w:rsidRPr="001A4179">
        <w:rPr>
          <w:rFonts w:ascii="宋体" w:eastAsia="宋体" w:hAnsi="宋体" w:hint="eastAsia"/>
          <w:sz w:val="24"/>
          <w:szCs w:val="24"/>
        </w:rPr>
        <w:t>所示。</w:t>
      </w:r>
    </w:p>
    <w:p w14:paraId="0BD8AD53" w14:textId="55105939" w:rsidR="007C0FA2" w:rsidRPr="001A4179" w:rsidRDefault="007C0FA2" w:rsidP="000646B7">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FB34D6">
        <w:rPr>
          <w:rFonts w:ascii="宋体" w:eastAsia="宋体" w:hAnsi="宋体" w:hint="eastAsia"/>
          <w:sz w:val="24"/>
          <w:szCs w:val="24"/>
        </w:rPr>
        <w:t>“文件”</w:t>
      </w:r>
      <w:r w:rsidRPr="001A4179">
        <w:rPr>
          <w:rFonts w:ascii="宋体" w:eastAsia="宋体" w:hAnsi="宋体" w:hint="eastAsia"/>
          <w:sz w:val="24"/>
          <w:szCs w:val="24"/>
        </w:rPr>
        <w:t>菜单新建</w:t>
      </w:r>
      <w:r w:rsidR="00555721">
        <w:rPr>
          <w:rFonts w:ascii="宋体" w:eastAsia="宋体" w:hAnsi="宋体" w:hint="eastAsia"/>
          <w:sz w:val="24"/>
          <w:szCs w:val="24"/>
        </w:rPr>
        <w:t>，</w:t>
      </w:r>
      <w:r w:rsidRPr="001A4179">
        <w:rPr>
          <w:rFonts w:ascii="宋体" w:eastAsia="宋体" w:hAnsi="宋体" w:hint="eastAsia"/>
          <w:sz w:val="24"/>
          <w:szCs w:val="24"/>
        </w:rPr>
        <w:t>执行</w:t>
      </w:r>
      <w:r w:rsidR="00FB34D6">
        <w:rPr>
          <w:rFonts w:ascii="宋体" w:eastAsia="宋体" w:hAnsi="宋体" w:hint="eastAsia"/>
          <w:sz w:val="24"/>
          <w:szCs w:val="24"/>
        </w:rPr>
        <w:t>“文件”→“新建”→“空白文档”</w:t>
      </w:r>
      <w:r w:rsidRPr="001A4179">
        <w:rPr>
          <w:rFonts w:ascii="宋体" w:eastAsia="宋体" w:hAnsi="宋体" w:hint="eastAsia"/>
          <w:sz w:val="24"/>
          <w:szCs w:val="24"/>
        </w:rPr>
        <w:t>。如</w:t>
      </w:r>
      <w:del w:id="654" w:author="瑞明 唐" w:date="2019-04-17T12:56:00Z">
        <w:r w:rsidRPr="001A4179" w:rsidDel="00A420D8">
          <w:rPr>
            <w:rFonts w:ascii="宋体" w:eastAsia="宋体" w:hAnsi="宋体" w:hint="eastAsia"/>
            <w:sz w:val="24"/>
            <w:szCs w:val="24"/>
          </w:rPr>
          <w:delText>图</w:delText>
        </w:r>
        <w:r w:rsidRPr="001A4179" w:rsidDel="00A420D8">
          <w:rPr>
            <w:rFonts w:ascii="宋体" w:eastAsia="宋体" w:hAnsi="宋体"/>
            <w:sz w:val="24"/>
            <w:szCs w:val="24"/>
          </w:rPr>
          <w:delText>4</w:delText>
        </w:r>
        <w:r w:rsidR="00D96DA5" w:rsidDel="00A420D8">
          <w:rPr>
            <w:rFonts w:ascii="宋体" w:eastAsia="宋体" w:hAnsi="宋体"/>
            <w:sz w:val="24"/>
            <w:szCs w:val="24"/>
          </w:rPr>
          <w:delText>-</w:delText>
        </w:r>
        <w:r w:rsidRPr="001A4179" w:rsidDel="00A420D8">
          <w:rPr>
            <w:rFonts w:ascii="宋体" w:eastAsia="宋体" w:hAnsi="宋体"/>
            <w:sz w:val="24"/>
            <w:szCs w:val="24"/>
          </w:rPr>
          <w:delText>1</w:delText>
        </w:r>
        <w:r w:rsidR="006856F1" w:rsidRPr="001A4179" w:rsidDel="00A420D8">
          <w:rPr>
            <w:rFonts w:ascii="宋体" w:eastAsia="宋体" w:hAnsi="宋体"/>
            <w:sz w:val="24"/>
            <w:szCs w:val="24"/>
          </w:rPr>
          <w:delText>5</w:delText>
        </w:r>
      </w:del>
      <w:ins w:id="655" w:author="瑞明 唐" w:date="2019-04-17T12:56:00Z">
        <w:r w:rsidR="00E371C5">
          <w:rPr>
            <w:rFonts w:ascii="宋体" w:eastAsia="宋体" w:hAnsi="宋体"/>
            <w:sz w:val="24"/>
            <w:szCs w:val="24"/>
          </w:rPr>
          <w:fldChar w:fldCharType="begin"/>
        </w:r>
        <w:r w:rsidR="00E371C5">
          <w:rPr>
            <w:rFonts w:ascii="宋体" w:eastAsia="宋体" w:hAnsi="宋体"/>
            <w:sz w:val="24"/>
            <w:szCs w:val="24"/>
          </w:rPr>
          <w:instrText xml:space="preserve"> REF _Ref6391272 \h </w:instrText>
        </w:r>
      </w:ins>
      <w:r w:rsidR="00E371C5">
        <w:rPr>
          <w:rFonts w:ascii="宋体" w:eastAsia="宋体" w:hAnsi="宋体"/>
          <w:sz w:val="24"/>
          <w:szCs w:val="24"/>
        </w:rPr>
      </w:r>
      <w:r w:rsidR="00E371C5">
        <w:rPr>
          <w:rFonts w:ascii="宋体" w:eastAsia="宋体" w:hAnsi="宋体"/>
          <w:sz w:val="24"/>
          <w:szCs w:val="24"/>
        </w:rPr>
        <w:fldChar w:fldCharType="separate"/>
      </w:r>
      <w:ins w:id="656" w:author="瑞明 唐" w:date="2019-04-17T23:36:00Z">
        <w:r w:rsidR="00062BC7">
          <w:t xml:space="preserve">图4 - </w:t>
        </w:r>
        <w:r w:rsidR="00062BC7">
          <w:rPr>
            <w:noProof/>
          </w:rPr>
          <w:t>27</w:t>
        </w:r>
        <w:r w:rsidR="00062BC7">
          <w:rPr>
            <w:rFonts w:hint="eastAsia"/>
          </w:rPr>
          <w:t>新建空白文档</w:t>
        </w:r>
      </w:ins>
      <w:ins w:id="657" w:author="瑞明 唐" w:date="2019-04-17T12:56:00Z">
        <w:r w:rsidR="00E371C5">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tblGrid>
      <w:tr w:rsidR="00FB34D6" w14:paraId="7877C672" w14:textId="77777777" w:rsidTr="001A4179">
        <w:trPr>
          <w:trHeight w:val="3375"/>
        </w:trPr>
        <w:tc>
          <w:tcPr>
            <w:tcW w:w="4057" w:type="dxa"/>
          </w:tcPr>
          <w:p w14:paraId="0E9C1584" w14:textId="77777777" w:rsidR="00D261B3" w:rsidRDefault="00FB34D6" w:rsidP="00062BC7">
            <w:pPr>
              <w:keepNext/>
              <w:jc w:val="center"/>
              <w:rPr>
                <w:ins w:id="658" w:author="瑞明 唐" w:date="2019-04-17T11:00:00Z"/>
              </w:rPr>
            </w:pPr>
            <w:r>
              <w:rPr>
                <w:rFonts w:ascii="宋体" w:eastAsia="宋体" w:hAnsi="宋体" w:hint="eastAsia"/>
                <w:noProof/>
              </w:rPr>
              <w:drawing>
                <wp:inline distT="0" distB="0" distL="0" distR="0" wp14:anchorId="210D8E65" wp14:editId="03E80FD9">
                  <wp:extent cx="1712976" cy="1672191"/>
                  <wp:effectExtent l="0" t="0" r="1905"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4-15.png"/>
                          <pic:cNvPicPr/>
                        </pic:nvPicPr>
                        <pic:blipFill>
                          <a:blip r:embed="rId48">
                            <a:extLst>
                              <a:ext uri="{28A0092B-C50C-407E-A947-70E740481C1C}">
                                <a14:useLocalDpi xmlns:a14="http://schemas.microsoft.com/office/drawing/2010/main" val="0"/>
                              </a:ext>
                            </a:extLst>
                          </a:blip>
                          <a:stretch>
                            <a:fillRect/>
                          </a:stretch>
                        </pic:blipFill>
                        <pic:spPr>
                          <a:xfrm>
                            <a:off x="0" y="0"/>
                            <a:ext cx="1758634" cy="1716762"/>
                          </a:xfrm>
                          <a:prstGeom prst="rect">
                            <a:avLst/>
                          </a:prstGeom>
                        </pic:spPr>
                      </pic:pic>
                    </a:graphicData>
                  </a:graphic>
                </wp:inline>
              </w:drawing>
            </w:r>
          </w:p>
          <w:p w14:paraId="4FE0A9EE" w14:textId="7A9B6C29" w:rsidR="00C153CC" w:rsidDel="00D261B3" w:rsidRDefault="00D261B3">
            <w:pPr>
              <w:pStyle w:val="a9"/>
              <w:jc w:val="center"/>
              <w:rPr>
                <w:del w:id="659" w:author="瑞明 唐" w:date="2019-04-17T11:00:00Z"/>
              </w:rPr>
              <w:pPrChange w:id="660" w:author="瑞明 唐" w:date="2019-04-17T11:00:00Z">
                <w:pPr>
                  <w:keepNext/>
                  <w:framePr w:hSpace="180" w:wrap="around" w:vAnchor="text" w:hAnchor="text" w:x="4644" w:y="1"/>
                  <w:suppressOverlap/>
                  <w:jc w:val="center"/>
                </w:pPr>
              </w:pPrChange>
            </w:pPr>
            <w:bookmarkStart w:id="661" w:name="_Ref6391272"/>
            <w:ins w:id="662" w:author="瑞明 唐" w:date="2019-04-17T11:00:00Z">
              <w:r>
                <w:t>图</w:t>
              </w:r>
              <w:r>
                <w:t xml:space="preserve">4 - </w:t>
              </w:r>
              <w:r>
                <w:fldChar w:fldCharType="begin"/>
              </w:r>
              <w:r>
                <w:instrText xml:space="preserve"> SEQ </w:instrText>
              </w:r>
              <w:r>
                <w:instrText>图</w:instrText>
              </w:r>
              <w:r>
                <w:instrText xml:space="preserve">4_- \* ARABIC </w:instrText>
              </w:r>
            </w:ins>
            <w:r>
              <w:fldChar w:fldCharType="separate"/>
            </w:r>
            <w:ins w:id="663" w:author="瑞明 唐" w:date="2019-04-21T10:07:00Z">
              <w:r w:rsidR="00C93B02">
                <w:rPr>
                  <w:noProof/>
                </w:rPr>
                <w:t>27</w:t>
              </w:r>
            </w:ins>
            <w:ins w:id="664" w:author="瑞明 唐" w:date="2019-04-17T11:00:00Z">
              <w:r>
                <w:fldChar w:fldCharType="end"/>
              </w:r>
              <w:r>
                <w:rPr>
                  <w:rFonts w:hint="eastAsia"/>
                </w:rPr>
                <w:t>新建空白文档</w:t>
              </w:r>
            </w:ins>
            <w:bookmarkEnd w:id="661"/>
          </w:p>
          <w:p w14:paraId="1E853CBC" w14:textId="62585A38" w:rsidR="00FB34D6" w:rsidRDefault="00C153CC" w:rsidP="00062BC7">
            <w:pPr>
              <w:pStyle w:val="a9"/>
              <w:jc w:val="center"/>
              <w:rPr>
                <w:rFonts w:ascii="宋体" w:eastAsia="宋体" w:hAnsi="宋体"/>
              </w:rPr>
            </w:pPr>
            <w:del w:id="665" w:author="瑞明 唐" w:date="2019-04-17T11:00: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66" w:author="瑞明 唐" w:date="2019-04-16T16:15:00Z">
              <w:r w:rsidR="00BB747F" w:rsidDel="00C71EF7">
                <w:rPr>
                  <w:noProof/>
                </w:rPr>
                <w:delText>15</w:delText>
              </w:r>
            </w:del>
            <w:del w:id="667" w:author="瑞明 唐" w:date="2019-04-17T11:00:00Z">
              <w:r w:rsidDel="00D261B3">
                <w:fldChar w:fldCharType="end"/>
              </w:r>
              <w:r w:rsidDel="00D261B3">
                <w:rPr>
                  <w:rFonts w:hint="eastAsia"/>
                </w:rPr>
                <w:delText>新建空白文件</w:delText>
              </w:r>
            </w:del>
          </w:p>
        </w:tc>
      </w:tr>
    </w:tbl>
    <w:p w14:paraId="516AA196" w14:textId="77777777" w:rsidR="00FB34D6" w:rsidRPr="001A4179" w:rsidRDefault="00FB34D6" w:rsidP="001A4179">
      <w:pPr>
        <w:keepNext/>
        <w:rPr>
          <w:rFonts w:ascii="宋体" w:eastAsia="宋体" w:hAnsi="宋体"/>
        </w:rPr>
      </w:pPr>
    </w:p>
    <w:p w14:paraId="274A6EB6" w14:textId="38CE46D5" w:rsidR="00970832" w:rsidRPr="001A4179" w:rsidRDefault="00004CB6" w:rsidP="001A4179">
      <w:pPr>
        <w:ind w:firstLine="42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2</w:t>
      </w:r>
      <w:r w:rsidR="00970832" w:rsidRPr="001A4179">
        <w:rPr>
          <w:rFonts w:ascii="宋体" w:eastAsia="宋体" w:hAnsi="宋体" w:hint="eastAsia"/>
          <w:sz w:val="24"/>
          <w:szCs w:val="24"/>
        </w:rPr>
        <w:t>打开</w:t>
      </w:r>
      <w:r w:rsidR="00970832" w:rsidRPr="001A4179">
        <w:rPr>
          <w:rFonts w:ascii="宋体" w:eastAsia="宋体" w:hAnsi="宋体"/>
          <w:sz w:val="24"/>
          <w:szCs w:val="24"/>
        </w:rPr>
        <w:t>word文档</w:t>
      </w:r>
    </w:p>
    <w:p w14:paraId="6D85F7E8" w14:textId="3E1F7B4E"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 xml:space="preserve"> </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008028D7">
        <w:rPr>
          <w:rFonts w:ascii="宋体" w:eastAsia="宋体" w:hAnsi="宋体" w:hint="eastAsia"/>
          <w:sz w:val="24"/>
          <w:szCs w:val="24"/>
        </w:rPr>
        <w:t>打开</w:t>
      </w:r>
      <w:r w:rsidRPr="001A4179">
        <w:rPr>
          <w:rFonts w:ascii="宋体" w:eastAsia="宋体" w:hAnsi="宋体" w:hint="eastAsia"/>
          <w:sz w:val="24"/>
          <w:szCs w:val="24"/>
        </w:rPr>
        <w:t>文档有以下方法</w:t>
      </w:r>
      <w:r w:rsidR="00555721">
        <w:rPr>
          <w:rFonts w:ascii="宋体" w:eastAsia="宋体" w:hAnsi="宋体" w:hint="eastAsia"/>
          <w:sz w:val="24"/>
          <w:szCs w:val="24"/>
        </w:rPr>
        <w:t>：</w:t>
      </w:r>
    </w:p>
    <w:p w14:paraId="47847D89" w14:textId="58CA379A"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双击文档图标。这种方式针对已经创建好的</w:t>
      </w:r>
      <w:r w:rsidRPr="001A4179">
        <w:rPr>
          <w:rFonts w:ascii="宋体" w:eastAsia="宋体" w:hAnsi="宋体"/>
          <w:sz w:val="24"/>
          <w:szCs w:val="24"/>
        </w:rPr>
        <w:t>word文件。</w:t>
      </w:r>
    </w:p>
    <w:p w14:paraId="40D0CD28" w14:textId="569DFA80"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利用文件菜单</w:t>
      </w:r>
      <w:r w:rsidR="00555721">
        <w:rPr>
          <w:rFonts w:ascii="宋体" w:eastAsia="宋体" w:hAnsi="宋体" w:hint="eastAsia"/>
          <w:sz w:val="24"/>
          <w:szCs w:val="24"/>
        </w:rPr>
        <w:t>：</w:t>
      </w:r>
    </w:p>
    <w:p w14:paraId="0EC2EBD3" w14:textId="6C0CAC54" w:rsidR="00555721" w:rsidRDefault="00970832" w:rsidP="00516C62">
      <w:pPr>
        <w:pStyle w:val="a6"/>
        <w:numPr>
          <w:ilvl w:val="0"/>
          <w:numId w:val="7"/>
        </w:numPr>
        <w:ind w:firstLineChars="0"/>
        <w:rPr>
          <w:rFonts w:ascii="宋体" w:eastAsia="宋体" w:hAnsi="宋体"/>
          <w:sz w:val="24"/>
          <w:szCs w:val="24"/>
        </w:rPr>
      </w:pPr>
      <w:r w:rsidRPr="001A4179">
        <w:rPr>
          <w:rFonts w:ascii="宋体" w:eastAsia="宋体" w:hAnsi="宋体" w:hint="eastAsia"/>
          <w:sz w:val="24"/>
          <w:szCs w:val="24"/>
        </w:rPr>
        <w:t>执行“文件”→“打开”命令</w:t>
      </w:r>
      <w:r w:rsidR="00555721">
        <w:rPr>
          <w:rFonts w:ascii="宋体" w:eastAsia="宋体" w:hAnsi="宋体" w:hint="eastAsia"/>
          <w:sz w:val="24"/>
          <w:szCs w:val="24"/>
        </w:rPr>
        <w:t>，</w:t>
      </w:r>
      <w:r w:rsidRPr="001A4179">
        <w:rPr>
          <w:rFonts w:ascii="宋体" w:eastAsia="宋体" w:hAnsi="宋体" w:hint="eastAsia"/>
          <w:sz w:val="24"/>
          <w:szCs w:val="24"/>
        </w:rPr>
        <w:t>如</w:t>
      </w:r>
      <w:del w:id="668" w:author="瑞明 唐" w:date="2019-04-17T11:00: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6856F1" w:rsidRPr="001A4179" w:rsidDel="00D261B3">
          <w:rPr>
            <w:rFonts w:ascii="宋体" w:eastAsia="宋体" w:hAnsi="宋体"/>
            <w:sz w:val="24"/>
            <w:szCs w:val="24"/>
          </w:rPr>
          <w:delText>16</w:delText>
        </w:r>
      </w:del>
      <w:ins w:id="669" w:author="瑞明 唐" w:date="2019-04-17T12:57:00Z">
        <w:r w:rsidR="00E371C5">
          <w:rPr>
            <w:rFonts w:ascii="宋体" w:eastAsia="宋体" w:hAnsi="宋体"/>
            <w:sz w:val="24"/>
            <w:szCs w:val="24"/>
          </w:rPr>
          <w:fldChar w:fldCharType="begin"/>
        </w:r>
        <w:r w:rsidR="00E371C5">
          <w:rPr>
            <w:rFonts w:ascii="宋体" w:eastAsia="宋体" w:hAnsi="宋体"/>
            <w:sz w:val="24"/>
            <w:szCs w:val="24"/>
          </w:rPr>
          <w:instrText xml:space="preserve"> REF _Ref6391324 \h </w:instrText>
        </w:r>
      </w:ins>
      <w:r w:rsidR="00E371C5">
        <w:rPr>
          <w:rFonts w:ascii="宋体" w:eastAsia="宋体" w:hAnsi="宋体"/>
          <w:sz w:val="24"/>
          <w:szCs w:val="24"/>
        </w:rPr>
      </w:r>
      <w:r w:rsidR="00E371C5">
        <w:rPr>
          <w:rFonts w:ascii="宋体" w:eastAsia="宋体" w:hAnsi="宋体"/>
          <w:sz w:val="24"/>
          <w:szCs w:val="24"/>
        </w:rPr>
        <w:fldChar w:fldCharType="separate"/>
      </w:r>
      <w:ins w:id="670" w:author="瑞明 唐" w:date="2019-04-17T23:36:00Z">
        <w:r w:rsidR="00062BC7">
          <w:t xml:space="preserve">图4 - </w:t>
        </w:r>
        <w:r w:rsidR="00062BC7">
          <w:rPr>
            <w:noProof/>
          </w:rPr>
          <w:t>28</w:t>
        </w:r>
        <w:r w:rsidR="00062BC7">
          <w:rPr>
            <w:rFonts w:hint="eastAsia"/>
          </w:rPr>
          <w:t>文件打开菜单</w:t>
        </w:r>
      </w:ins>
      <w:ins w:id="671" w:author="瑞明 唐" w:date="2019-04-17T12:57:00Z">
        <w:r w:rsidR="00E371C5">
          <w:rPr>
            <w:rFonts w:ascii="宋体" w:eastAsia="宋体" w:hAnsi="宋体"/>
            <w:sz w:val="24"/>
            <w:szCs w:val="24"/>
          </w:rPr>
          <w:fldChar w:fldCharType="end"/>
        </w:r>
      </w:ins>
      <w:r w:rsidRPr="001A4179">
        <w:rPr>
          <w:rFonts w:ascii="宋体" w:eastAsia="宋体" w:hAnsi="宋体" w:hint="eastAsia"/>
          <w:sz w:val="24"/>
          <w:szCs w:val="24"/>
        </w:rPr>
        <w:t>所示。</w:t>
      </w:r>
    </w:p>
    <w:p w14:paraId="7741B78A" w14:textId="34367412" w:rsidR="00970832" w:rsidRPr="001A4179" w:rsidRDefault="006856F1" w:rsidP="006856F1">
      <w:pPr>
        <w:ind w:firstLine="509"/>
        <w:rPr>
          <w:rFonts w:ascii="宋体" w:eastAsia="宋体" w:hAnsi="宋体"/>
          <w:sz w:val="24"/>
          <w:szCs w:val="24"/>
        </w:rPr>
      </w:pPr>
      <w:r w:rsidRPr="001A4179">
        <w:rPr>
          <w:rFonts w:ascii="宋体" w:eastAsia="宋体" w:hAnsi="宋体" w:hint="eastAsia"/>
          <w:sz w:val="24"/>
          <w:szCs w:val="24"/>
        </w:rPr>
        <w:t>②</w:t>
      </w:r>
      <w:r w:rsidR="00970832" w:rsidRPr="001A4179">
        <w:rPr>
          <w:rFonts w:ascii="宋体" w:eastAsia="宋体" w:hAnsi="宋体" w:hint="eastAsia"/>
          <w:sz w:val="24"/>
          <w:szCs w:val="24"/>
        </w:rPr>
        <w:t>在弹出的“打开”对话框中</w:t>
      </w:r>
      <w:r w:rsidR="00555721">
        <w:rPr>
          <w:rFonts w:ascii="宋体" w:eastAsia="宋体" w:hAnsi="宋体" w:hint="eastAsia"/>
          <w:sz w:val="24"/>
          <w:szCs w:val="24"/>
        </w:rPr>
        <w:t>，</w:t>
      </w:r>
      <w:r w:rsidR="00970832" w:rsidRPr="001A4179">
        <w:rPr>
          <w:rFonts w:ascii="宋体" w:eastAsia="宋体" w:hAnsi="宋体" w:hint="eastAsia"/>
          <w:sz w:val="24"/>
          <w:szCs w:val="24"/>
        </w:rPr>
        <w:t>找到需要打开文件的路径</w:t>
      </w:r>
      <w:r w:rsidR="00555721">
        <w:rPr>
          <w:rFonts w:ascii="宋体" w:eastAsia="宋体" w:hAnsi="宋体" w:hint="eastAsia"/>
          <w:sz w:val="24"/>
          <w:szCs w:val="24"/>
        </w:rPr>
        <w:t>，</w:t>
      </w:r>
      <w:r w:rsidR="00970832" w:rsidRPr="001A4179">
        <w:rPr>
          <w:rFonts w:ascii="宋体" w:eastAsia="宋体" w:hAnsi="宋体" w:hint="eastAsia"/>
          <w:sz w:val="24"/>
          <w:szCs w:val="24"/>
        </w:rPr>
        <w:t>然后输入或选择要打开的文件</w:t>
      </w:r>
      <w:r w:rsidR="00555721">
        <w:rPr>
          <w:rFonts w:ascii="宋体" w:eastAsia="宋体" w:hAnsi="宋体" w:hint="eastAsia"/>
          <w:sz w:val="24"/>
          <w:szCs w:val="24"/>
        </w:rPr>
        <w:t>，</w:t>
      </w:r>
      <w:r w:rsidR="00970832" w:rsidRPr="001A4179">
        <w:rPr>
          <w:rFonts w:ascii="宋体" w:eastAsia="宋体" w:hAnsi="宋体" w:hint="eastAsia"/>
          <w:sz w:val="24"/>
          <w:szCs w:val="24"/>
        </w:rPr>
        <w:t>单击“打开”按钮“即可。如</w:t>
      </w:r>
      <w:del w:id="672" w:author="瑞明 唐" w:date="2019-04-17T11:01:00Z">
        <w:r w:rsidR="00970832" w:rsidRPr="001A4179" w:rsidDel="00D261B3">
          <w:rPr>
            <w:rFonts w:ascii="宋体" w:eastAsia="宋体" w:hAnsi="宋体" w:hint="eastAsia"/>
            <w:sz w:val="24"/>
            <w:szCs w:val="24"/>
          </w:rPr>
          <w:delText>图</w:delText>
        </w:r>
        <w:r w:rsidR="00970832"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Pr="001A4179" w:rsidDel="00D261B3">
          <w:rPr>
            <w:rFonts w:ascii="宋体" w:eastAsia="宋体" w:hAnsi="宋体"/>
            <w:sz w:val="24"/>
            <w:szCs w:val="24"/>
          </w:rPr>
          <w:delText>17</w:delText>
        </w:r>
      </w:del>
      <w:ins w:id="673" w:author="瑞明 唐" w:date="2019-04-17T12:57:00Z">
        <w:r w:rsidR="00E371C5">
          <w:rPr>
            <w:rFonts w:ascii="宋体" w:eastAsia="宋体" w:hAnsi="宋体"/>
            <w:sz w:val="24"/>
            <w:szCs w:val="24"/>
          </w:rPr>
          <w:fldChar w:fldCharType="begin"/>
        </w:r>
        <w:r w:rsidR="00E371C5">
          <w:rPr>
            <w:rFonts w:ascii="宋体" w:eastAsia="宋体" w:hAnsi="宋体"/>
            <w:sz w:val="24"/>
            <w:szCs w:val="24"/>
          </w:rPr>
          <w:instrText xml:space="preserve"> REF _Ref6398285 \h </w:instrText>
        </w:r>
      </w:ins>
      <w:r w:rsidR="00E371C5">
        <w:rPr>
          <w:rFonts w:ascii="宋体" w:eastAsia="宋体" w:hAnsi="宋体"/>
          <w:sz w:val="24"/>
          <w:szCs w:val="24"/>
        </w:rPr>
      </w:r>
      <w:r w:rsidR="00E371C5">
        <w:rPr>
          <w:rFonts w:ascii="宋体" w:eastAsia="宋体" w:hAnsi="宋体"/>
          <w:sz w:val="24"/>
          <w:szCs w:val="24"/>
        </w:rPr>
        <w:fldChar w:fldCharType="separate"/>
      </w:r>
      <w:ins w:id="674" w:author="瑞明 唐" w:date="2019-04-17T23:36:00Z">
        <w:r w:rsidR="00062BC7">
          <w:t xml:space="preserve">图4 - </w:t>
        </w:r>
        <w:r w:rsidR="00062BC7">
          <w:rPr>
            <w:noProof/>
          </w:rPr>
          <w:t>29</w:t>
        </w:r>
        <w:r w:rsidR="00062BC7">
          <w:rPr>
            <w:rFonts w:hint="eastAsia"/>
          </w:rPr>
          <w:t>打开窗口</w:t>
        </w:r>
      </w:ins>
      <w:ins w:id="675" w:author="瑞明 唐" w:date="2019-04-17T12:57:00Z">
        <w:r w:rsidR="00E371C5">
          <w:rPr>
            <w:rFonts w:ascii="宋体" w:eastAsia="宋体" w:hAnsi="宋体"/>
            <w:sz w:val="24"/>
            <w:szCs w:val="24"/>
          </w:rPr>
          <w:fldChar w:fldCharType="end"/>
        </w:r>
      </w:ins>
      <w:r w:rsidR="00970832"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726"/>
      </w:tblGrid>
      <w:tr w:rsidR="00C153CC" w14:paraId="35DC1B86" w14:textId="77777777" w:rsidTr="001A4179">
        <w:trPr>
          <w:trHeight w:val="3807"/>
        </w:trPr>
        <w:tc>
          <w:tcPr>
            <w:tcW w:w="2802" w:type="dxa"/>
          </w:tcPr>
          <w:p w14:paraId="07A251AF" w14:textId="77777777" w:rsidR="00D261B3" w:rsidRDefault="00C153CC">
            <w:pPr>
              <w:keepNext/>
              <w:jc w:val="center"/>
              <w:rPr>
                <w:ins w:id="676" w:author="瑞明 唐" w:date="2019-04-17T11:01:00Z"/>
              </w:rPr>
            </w:pPr>
            <w:r>
              <w:rPr>
                <w:rFonts w:ascii="宋体" w:eastAsia="宋体" w:hAnsi="宋体"/>
                <w:noProof/>
              </w:rPr>
              <w:lastRenderedPageBreak/>
              <w:drawing>
                <wp:inline distT="0" distB="0" distL="0" distR="0" wp14:anchorId="79B36ABB" wp14:editId="71F6B2DF">
                  <wp:extent cx="1036320" cy="1834343"/>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4-16.png"/>
                          <pic:cNvPicPr/>
                        </pic:nvPicPr>
                        <pic:blipFill>
                          <a:blip r:embed="rId49">
                            <a:extLst>
                              <a:ext uri="{28A0092B-C50C-407E-A947-70E740481C1C}">
                                <a14:useLocalDpi xmlns:a14="http://schemas.microsoft.com/office/drawing/2010/main" val="0"/>
                              </a:ext>
                            </a:extLst>
                          </a:blip>
                          <a:stretch>
                            <a:fillRect/>
                          </a:stretch>
                        </pic:blipFill>
                        <pic:spPr>
                          <a:xfrm>
                            <a:off x="0" y="0"/>
                            <a:ext cx="1046042" cy="1851552"/>
                          </a:xfrm>
                          <a:prstGeom prst="rect">
                            <a:avLst/>
                          </a:prstGeom>
                        </pic:spPr>
                      </pic:pic>
                    </a:graphicData>
                  </a:graphic>
                </wp:inline>
              </w:drawing>
            </w:r>
          </w:p>
          <w:p w14:paraId="366C4086" w14:textId="19E802C3" w:rsidR="00C153CC" w:rsidDel="00D261B3" w:rsidRDefault="00D261B3">
            <w:pPr>
              <w:pStyle w:val="a9"/>
              <w:jc w:val="center"/>
              <w:rPr>
                <w:del w:id="677" w:author="瑞明 唐" w:date="2019-04-17T11:01:00Z"/>
              </w:rPr>
              <w:pPrChange w:id="678" w:author="瑞明 唐" w:date="2019-04-17T11:01:00Z">
                <w:pPr>
                  <w:keepNext/>
                  <w:jc w:val="center"/>
                </w:pPr>
              </w:pPrChange>
            </w:pPr>
            <w:bookmarkStart w:id="679" w:name="_Ref6391324"/>
            <w:ins w:id="680" w:author="瑞明 唐" w:date="2019-04-17T11:01:00Z">
              <w:r>
                <w:t>图</w:t>
              </w:r>
              <w:r>
                <w:t xml:space="preserve">4 - </w:t>
              </w:r>
              <w:r>
                <w:fldChar w:fldCharType="begin"/>
              </w:r>
              <w:r>
                <w:instrText xml:space="preserve"> SEQ </w:instrText>
              </w:r>
              <w:r>
                <w:instrText>图</w:instrText>
              </w:r>
              <w:r>
                <w:instrText xml:space="preserve">4_- \* ARABIC </w:instrText>
              </w:r>
            </w:ins>
            <w:r>
              <w:fldChar w:fldCharType="separate"/>
            </w:r>
            <w:ins w:id="681" w:author="瑞明 唐" w:date="2019-04-21T10:07:00Z">
              <w:r w:rsidR="00C93B02">
                <w:rPr>
                  <w:noProof/>
                </w:rPr>
                <w:t>28</w:t>
              </w:r>
            </w:ins>
            <w:ins w:id="682" w:author="瑞明 唐" w:date="2019-04-17T11:01:00Z">
              <w:r>
                <w:fldChar w:fldCharType="end"/>
              </w:r>
              <w:r>
                <w:rPr>
                  <w:rFonts w:hint="eastAsia"/>
                </w:rPr>
                <w:t>文件打开菜单</w:t>
              </w:r>
            </w:ins>
            <w:bookmarkEnd w:id="679"/>
          </w:p>
          <w:p w14:paraId="2BC487A5" w14:textId="7A03D764" w:rsidR="00C153CC" w:rsidRDefault="00C153CC">
            <w:pPr>
              <w:pStyle w:val="a9"/>
              <w:jc w:val="center"/>
              <w:rPr>
                <w:rFonts w:ascii="宋体" w:eastAsia="宋体" w:hAnsi="宋体"/>
              </w:rPr>
            </w:pPr>
            <w:del w:id="683" w:author="瑞明 唐" w:date="2019-04-17T11:01: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84" w:author="瑞明 唐" w:date="2019-04-16T16:15:00Z">
              <w:r w:rsidR="00BB747F" w:rsidDel="00C71EF7">
                <w:rPr>
                  <w:noProof/>
                </w:rPr>
                <w:delText>16</w:delText>
              </w:r>
            </w:del>
            <w:del w:id="685" w:author="瑞明 唐" w:date="2019-04-17T11:01:00Z">
              <w:r w:rsidDel="00D261B3">
                <w:fldChar w:fldCharType="end"/>
              </w:r>
              <w:r w:rsidDel="00D261B3">
                <w:rPr>
                  <w:rFonts w:hint="eastAsia"/>
                </w:rPr>
                <w:delText>文件打开菜单</w:delText>
              </w:r>
            </w:del>
          </w:p>
        </w:tc>
        <w:tc>
          <w:tcPr>
            <w:tcW w:w="5726" w:type="dxa"/>
          </w:tcPr>
          <w:p w14:paraId="4D9171AB" w14:textId="77777777" w:rsidR="00D261B3" w:rsidRDefault="00C153CC">
            <w:pPr>
              <w:keepNext/>
              <w:jc w:val="center"/>
              <w:rPr>
                <w:ins w:id="686" w:author="瑞明 唐" w:date="2019-04-17T11:01:00Z"/>
              </w:rPr>
            </w:pPr>
            <w:r>
              <w:rPr>
                <w:rFonts w:ascii="宋体" w:eastAsia="宋体" w:hAnsi="宋体"/>
                <w:noProof/>
              </w:rPr>
              <w:drawing>
                <wp:inline distT="0" distB="0" distL="0" distR="0" wp14:anchorId="3E6432C3" wp14:editId="2039167D">
                  <wp:extent cx="2493264" cy="1912037"/>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4-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5730" cy="1929266"/>
                          </a:xfrm>
                          <a:prstGeom prst="rect">
                            <a:avLst/>
                          </a:prstGeom>
                        </pic:spPr>
                      </pic:pic>
                    </a:graphicData>
                  </a:graphic>
                </wp:inline>
              </w:drawing>
            </w:r>
          </w:p>
          <w:p w14:paraId="1DCE73AC" w14:textId="598571A2" w:rsidR="00C153CC" w:rsidDel="00D261B3" w:rsidRDefault="00D261B3">
            <w:pPr>
              <w:pStyle w:val="a9"/>
              <w:jc w:val="center"/>
              <w:rPr>
                <w:del w:id="687" w:author="瑞明 唐" w:date="2019-04-17T11:01:00Z"/>
              </w:rPr>
              <w:pPrChange w:id="688" w:author="瑞明 唐" w:date="2019-04-17T11:01:00Z">
                <w:pPr>
                  <w:keepNext/>
                  <w:jc w:val="center"/>
                </w:pPr>
              </w:pPrChange>
            </w:pPr>
            <w:bookmarkStart w:id="689" w:name="_Ref6398285"/>
            <w:ins w:id="690" w:author="瑞明 唐" w:date="2019-04-17T11:01:00Z">
              <w:r>
                <w:t>图</w:t>
              </w:r>
              <w:r>
                <w:t xml:space="preserve">4 - </w:t>
              </w:r>
              <w:r>
                <w:fldChar w:fldCharType="begin"/>
              </w:r>
              <w:r>
                <w:instrText xml:space="preserve"> SEQ </w:instrText>
              </w:r>
              <w:r>
                <w:instrText>图</w:instrText>
              </w:r>
              <w:r>
                <w:instrText xml:space="preserve">4_- \* ARABIC </w:instrText>
              </w:r>
            </w:ins>
            <w:r>
              <w:fldChar w:fldCharType="separate"/>
            </w:r>
            <w:ins w:id="691" w:author="瑞明 唐" w:date="2019-04-21T10:07:00Z">
              <w:r w:rsidR="00C93B02">
                <w:rPr>
                  <w:noProof/>
                </w:rPr>
                <w:t>29</w:t>
              </w:r>
            </w:ins>
            <w:ins w:id="692" w:author="瑞明 唐" w:date="2019-04-17T11:01:00Z">
              <w:r>
                <w:fldChar w:fldCharType="end"/>
              </w:r>
              <w:r>
                <w:rPr>
                  <w:rFonts w:hint="eastAsia"/>
                </w:rPr>
                <w:t>打开窗口</w:t>
              </w:r>
            </w:ins>
            <w:bookmarkEnd w:id="689"/>
          </w:p>
          <w:p w14:paraId="2D9485C1" w14:textId="251B12D1" w:rsidR="00C153CC" w:rsidRDefault="00C153CC">
            <w:pPr>
              <w:pStyle w:val="a9"/>
              <w:jc w:val="center"/>
              <w:rPr>
                <w:rFonts w:ascii="宋体" w:eastAsia="宋体" w:hAnsi="宋体"/>
              </w:rPr>
            </w:pPr>
            <w:del w:id="693" w:author="瑞明 唐" w:date="2019-04-17T11:01: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94" w:author="瑞明 唐" w:date="2019-04-16T16:15:00Z">
              <w:r w:rsidR="00BB747F" w:rsidDel="00C71EF7">
                <w:rPr>
                  <w:noProof/>
                </w:rPr>
                <w:delText>17</w:delText>
              </w:r>
            </w:del>
            <w:del w:id="695" w:author="瑞明 唐" w:date="2019-04-17T11:01:00Z">
              <w:r w:rsidDel="00D261B3">
                <w:fldChar w:fldCharType="end"/>
              </w:r>
              <w:r w:rsidDel="00D261B3">
                <w:rPr>
                  <w:rFonts w:hint="eastAsia"/>
                </w:rPr>
                <w:delText>打开窗口</w:delText>
              </w:r>
            </w:del>
          </w:p>
        </w:tc>
      </w:tr>
    </w:tbl>
    <w:p w14:paraId="702CA5DC" w14:textId="52A80B11" w:rsidR="00970832" w:rsidRPr="001A4179" w:rsidRDefault="00970832" w:rsidP="001A4179">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使用快捷键。使用快捷键</w:t>
      </w:r>
      <w:r w:rsidRPr="001A4179">
        <w:rPr>
          <w:rFonts w:ascii="宋体" w:eastAsia="宋体" w:hAnsi="宋体"/>
          <w:sz w:val="24"/>
          <w:szCs w:val="24"/>
        </w:rPr>
        <w:t xml:space="preserve"> </w:t>
      </w:r>
      <w:proofErr w:type="spellStart"/>
      <w:r w:rsidRPr="001A4179">
        <w:rPr>
          <w:rFonts w:ascii="宋体" w:eastAsia="宋体" w:hAnsi="宋体"/>
          <w:sz w:val="24"/>
          <w:szCs w:val="24"/>
        </w:rPr>
        <w:t>Ctrl+</w:t>
      </w:r>
      <w:r w:rsidR="00A97A14">
        <w:rPr>
          <w:rFonts w:ascii="宋体" w:eastAsia="宋体" w:hAnsi="宋体" w:hint="eastAsia"/>
          <w:sz w:val="24"/>
          <w:szCs w:val="24"/>
        </w:rPr>
        <w:t>O</w:t>
      </w:r>
      <w:proofErr w:type="spellEnd"/>
      <w:r w:rsidR="005A286B">
        <w:rPr>
          <w:rFonts w:ascii="宋体" w:eastAsia="宋体" w:hAnsi="宋体" w:hint="eastAsia"/>
          <w:sz w:val="24"/>
          <w:szCs w:val="24"/>
        </w:rPr>
        <w:t>，打开“打开”对话框，重复方法二中的第二步操作。</w:t>
      </w:r>
    </w:p>
    <w:p w14:paraId="7BE3E261" w14:textId="19D6757F" w:rsidR="007A52AD" w:rsidRPr="001A4179" w:rsidRDefault="007A52AD" w:rsidP="001A4179">
      <w:pPr>
        <w:pStyle w:val="3"/>
        <w:numPr>
          <w:ilvl w:val="1"/>
          <w:numId w:val="37"/>
        </w:numPr>
        <w:ind w:firstLineChars="0"/>
        <w:rPr>
          <w:rFonts w:ascii="宋体" w:hAnsi="宋体"/>
        </w:rPr>
      </w:pPr>
      <w:r w:rsidRPr="001A4179">
        <w:rPr>
          <w:rFonts w:ascii="宋体" w:hAnsi="宋体"/>
        </w:rPr>
        <w:t>文档的保存和保护</w:t>
      </w:r>
    </w:p>
    <w:p w14:paraId="70708E02" w14:textId="3E54063A" w:rsidR="0005097F" w:rsidRPr="001A4179" w:rsidRDefault="008764DD" w:rsidP="001A4179">
      <w:pPr>
        <w:ind w:firstLine="420"/>
        <w:rPr>
          <w:rFonts w:ascii="宋体" w:eastAsia="宋体" w:hAnsi="宋体"/>
          <w:sz w:val="24"/>
          <w:szCs w:val="24"/>
        </w:rPr>
      </w:pPr>
      <w:r>
        <w:rPr>
          <w:rFonts w:ascii="宋体" w:eastAsia="宋体" w:hAnsi="宋体"/>
          <w:sz w:val="24"/>
          <w:szCs w:val="24"/>
        </w:rPr>
        <w:t>2.3.1</w:t>
      </w:r>
      <w:r w:rsidR="0005097F" w:rsidRPr="001A4179">
        <w:rPr>
          <w:rFonts w:ascii="宋体" w:eastAsia="宋体" w:hAnsi="宋体" w:hint="eastAsia"/>
          <w:sz w:val="24"/>
          <w:szCs w:val="24"/>
        </w:rPr>
        <w:t>保存文档</w:t>
      </w:r>
    </w:p>
    <w:p w14:paraId="7043F660" w14:textId="18780237" w:rsidR="005B3EE4" w:rsidRPr="00594FE1" w:rsidRDefault="005A286B" w:rsidP="0005097F">
      <w:pPr>
        <w:ind w:firstLineChars="200" w:firstLine="509"/>
        <w:rPr>
          <w:rFonts w:ascii="宋体" w:eastAsia="宋体" w:hAnsi="宋体"/>
          <w:sz w:val="24"/>
          <w:szCs w:val="24"/>
        </w:rPr>
      </w:pPr>
      <w:r>
        <w:rPr>
          <w:rFonts w:ascii="宋体" w:eastAsia="宋体" w:hAnsi="宋体" w:hint="eastAsia"/>
          <w:sz w:val="24"/>
          <w:szCs w:val="24"/>
        </w:rPr>
        <w:t>Word文档编辑完毕之后需要保存到计算机</w:t>
      </w:r>
      <w:r w:rsidR="00555721">
        <w:rPr>
          <w:rFonts w:ascii="宋体" w:eastAsia="宋体" w:hAnsi="宋体" w:hint="eastAsia"/>
          <w:sz w:val="24"/>
          <w:szCs w:val="24"/>
        </w:rPr>
        <w:t>，</w:t>
      </w:r>
      <w:r>
        <w:rPr>
          <w:rFonts w:ascii="宋体" w:eastAsia="宋体" w:hAnsi="宋体" w:hint="eastAsia"/>
          <w:sz w:val="24"/>
          <w:szCs w:val="24"/>
        </w:rPr>
        <w:t>需要执行保存操作，</w:t>
      </w:r>
      <w:r w:rsidR="0005097F" w:rsidRPr="001A4179">
        <w:rPr>
          <w:rFonts w:ascii="宋体" w:eastAsia="宋体" w:hAnsi="宋体" w:hint="eastAsia"/>
          <w:sz w:val="24"/>
          <w:szCs w:val="24"/>
        </w:rPr>
        <w:t>保存文档有以下方法</w:t>
      </w:r>
      <w:r w:rsidR="00555721">
        <w:rPr>
          <w:rFonts w:ascii="宋体" w:eastAsia="宋体" w:hAnsi="宋体" w:hint="eastAsia"/>
          <w:sz w:val="24"/>
          <w:szCs w:val="24"/>
        </w:rPr>
        <w:t>：</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183"/>
      </w:tblGrid>
      <w:tr w:rsidR="005B3EE4" w14:paraId="41196919" w14:textId="77777777" w:rsidTr="00A97A14">
        <w:trPr>
          <w:trHeight w:val="2827"/>
        </w:trPr>
        <w:tc>
          <w:tcPr>
            <w:tcW w:w="1701" w:type="dxa"/>
            <w:vAlign w:val="bottom"/>
          </w:tcPr>
          <w:p w14:paraId="7DE3B96F" w14:textId="77777777" w:rsidR="00E371C5" w:rsidRDefault="005B3EE4" w:rsidP="00062BC7">
            <w:pPr>
              <w:keepNext/>
              <w:jc w:val="center"/>
              <w:rPr>
                <w:ins w:id="696" w:author="瑞明 唐" w:date="2019-04-17T12:58:00Z"/>
              </w:rPr>
            </w:pPr>
            <w:r w:rsidRPr="00A97A14">
              <w:rPr>
                <w:rFonts w:ascii="宋体" w:eastAsia="宋体" w:hAnsi="宋体"/>
                <w:noProof/>
                <w:szCs w:val="21"/>
              </w:rPr>
              <w:drawing>
                <wp:inline distT="0" distB="0" distL="0" distR="0" wp14:anchorId="3BCD4201" wp14:editId="5843F11F">
                  <wp:extent cx="902208" cy="416928"/>
                  <wp:effectExtent l="0" t="0" r="0"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4-18.png"/>
                          <pic:cNvPicPr/>
                        </pic:nvPicPr>
                        <pic:blipFill>
                          <a:blip r:embed="rId51">
                            <a:extLst>
                              <a:ext uri="{28A0092B-C50C-407E-A947-70E740481C1C}">
                                <a14:useLocalDpi xmlns:a14="http://schemas.microsoft.com/office/drawing/2010/main" val="0"/>
                              </a:ext>
                            </a:extLst>
                          </a:blip>
                          <a:stretch>
                            <a:fillRect/>
                          </a:stretch>
                        </pic:blipFill>
                        <pic:spPr>
                          <a:xfrm>
                            <a:off x="0" y="0"/>
                            <a:ext cx="940468" cy="434609"/>
                          </a:xfrm>
                          <a:prstGeom prst="rect">
                            <a:avLst/>
                          </a:prstGeom>
                        </pic:spPr>
                      </pic:pic>
                    </a:graphicData>
                  </a:graphic>
                </wp:inline>
              </w:drawing>
            </w:r>
          </w:p>
          <w:p w14:paraId="710A9E36" w14:textId="1F5F597F" w:rsidR="005B3EE4" w:rsidRPr="00A97A14" w:rsidDel="00E371C5" w:rsidRDefault="00E371C5">
            <w:pPr>
              <w:pStyle w:val="a9"/>
              <w:jc w:val="center"/>
              <w:rPr>
                <w:del w:id="697" w:author="瑞明 唐" w:date="2019-04-17T12:59:00Z"/>
                <w:szCs w:val="21"/>
              </w:rPr>
              <w:pPrChange w:id="698" w:author="瑞明 唐" w:date="2019-04-17T12:58:00Z">
                <w:pPr>
                  <w:keepNext/>
                  <w:framePr w:hSpace="180" w:wrap="around" w:vAnchor="text" w:hAnchor="text" w:x="4644" w:y="1"/>
                  <w:suppressOverlap/>
                  <w:jc w:val="center"/>
                </w:pPr>
              </w:pPrChange>
            </w:pPr>
            <w:bookmarkStart w:id="699" w:name="_Ref6398399"/>
            <w:ins w:id="700" w:author="瑞明 唐" w:date="2019-04-17T12:58:00Z">
              <w:r>
                <w:t>图</w:t>
              </w:r>
              <w:r>
                <w:t xml:space="preserve">4 - </w:t>
              </w:r>
              <w:r>
                <w:fldChar w:fldCharType="begin"/>
              </w:r>
              <w:r>
                <w:instrText xml:space="preserve"> SEQ </w:instrText>
              </w:r>
              <w:r>
                <w:instrText>图</w:instrText>
              </w:r>
              <w:r>
                <w:instrText xml:space="preserve">4_- \* ARABIC </w:instrText>
              </w:r>
            </w:ins>
            <w:r>
              <w:fldChar w:fldCharType="separate"/>
            </w:r>
            <w:ins w:id="701" w:author="瑞明 唐" w:date="2019-04-21T10:07:00Z">
              <w:r w:rsidR="00C93B02">
                <w:rPr>
                  <w:noProof/>
                </w:rPr>
                <w:t>30</w:t>
              </w:r>
            </w:ins>
            <w:ins w:id="702" w:author="瑞明 唐" w:date="2019-04-17T12:58:00Z">
              <w:r>
                <w:fldChar w:fldCharType="end"/>
              </w:r>
              <w:r>
                <w:rPr>
                  <w:rFonts w:hint="eastAsia"/>
                </w:rPr>
                <w:t>快速访问工具栏保存按钮</w:t>
              </w:r>
            </w:ins>
            <w:bookmarkEnd w:id="699"/>
          </w:p>
          <w:p w14:paraId="0294D07F" w14:textId="578C9809" w:rsidR="005B3EE4" w:rsidRPr="00A97A14" w:rsidRDefault="005B3EE4" w:rsidP="00062BC7">
            <w:pPr>
              <w:pStyle w:val="a9"/>
              <w:jc w:val="center"/>
              <w:rPr>
                <w:rFonts w:ascii="宋体" w:eastAsia="宋体" w:hAnsi="宋体"/>
                <w:sz w:val="21"/>
                <w:szCs w:val="21"/>
              </w:rPr>
            </w:pPr>
            <w:del w:id="703" w:author="瑞明 唐" w:date="2019-04-17T12:59:00Z">
              <w:r w:rsidRPr="00A97A14" w:rsidDel="00E371C5">
                <w:rPr>
                  <w:sz w:val="21"/>
                  <w:szCs w:val="21"/>
                </w:rPr>
                <w:delText>图</w:delText>
              </w:r>
              <w:r w:rsidRPr="00A97A14" w:rsidDel="00E371C5">
                <w:rPr>
                  <w:sz w:val="21"/>
                  <w:szCs w:val="21"/>
                </w:rPr>
                <w:delText xml:space="preserve"> 4 </w:delText>
              </w:r>
              <w:r w:rsidR="00D96DA5" w:rsidDel="00E371C5">
                <w:rPr>
                  <w:sz w:val="21"/>
                  <w:szCs w:val="21"/>
                </w:rPr>
                <w:delText>-</w:delText>
              </w:r>
              <w:r w:rsidRPr="00A97A14" w:rsidDel="00E371C5">
                <w:rPr>
                  <w:sz w:val="21"/>
                  <w:szCs w:val="21"/>
                </w:rPr>
                <w:delText xml:space="preserve"> </w:delText>
              </w:r>
              <w:r w:rsidRPr="00A97A14" w:rsidDel="00E371C5">
                <w:rPr>
                  <w:sz w:val="21"/>
                  <w:szCs w:val="21"/>
                </w:rPr>
                <w:fldChar w:fldCharType="begin"/>
              </w:r>
              <w:r w:rsidRPr="00A97A14" w:rsidDel="00E371C5">
                <w:rPr>
                  <w:sz w:val="21"/>
                  <w:szCs w:val="21"/>
                </w:rPr>
                <w:delInstrText xml:space="preserve"> SEQ </w:delInstrText>
              </w:r>
              <w:r w:rsidRPr="00A97A14" w:rsidDel="00E371C5">
                <w:rPr>
                  <w:sz w:val="21"/>
                  <w:szCs w:val="21"/>
                </w:rPr>
                <w:delInstrText>图</w:delInstrText>
              </w:r>
              <w:r w:rsidRPr="00A97A14" w:rsidDel="00E371C5">
                <w:rPr>
                  <w:sz w:val="21"/>
                  <w:szCs w:val="21"/>
                </w:rPr>
                <w:delInstrText xml:space="preserve">_4_- \* ARABIC </w:delInstrText>
              </w:r>
              <w:r w:rsidRPr="00A97A14" w:rsidDel="00E371C5">
                <w:rPr>
                  <w:sz w:val="21"/>
                  <w:szCs w:val="21"/>
                </w:rPr>
                <w:fldChar w:fldCharType="separate"/>
              </w:r>
            </w:del>
            <w:del w:id="704" w:author="瑞明 唐" w:date="2019-04-16T16:15:00Z">
              <w:r w:rsidR="00BB747F" w:rsidRPr="00A97A14" w:rsidDel="00C71EF7">
                <w:rPr>
                  <w:noProof/>
                  <w:sz w:val="21"/>
                  <w:szCs w:val="21"/>
                </w:rPr>
                <w:delText>18</w:delText>
              </w:r>
            </w:del>
            <w:del w:id="705" w:author="瑞明 唐" w:date="2019-04-17T12:59:00Z">
              <w:r w:rsidRPr="00A97A14" w:rsidDel="00E371C5">
                <w:rPr>
                  <w:sz w:val="21"/>
                  <w:szCs w:val="21"/>
                </w:rPr>
                <w:fldChar w:fldCharType="end"/>
              </w:r>
              <w:r w:rsidRPr="00A97A14" w:rsidDel="00E371C5">
                <w:rPr>
                  <w:rFonts w:hint="eastAsia"/>
                  <w:sz w:val="21"/>
                  <w:szCs w:val="21"/>
                </w:rPr>
                <w:delText>快速访问工具栏保存按钮</w:delText>
              </w:r>
            </w:del>
          </w:p>
        </w:tc>
        <w:tc>
          <w:tcPr>
            <w:tcW w:w="2183" w:type="dxa"/>
            <w:vAlign w:val="bottom"/>
          </w:tcPr>
          <w:p w14:paraId="5718E8C0" w14:textId="77777777" w:rsidR="00E371C5" w:rsidRDefault="005B3EE4">
            <w:pPr>
              <w:keepNext/>
              <w:jc w:val="center"/>
              <w:rPr>
                <w:ins w:id="706" w:author="瑞明 唐" w:date="2019-04-17T12:59:00Z"/>
              </w:rPr>
              <w:pPrChange w:id="707" w:author="瑞明 唐" w:date="2019-04-17T12:59:00Z">
                <w:pPr>
                  <w:keepNext/>
                  <w:framePr w:hSpace="180" w:wrap="around" w:vAnchor="text" w:hAnchor="text" w:x="4644" w:y="1"/>
                  <w:suppressOverlap/>
                  <w:jc w:val="center"/>
                </w:pPr>
              </w:pPrChange>
            </w:pPr>
            <w:r w:rsidRPr="00A97A14">
              <w:rPr>
                <w:rFonts w:ascii="宋体" w:eastAsia="宋体" w:hAnsi="宋体"/>
                <w:noProof/>
                <w:szCs w:val="21"/>
              </w:rPr>
              <w:drawing>
                <wp:inline distT="0" distB="0" distL="0" distR="0" wp14:anchorId="7EF932DB" wp14:editId="41860EE0">
                  <wp:extent cx="969264" cy="1453897"/>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4-19.png"/>
                          <pic:cNvPicPr/>
                        </pic:nvPicPr>
                        <pic:blipFill>
                          <a:blip r:embed="rId52">
                            <a:extLst>
                              <a:ext uri="{28A0092B-C50C-407E-A947-70E740481C1C}">
                                <a14:useLocalDpi xmlns:a14="http://schemas.microsoft.com/office/drawing/2010/main" val="0"/>
                              </a:ext>
                            </a:extLst>
                          </a:blip>
                          <a:stretch>
                            <a:fillRect/>
                          </a:stretch>
                        </pic:blipFill>
                        <pic:spPr>
                          <a:xfrm>
                            <a:off x="0" y="0"/>
                            <a:ext cx="978027" cy="1467041"/>
                          </a:xfrm>
                          <a:prstGeom prst="rect">
                            <a:avLst/>
                          </a:prstGeom>
                        </pic:spPr>
                      </pic:pic>
                    </a:graphicData>
                  </a:graphic>
                </wp:inline>
              </w:drawing>
            </w:r>
          </w:p>
          <w:p w14:paraId="66E0E892" w14:textId="1F1AA351" w:rsidR="005B3EE4" w:rsidRPr="00A97A14" w:rsidDel="00E371C5" w:rsidRDefault="00E371C5">
            <w:pPr>
              <w:pStyle w:val="a9"/>
              <w:jc w:val="center"/>
              <w:rPr>
                <w:del w:id="708" w:author="瑞明 唐" w:date="2019-04-17T12:59:00Z"/>
                <w:szCs w:val="21"/>
              </w:rPr>
              <w:pPrChange w:id="709" w:author="瑞明 唐" w:date="2019-04-17T12:59:00Z">
                <w:pPr>
                  <w:keepNext/>
                  <w:framePr w:hSpace="180" w:wrap="around" w:vAnchor="text" w:hAnchor="text" w:x="4644" w:y="1"/>
                  <w:suppressOverlap/>
                  <w:jc w:val="center"/>
                </w:pPr>
              </w:pPrChange>
            </w:pPr>
            <w:bookmarkStart w:id="710" w:name="_Ref6399339"/>
            <w:ins w:id="711" w:author="瑞明 唐" w:date="2019-04-17T12:59:00Z">
              <w:r>
                <w:t>图</w:t>
              </w:r>
              <w:r>
                <w:t xml:space="preserve">4 - </w:t>
              </w:r>
              <w:r>
                <w:fldChar w:fldCharType="begin"/>
              </w:r>
              <w:r>
                <w:instrText xml:space="preserve"> SEQ </w:instrText>
              </w:r>
              <w:r>
                <w:instrText>图</w:instrText>
              </w:r>
              <w:r>
                <w:instrText xml:space="preserve">4_- \* ARABIC </w:instrText>
              </w:r>
            </w:ins>
            <w:r>
              <w:fldChar w:fldCharType="separate"/>
            </w:r>
            <w:ins w:id="712" w:author="瑞明 唐" w:date="2019-04-21T10:07:00Z">
              <w:r w:rsidR="00C93B02">
                <w:rPr>
                  <w:noProof/>
                </w:rPr>
                <w:t>31</w:t>
              </w:r>
            </w:ins>
            <w:ins w:id="713" w:author="瑞明 唐" w:date="2019-04-17T12:59:00Z">
              <w:r>
                <w:fldChar w:fldCharType="end"/>
              </w:r>
              <w:r>
                <w:rPr>
                  <w:rFonts w:hint="eastAsia"/>
                </w:rPr>
                <w:t>菜单命令保存文件</w:t>
              </w:r>
            </w:ins>
            <w:bookmarkEnd w:id="710"/>
          </w:p>
          <w:p w14:paraId="220F5415" w14:textId="3C5EBF4E" w:rsidR="005B3EE4" w:rsidRPr="00A97A14" w:rsidRDefault="005B3EE4" w:rsidP="00062BC7">
            <w:pPr>
              <w:pStyle w:val="a9"/>
              <w:jc w:val="center"/>
              <w:rPr>
                <w:rFonts w:ascii="宋体" w:eastAsia="宋体" w:hAnsi="宋体"/>
                <w:sz w:val="21"/>
                <w:szCs w:val="21"/>
              </w:rPr>
            </w:pPr>
            <w:del w:id="714" w:author="瑞明 唐" w:date="2019-04-17T12:59:00Z">
              <w:r w:rsidRPr="00A97A14" w:rsidDel="00E371C5">
                <w:rPr>
                  <w:sz w:val="21"/>
                  <w:szCs w:val="21"/>
                </w:rPr>
                <w:delText>图</w:delText>
              </w:r>
              <w:r w:rsidRPr="00A97A14" w:rsidDel="00E371C5">
                <w:rPr>
                  <w:sz w:val="21"/>
                  <w:szCs w:val="21"/>
                </w:rPr>
                <w:delText xml:space="preserve"> 4 </w:delText>
              </w:r>
              <w:r w:rsidR="00D96DA5" w:rsidDel="00E371C5">
                <w:rPr>
                  <w:sz w:val="21"/>
                  <w:szCs w:val="21"/>
                </w:rPr>
                <w:delText>-</w:delText>
              </w:r>
              <w:r w:rsidRPr="00A97A14" w:rsidDel="00E371C5">
                <w:rPr>
                  <w:sz w:val="21"/>
                  <w:szCs w:val="21"/>
                </w:rPr>
                <w:delText xml:space="preserve"> </w:delText>
              </w:r>
              <w:r w:rsidRPr="00A97A14" w:rsidDel="00E371C5">
                <w:rPr>
                  <w:sz w:val="21"/>
                  <w:szCs w:val="21"/>
                </w:rPr>
                <w:fldChar w:fldCharType="begin"/>
              </w:r>
              <w:r w:rsidRPr="00A97A14" w:rsidDel="00E371C5">
                <w:rPr>
                  <w:sz w:val="21"/>
                  <w:szCs w:val="21"/>
                </w:rPr>
                <w:delInstrText xml:space="preserve"> SEQ </w:delInstrText>
              </w:r>
              <w:r w:rsidRPr="00A97A14" w:rsidDel="00E371C5">
                <w:rPr>
                  <w:sz w:val="21"/>
                  <w:szCs w:val="21"/>
                </w:rPr>
                <w:delInstrText>图</w:delInstrText>
              </w:r>
              <w:r w:rsidRPr="00A97A14" w:rsidDel="00E371C5">
                <w:rPr>
                  <w:sz w:val="21"/>
                  <w:szCs w:val="21"/>
                </w:rPr>
                <w:delInstrText xml:space="preserve">_4_- \* ARABIC </w:delInstrText>
              </w:r>
              <w:r w:rsidRPr="00A97A14" w:rsidDel="00E371C5">
                <w:rPr>
                  <w:sz w:val="21"/>
                  <w:szCs w:val="21"/>
                </w:rPr>
                <w:fldChar w:fldCharType="separate"/>
              </w:r>
            </w:del>
            <w:del w:id="715" w:author="瑞明 唐" w:date="2019-04-16T16:15:00Z">
              <w:r w:rsidR="00BB747F" w:rsidRPr="00A97A14" w:rsidDel="00C71EF7">
                <w:rPr>
                  <w:noProof/>
                  <w:sz w:val="21"/>
                  <w:szCs w:val="21"/>
                </w:rPr>
                <w:delText>19</w:delText>
              </w:r>
            </w:del>
            <w:del w:id="716" w:author="瑞明 唐" w:date="2019-04-17T12:59:00Z">
              <w:r w:rsidRPr="00A97A14" w:rsidDel="00E371C5">
                <w:rPr>
                  <w:sz w:val="21"/>
                  <w:szCs w:val="21"/>
                </w:rPr>
                <w:fldChar w:fldCharType="end"/>
              </w:r>
              <w:r w:rsidRPr="00A97A14" w:rsidDel="00E371C5">
                <w:rPr>
                  <w:rFonts w:hint="eastAsia"/>
                  <w:sz w:val="21"/>
                  <w:szCs w:val="21"/>
                </w:rPr>
                <w:delText>菜单命令保存文件</w:delText>
              </w:r>
            </w:del>
          </w:p>
        </w:tc>
      </w:tr>
    </w:tbl>
    <w:p w14:paraId="2904DCC9" w14:textId="3F1052C4" w:rsidR="0005097F" w:rsidRPr="001A4179" w:rsidRDefault="0005097F" w:rsidP="005A286B">
      <w:pPr>
        <w:rPr>
          <w:rFonts w:ascii="宋体" w:eastAsia="宋体" w:hAnsi="宋体"/>
          <w:sz w:val="24"/>
          <w:szCs w:val="24"/>
        </w:rPr>
      </w:pPr>
    </w:p>
    <w:p w14:paraId="3A96E0D0" w14:textId="55A06321"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单击快速访问工具栏上的</w:t>
      </w:r>
      <w:r w:rsidR="005B3EE4">
        <w:rPr>
          <w:rFonts w:ascii="宋体" w:eastAsia="宋体" w:hAnsi="宋体" w:hint="eastAsia"/>
          <w:sz w:val="24"/>
          <w:szCs w:val="24"/>
        </w:rPr>
        <w:t>“保存”</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del w:id="717" w:author="瑞明 唐" w:date="2019-04-17T12:59:00Z">
        <w:r w:rsidRPr="001A4179" w:rsidDel="00E371C5">
          <w:rPr>
            <w:rFonts w:ascii="宋体" w:eastAsia="宋体" w:hAnsi="宋体" w:hint="eastAsia"/>
            <w:sz w:val="24"/>
            <w:szCs w:val="24"/>
          </w:rPr>
          <w:delText>图</w:delText>
        </w:r>
        <w:r w:rsidRPr="001A4179" w:rsidDel="00E371C5">
          <w:rPr>
            <w:rFonts w:ascii="宋体" w:eastAsia="宋体" w:hAnsi="宋体"/>
            <w:sz w:val="24"/>
            <w:szCs w:val="24"/>
          </w:rPr>
          <w:delText>4</w:delText>
        </w:r>
        <w:r w:rsidR="00D96DA5" w:rsidDel="00E371C5">
          <w:rPr>
            <w:rFonts w:ascii="宋体" w:eastAsia="宋体" w:hAnsi="宋体"/>
            <w:sz w:val="24"/>
            <w:szCs w:val="24"/>
          </w:rPr>
          <w:delText>-</w:delText>
        </w:r>
        <w:r w:rsidRPr="001A4179" w:rsidDel="00E371C5">
          <w:rPr>
            <w:rFonts w:ascii="宋体" w:eastAsia="宋体" w:hAnsi="宋体"/>
            <w:sz w:val="24"/>
            <w:szCs w:val="24"/>
          </w:rPr>
          <w:delText>18</w:delText>
        </w:r>
      </w:del>
      <w:ins w:id="718" w:author="瑞明 唐" w:date="2019-04-17T12:59:00Z">
        <w:r w:rsidR="00E371C5">
          <w:rPr>
            <w:rFonts w:ascii="宋体" w:eastAsia="宋体" w:hAnsi="宋体"/>
            <w:sz w:val="24"/>
            <w:szCs w:val="24"/>
          </w:rPr>
          <w:fldChar w:fldCharType="begin"/>
        </w:r>
        <w:r w:rsidR="00E371C5">
          <w:rPr>
            <w:rFonts w:ascii="宋体" w:eastAsia="宋体" w:hAnsi="宋体"/>
            <w:sz w:val="24"/>
            <w:szCs w:val="24"/>
          </w:rPr>
          <w:instrText xml:space="preserve"> REF _Ref6398399 \h </w:instrText>
        </w:r>
      </w:ins>
      <w:r w:rsidR="00E371C5">
        <w:rPr>
          <w:rFonts w:ascii="宋体" w:eastAsia="宋体" w:hAnsi="宋体"/>
          <w:sz w:val="24"/>
          <w:szCs w:val="24"/>
        </w:rPr>
      </w:r>
      <w:r w:rsidR="00E371C5">
        <w:rPr>
          <w:rFonts w:ascii="宋体" w:eastAsia="宋体" w:hAnsi="宋体"/>
          <w:sz w:val="24"/>
          <w:szCs w:val="24"/>
        </w:rPr>
        <w:fldChar w:fldCharType="separate"/>
      </w:r>
      <w:ins w:id="719" w:author="瑞明 唐" w:date="2019-04-17T23:36:00Z">
        <w:r w:rsidR="00062BC7">
          <w:t xml:space="preserve">图4 - </w:t>
        </w:r>
        <w:r w:rsidR="00062BC7">
          <w:rPr>
            <w:noProof/>
          </w:rPr>
          <w:t>30</w:t>
        </w:r>
        <w:r w:rsidR="00062BC7">
          <w:rPr>
            <w:rFonts w:hint="eastAsia"/>
          </w:rPr>
          <w:t>快速访问工具栏保存按钮</w:t>
        </w:r>
      </w:ins>
      <w:ins w:id="720" w:author="瑞明 唐" w:date="2019-04-17T12:59:00Z">
        <w:r w:rsidR="00E371C5">
          <w:rPr>
            <w:rFonts w:ascii="宋体" w:eastAsia="宋体" w:hAnsi="宋体"/>
            <w:sz w:val="24"/>
            <w:szCs w:val="24"/>
          </w:rPr>
          <w:fldChar w:fldCharType="end"/>
        </w:r>
      </w:ins>
      <w:r w:rsidRPr="001A4179">
        <w:rPr>
          <w:rFonts w:ascii="宋体" w:eastAsia="宋体" w:hAnsi="宋体" w:hint="eastAsia"/>
          <w:sz w:val="24"/>
          <w:szCs w:val="24"/>
        </w:rPr>
        <w:t>所示。</w:t>
      </w:r>
    </w:p>
    <w:p w14:paraId="493B6494" w14:textId="62D4D231"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“文件”→“保存”</w:t>
      </w:r>
      <w:r w:rsidRPr="001A4179">
        <w:rPr>
          <w:rFonts w:ascii="宋体" w:eastAsia="宋体" w:hAnsi="宋体" w:hint="eastAsia"/>
          <w:sz w:val="24"/>
          <w:szCs w:val="24"/>
        </w:rPr>
        <w:t>命令保存</w:t>
      </w:r>
      <w:r w:rsidR="00555721">
        <w:rPr>
          <w:rFonts w:ascii="宋体" w:eastAsia="宋体" w:hAnsi="宋体" w:hint="eastAsia"/>
          <w:sz w:val="24"/>
          <w:szCs w:val="24"/>
        </w:rPr>
        <w:t>，</w:t>
      </w:r>
      <w:r w:rsidRPr="001A4179">
        <w:rPr>
          <w:rFonts w:ascii="宋体" w:eastAsia="宋体" w:hAnsi="宋体" w:hint="eastAsia"/>
          <w:sz w:val="24"/>
          <w:szCs w:val="24"/>
        </w:rPr>
        <w:t>如</w:t>
      </w:r>
      <w:del w:id="721" w:author="瑞明 唐" w:date="2019-04-17T13:15:00Z">
        <w:r w:rsidRPr="001A4179" w:rsidDel="00933DAD">
          <w:rPr>
            <w:rFonts w:ascii="宋体" w:eastAsia="宋体" w:hAnsi="宋体" w:hint="eastAsia"/>
            <w:sz w:val="24"/>
            <w:szCs w:val="24"/>
          </w:rPr>
          <w:delText>图</w:delText>
        </w:r>
        <w:r w:rsidRPr="001A4179" w:rsidDel="00933DAD">
          <w:rPr>
            <w:rFonts w:ascii="宋体" w:eastAsia="宋体" w:hAnsi="宋体"/>
            <w:sz w:val="24"/>
            <w:szCs w:val="24"/>
          </w:rPr>
          <w:delText>4</w:delText>
        </w:r>
        <w:r w:rsidR="00D96DA5" w:rsidDel="00933DAD">
          <w:rPr>
            <w:rFonts w:ascii="宋体" w:eastAsia="宋体" w:hAnsi="宋体"/>
            <w:sz w:val="24"/>
            <w:szCs w:val="24"/>
          </w:rPr>
          <w:delText>-</w:delText>
        </w:r>
        <w:r w:rsidRPr="001A4179" w:rsidDel="00933DAD">
          <w:rPr>
            <w:rFonts w:ascii="宋体" w:eastAsia="宋体" w:hAnsi="宋体"/>
            <w:sz w:val="24"/>
            <w:szCs w:val="24"/>
          </w:rPr>
          <w:delText>19</w:delText>
        </w:r>
      </w:del>
      <w:ins w:id="722" w:author="瑞明 唐" w:date="2019-04-17T13:15:00Z">
        <w:r w:rsidR="00933DAD">
          <w:rPr>
            <w:rFonts w:ascii="宋体" w:eastAsia="宋体" w:hAnsi="宋体"/>
            <w:sz w:val="24"/>
            <w:szCs w:val="24"/>
          </w:rPr>
          <w:fldChar w:fldCharType="begin"/>
        </w:r>
        <w:r w:rsidR="00933DAD">
          <w:rPr>
            <w:rFonts w:ascii="宋体" w:eastAsia="宋体" w:hAnsi="宋体"/>
            <w:sz w:val="24"/>
            <w:szCs w:val="24"/>
          </w:rPr>
          <w:instrText xml:space="preserve"> REF _Ref6399339 \h </w:instrText>
        </w:r>
      </w:ins>
      <w:r w:rsidR="00933DAD">
        <w:rPr>
          <w:rFonts w:ascii="宋体" w:eastAsia="宋体" w:hAnsi="宋体"/>
          <w:sz w:val="24"/>
          <w:szCs w:val="24"/>
        </w:rPr>
      </w:r>
      <w:r w:rsidR="00933DAD">
        <w:rPr>
          <w:rFonts w:ascii="宋体" w:eastAsia="宋体" w:hAnsi="宋体"/>
          <w:sz w:val="24"/>
          <w:szCs w:val="24"/>
        </w:rPr>
        <w:fldChar w:fldCharType="separate"/>
      </w:r>
      <w:ins w:id="723" w:author="瑞明 唐" w:date="2019-04-17T23:36:00Z">
        <w:r w:rsidR="00062BC7">
          <w:t xml:space="preserve">图4 - </w:t>
        </w:r>
        <w:r w:rsidR="00062BC7">
          <w:rPr>
            <w:noProof/>
          </w:rPr>
          <w:t>31</w:t>
        </w:r>
        <w:r w:rsidR="00062BC7">
          <w:rPr>
            <w:rFonts w:hint="eastAsia"/>
          </w:rPr>
          <w:t>菜单命令保存文件</w:t>
        </w:r>
      </w:ins>
      <w:ins w:id="724" w:author="瑞明 唐" w:date="2019-04-17T13:15:00Z">
        <w:r w:rsidR="00933DAD">
          <w:rPr>
            <w:rFonts w:ascii="宋体" w:eastAsia="宋体" w:hAnsi="宋体"/>
            <w:sz w:val="24"/>
            <w:szCs w:val="24"/>
          </w:rPr>
          <w:fldChar w:fldCharType="end"/>
        </w:r>
      </w:ins>
      <w:r w:rsidRPr="001A4179">
        <w:rPr>
          <w:rFonts w:ascii="宋体" w:eastAsia="宋体" w:hAnsi="宋体" w:hint="eastAsia"/>
          <w:sz w:val="24"/>
          <w:szCs w:val="24"/>
        </w:rPr>
        <w:t>所示。</w:t>
      </w:r>
    </w:p>
    <w:p w14:paraId="068E5384" w14:textId="18B9BCE1" w:rsidR="0005097F" w:rsidRPr="001A4179"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利用快捷方式</w:t>
      </w:r>
      <w:r w:rsidR="00555721">
        <w:rPr>
          <w:rFonts w:ascii="宋体" w:eastAsia="宋体" w:hAnsi="宋体" w:hint="eastAsia"/>
          <w:sz w:val="24"/>
          <w:szCs w:val="24"/>
        </w:rPr>
        <w:t>，</w:t>
      </w:r>
      <w:r w:rsidRPr="001A4179">
        <w:rPr>
          <w:rFonts w:ascii="宋体" w:eastAsia="宋体" w:hAnsi="宋体" w:hint="eastAsia"/>
          <w:sz w:val="24"/>
          <w:szCs w:val="24"/>
        </w:rPr>
        <w:t>按快捷键</w:t>
      </w:r>
      <w:proofErr w:type="spellStart"/>
      <w:r w:rsidRPr="001A4179">
        <w:rPr>
          <w:rFonts w:ascii="宋体" w:eastAsia="宋体" w:hAnsi="宋体"/>
          <w:sz w:val="24"/>
          <w:szCs w:val="24"/>
        </w:rPr>
        <w:t>Ctrl+S</w:t>
      </w:r>
      <w:proofErr w:type="spellEnd"/>
      <w:r w:rsidRPr="001A4179">
        <w:rPr>
          <w:rFonts w:ascii="宋体" w:eastAsia="宋体" w:hAnsi="宋体" w:hint="eastAsia"/>
          <w:sz w:val="24"/>
          <w:szCs w:val="24"/>
        </w:rPr>
        <w:t>。</w:t>
      </w:r>
    </w:p>
    <w:p w14:paraId="1D26A8F3" w14:textId="45BD9C02" w:rsidR="0005097F"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“文件”→“另存为”</w:t>
      </w:r>
      <w:r w:rsidR="00555721">
        <w:rPr>
          <w:rFonts w:ascii="宋体" w:eastAsia="宋体" w:hAnsi="宋体" w:hint="eastAsia"/>
          <w:sz w:val="24"/>
          <w:szCs w:val="24"/>
        </w:rPr>
        <w:t>，</w:t>
      </w:r>
      <w:r w:rsidRPr="001A4179">
        <w:rPr>
          <w:rFonts w:ascii="宋体" w:eastAsia="宋体" w:hAnsi="宋体" w:hint="eastAsia"/>
          <w:sz w:val="24"/>
          <w:szCs w:val="24"/>
        </w:rPr>
        <w:t>弹出</w:t>
      </w:r>
      <w:r w:rsidR="005B3EE4">
        <w:rPr>
          <w:rFonts w:ascii="宋体" w:eastAsia="宋体" w:hAnsi="宋体" w:hint="eastAsia"/>
          <w:sz w:val="24"/>
          <w:szCs w:val="24"/>
        </w:rPr>
        <w:t>“另存为”</w:t>
      </w:r>
      <w:r w:rsidRPr="001A4179">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文档可存为其他名字</w:t>
      </w:r>
      <w:r w:rsidR="00555721">
        <w:rPr>
          <w:rFonts w:ascii="宋体" w:eastAsia="宋体" w:hAnsi="宋体" w:hint="eastAsia"/>
          <w:sz w:val="24"/>
          <w:szCs w:val="24"/>
        </w:rPr>
        <w:t>、</w:t>
      </w:r>
      <w:r w:rsidRPr="001A4179">
        <w:rPr>
          <w:rFonts w:ascii="宋体" w:eastAsia="宋体" w:hAnsi="宋体" w:hint="eastAsia"/>
          <w:sz w:val="24"/>
          <w:szCs w:val="24"/>
        </w:rPr>
        <w:t>类型和位置。如</w:t>
      </w:r>
      <w:del w:id="725" w:author="瑞明 唐" w:date="2019-04-17T13:20: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20</w:delText>
        </w:r>
      </w:del>
      <w:ins w:id="726" w:author="瑞明 唐" w:date="2019-04-17T13:20:00Z">
        <w:r w:rsidR="00A109B9">
          <w:rPr>
            <w:rFonts w:ascii="宋体" w:eastAsia="宋体" w:hAnsi="宋体"/>
            <w:sz w:val="24"/>
            <w:szCs w:val="24"/>
          </w:rPr>
          <w:fldChar w:fldCharType="begin"/>
        </w:r>
        <w:r w:rsidR="00A109B9">
          <w:rPr>
            <w:rFonts w:ascii="宋体" w:eastAsia="宋体" w:hAnsi="宋体"/>
            <w:sz w:val="24"/>
            <w:szCs w:val="24"/>
          </w:rPr>
          <w:instrText xml:space="preserve"> REF _Ref6399635 \h </w:instrText>
        </w:r>
      </w:ins>
      <w:r w:rsidR="00A109B9">
        <w:rPr>
          <w:rFonts w:ascii="宋体" w:eastAsia="宋体" w:hAnsi="宋体"/>
          <w:sz w:val="24"/>
          <w:szCs w:val="24"/>
        </w:rPr>
      </w:r>
      <w:r w:rsidR="00A109B9">
        <w:rPr>
          <w:rFonts w:ascii="宋体" w:eastAsia="宋体" w:hAnsi="宋体"/>
          <w:sz w:val="24"/>
          <w:szCs w:val="24"/>
        </w:rPr>
        <w:fldChar w:fldCharType="separate"/>
      </w:r>
      <w:ins w:id="727" w:author="瑞明 唐" w:date="2019-04-17T23:36:00Z">
        <w:r w:rsidR="00062BC7">
          <w:t xml:space="preserve">图4 - </w:t>
        </w:r>
        <w:r w:rsidR="00062BC7">
          <w:rPr>
            <w:noProof/>
          </w:rPr>
          <w:t>32</w:t>
        </w:r>
        <w:r w:rsidR="00062BC7">
          <w:rPr>
            <w:rFonts w:hint="eastAsia"/>
          </w:rPr>
          <w:t>另存为对话框</w:t>
        </w:r>
      </w:ins>
      <w:ins w:id="728" w:author="瑞明 唐" w:date="2019-04-17T13:20:00Z">
        <w:r w:rsidR="00A109B9">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23C55" w14:paraId="5B637423" w14:textId="77777777" w:rsidTr="001A4179">
        <w:trPr>
          <w:trHeight w:val="4183"/>
        </w:trPr>
        <w:tc>
          <w:tcPr>
            <w:tcW w:w="8528" w:type="dxa"/>
          </w:tcPr>
          <w:p w14:paraId="24958FAE" w14:textId="77777777" w:rsidR="00A109B9" w:rsidRDefault="00123C55">
            <w:pPr>
              <w:keepNext/>
              <w:jc w:val="center"/>
              <w:rPr>
                <w:ins w:id="729" w:author="瑞明 唐" w:date="2019-04-17T13:19:00Z"/>
              </w:rPr>
            </w:pPr>
            <w:r>
              <w:rPr>
                <w:rFonts w:ascii="宋体" w:eastAsia="宋体" w:hAnsi="宋体" w:hint="eastAsia"/>
                <w:noProof/>
                <w:sz w:val="24"/>
                <w:szCs w:val="24"/>
              </w:rPr>
              <w:lastRenderedPageBreak/>
              <w:drawing>
                <wp:inline distT="0" distB="0" distL="0" distR="0" wp14:anchorId="07148C9F" wp14:editId="6ACAA8E1">
                  <wp:extent cx="2731008" cy="2219763"/>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4-20.png"/>
                          <pic:cNvPicPr/>
                        </pic:nvPicPr>
                        <pic:blipFill>
                          <a:blip r:embed="rId53">
                            <a:extLst>
                              <a:ext uri="{28A0092B-C50C-407E-A947-70E740481C1C}">
                                <a14:useLocalDpi xmlns:a14="http://schemas.microsoft.com/office/drawing/2010/main" val="0"/>
                              </a:ext>
                            </a:extLst>
                          </a:blip>
                          <a:stretch>
                            <a:fillRect/>
                          </a:stretch>
                        </pic:blipFill>
                        <pic:spPr>
                          <a:xfrm>
                            <a:off x="0" y="0"/>
                            <a:ext cx="2757722" cy="2241476"/>
                          </a:xfrm>
                          <a:prstGeom prst="rect">
                            <a:avLst/>
                          </a:prstGeom>
                        </pic:spPr>
                      </pic:pic>
                    </a:graphicData>
                  </a:graphic>
                </wp:inline>
              </w:drawing>
            </w:r>
          </w:p>
          <w:p w14:paraId="0AA8071C" w14:textId="46245238" w:rsidR="00123C55" w:rsidDel="00A109B9" w:rsidRDefault="00A109B9">
            <w:pPr>
              <w:pStyle w:val="a9"/>
              <w:jc w:val="center"/>
              <w:rPr>
                <w:del w:id="730" w:author="瑞明 唐" w:date="2019-04-17T13:19:00Z"/>
              </w:rPr>
              <w:pPrChange w:id="731" w:author="瑞明 唐" w:date="2019-04-17T13:19:00Z">
                <w:pPr>
                  <w:keepNext/>
                  <w:jc w:val="center"/>
                </w:pPr>
              </w:pPrChange>
            </w:pPr>
            <w:bookmarkStart w:id="732" w:name="_Ref6399635"/>
            <w:ins w:id="733" w:author="瑞明 唐" w:date="2019-04-17T13:19:00Z">
              <w:r>
                <w:t>图</w:t>
              </w:r>
              <w:r>
                <w:t xml:space="preserve">4 - </w:t>
              </w:r>
              <w:r>
                <w:fldChar w:fldCharType="begin"/>
              </w:r>
              <w:r>
                <w:instrText xml:space="preserve"> SEQ </w:instrText>
              </w:r>
              <w:r>
                <w:instrText>图</w:instrText>
              </w:r>
              <w:r>
                <w:instrText xml:space="preserve">4_- \* ARABIC </w:instrText>
              </w:r>
            </w:ins>
            <w:r>
              <w:fldChar w:fldCharType="separate"/>
            </w:r>
            <w:ins w:id="734" w:author="瑞明 唐" w:date="2019-04-21T10:07:00Z">
              <w:r w:rsidR="00C93B02">
                <w:rPr>
                  <w:noProof/>
                </w:rPr>
                <w:t>32</w:t>
              </w:r>
            </w:ins>
            <w:ins w:id="735" w:author="瑞明 唐" w:date="2019-04-17T13:19:00Z">
              <w:r>
                <w:fldChar w:fldCharType="end"/>
              </w:r>
              <w:r>
                <w:rPr>
                  <w:rFonts w:hint="eastAsia"/>
                </w:rPr>
                <w:t>另存为对话框</w:t>
              </w:r>
            </w:ins>
            <w:bookmarkEnd w:id="732"/>
          </w:p>
          <w:p w14:paraId="425BEB6C" w14:textId="4D86BF3B" w:rsidR="00123C55" w:rsidRDefault="00123C55">
            <w:pPr>
              <w:pStyle w:val="a9"/>
              <w:jc w:val="center"/>
              <w:rPr>
                <w:rFonts w:ascii="宋体" w:eastAsia="宋体" w:hAnsi="宋体"/>
                <w:sz w:val="24"/>
                <w:szCs w:val="24"/>
              </w:rPr>
            </w:pPr>
            <w:del w:id="736" w:author="瑞明 唐" w:date="2019-04-17T13:19: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37" w:author="瑞明 唐" w:date="2019-04-16T16:15:00Z">
              <w:r w:rsidR="00BB747F" w:rsidDel="00C71EF7">
                <w:rPr>
                  <w:noProof/>
                </w:rPr>
                <w:delText>20</w:delText>
              </w:r>
            </w:del>
            <w:del w:id="738" w:author="瑞明 唐" w:date="2019-04-17T13:19:00Z">
              <w:r w:rsidDel="00A109B9">
                <w:fldChar w:fldCharType="end"/>
              </w:r>
              <w:r w:rsidDel="00A109B9">
                <w:rPr>
                  <w:rFonts w:hint="eastAsia"/>
                </w:rPr>
                <w:delText>另存为对话框</w:delText>
              </w:r>
            </w:del>
          </w:p>
        </w:tc>
      </w:tr>
    </w:tbl>
    <w:p w14:paraId="4E23F44F" w14:textId="77777777" w:rsidR="00123C55" w:rsidRPr="001A4179" w:rsidRDefault="00123C55" w:rsidP="001A4179">
      <w:pPr>
        <w:rPr>
          <w:rFonts w:ascii="宋体" w:eastAsia="宋体" w:hAnsi="宋体"/>
          <w:sz w:val="24"/>
          <w:szCs w:val="24"/>
        </w:rPr>
      </w:pPr>
    </w:p>
    <w:p w14:paraId="6F2C3C61" w14:textId="53191198" w:rsidR="0005097F"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“保存位置”</w:t>
      </w:r>
      <w:r w:rsidRPr="005A286B">
        <w:rPr>
          <w:rFonts w:ascii="宋体" w:eastAsia="宋体" w:hAnsi="宋体" w:hint="eastAsia"/>
          <w:sz w:val="24"/>
          <w:szCs w:val="24"/>
        </w:rPr>
        <w:t>下拉列表框中</w:t>
      </w:r>
      <w:r w:rsidR="00555721" w:rsidRPr="005A286B">
        <w:rPr>
          <w:rFonts w:ascii="宋体" w:eastAsia="宋体" w:hAnsi="宋体" w:hint="eastAsia"/>
          <w:sz w:val="24"/>
          <w:szCs w:val="24"/>
        </w:rPr>
        <w:t>，</w:t>
      </w:r>
      <w:r w:rsidRPr="005A286B">
        <w:rPr>
          <w:rFonts w:ascii="宋体" w:eastAsia="宋体" w:hAnsi="宋体" w:hint="eastAsia"/>
          <w:sz w:val="24"/>
          <w:szCs w:val="24"/>
        </w:rPr>
        <w:t>选择要保存的位置。</w:t>
      </w:r>
    </w:p>
    <w:p w14:paraId="0F1547BB" w14:textId="03C4DE8C" w:rsidR="00576726"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“文件名”</w:t>
      </w:r>
      <w:r w:rsidRPr="005A286B">
        <w:rPr>
          <w:rFonts w:ascii="宋体" w:eastAsia="宋体" w:hAnsi="宋体" w:hint="eastAsia"/>
          <w:sz w:val="24"/>
          <w:szCs w:val="24"/>
        </w:rPr>
        <w:t>下拉列表中</w:t>
      </w:r>
      <w:r w:rsidR="00555721" w:rsidRPr="005A286B">
        <w:rPr>
          <w:rFonts w:ascii="宋体" w:eastAsia="宋体" w:hAnsi="宋体" w:hint="eastAsia"/>
          <w:sz w:val="24"/>
          <w:szCs w:val="24"/>
        </w:rPr>
        <w:t>，</w:t>
      </w:r>
      <w:r w:rsidRPr="005A286B">
        <w:rPr>
          <w:rFonts w:ascii="宋体" w:eastAsia="宋体" w:hAnsi="宋体" w:hint="eastAsia"/>
          <w:sz w:val="24"/>
          <w:szCs w:val="24"/>
        </w:rPr>
        <w:t>输入或选择另存为的文件名。</w:t>
      </w:r>
    </w:p>
    <w:p w14:paraId="3E6D9964" w14:textId="09F2E681" w:rsidR="00576726" w:rsidRPr="005A286B" w:rsidRDefault="00576726" w:rsidP="00940A51">
      <w:pPr>
        <w:pStyle w:val="a6"/>
        <w:ind w:firstLine="509"/>
        <w:rPr>
          <w:rFonts w:ascii="宋体" w:eastAsia="宋体" w:hAnsi="宋体"/>
          <w:sz w:val="24"/>
          <w:szCs w:val="24"/>
        </w:rPr>
      </w:pPr>
      <w:r w:rsidRPr="005A286B">
        <w:rPr>
          <w:rFonts w:ascii="宋体" w:eastAsia="宋体" w:hAnsi="宋体" w:hint="eastAsia"/>
          <w:sz w:val="24"/>
          <w:szCs w:val="24"/>
        </w:rPr>
        <w:t>在</w:t>
      </w:r>
      <w:r w:rsidRPr="005A286B">
        <w:rPr>
          <w:rFonts w:ascii="宋体" w:eastAsia="宋体" w:hAnsi="宋体"/>
          <w:sz w:val="24"/>
          <w:szCs w:val="24"/>
        </w:rPr>
        <w:t xml:space="preserve"> </w:t>
      </w:r>
      <w:r w:rsidR="009F4ADA" w:rsidRPr="005A286B">
        <w:rPr>
          <w:rFonts w:ascii="宋体" w:eastAsia="宋体" w:hAnsi="宋体"/>
          <w:sz w:val="24"/>
          <w:szCs w:val="24"/>
        </w:rPr>
        <w:t>Word2010</w:t>
      </w:r>
      <w:r w:rsidRPr="005A286B">
        <w:rPr>
          <w:rFonts w:ascii="宋体" w:eastAsia="宋体" w:hAnsi="宋体"/>
          <w:sz w:val="24"/>
          <w:szCs w:val="24"/>
        </w:rPr>
        <w:t xml:space="preserve"> </w:t>
      </w:r>
      <w:r w:rsidRPr="005A286B">
        <w:rPr>
          <w:rFonts w:ascii="宋体" w:eastAsia="宋体" w:hAnsi="宋体" w:hint="eastAsia"/>
          <w:sz w:val="24"/>
          <w:szCs w:val="24"/>
        </w:rPr>
        <w:t>中</w:t>
      </w:r>
      <w:r w:rsidR="00555721" w:rsidRPr="005A286B">
        <w:rPr>
          <w:rFonts w:ascii="宋体" w:eastAsia="宋体" w:hAnsi="宋体" w:hint="eastAsia"/>
          <w:sz w:val="24"/>
          <w:szCs w:val="24"/>
        </w:rPr>
        <w:t>，</w:t>
      </w:r>
      <w:r w:rsidRPr="005A286B">
        <w:rPr>
          <w:rFonts w:ascii="宋体" w:eastAsia="宋体" w:hAnsi="宋体" w:hint="eastAsia"/>
          <w:sz w:val="24"/>
          <w:szCs w:val="24"/>
        </w:rPr>
        <w:t>如果文档</w:t>
      </w:r>
      <w:r w:rsidR="00940A51">
        <w:rPr>
          <w:rFonts w:ascii="宋体" w:eastAsia="宋体" w:hAnsi="宋体" w:hint="eastAsia"/>
          <w:sz w:val="24"/>
          <w:szCs w:val="24"/>
        </w:rPr>
        <w:t>尚未保存过，</w:t>
      </w:r>
      <w:r w:rsidRPr="005A286B">
        <w:rPr>
          <w:rFonts w:ascii="宋体" w:eastAsia="宋体" w:hAnsi="宋体" w:hint="eastAsia"/>
          <w:sz w:val="24"/>
          <w:szCs w:val="24"/>
        </w:rPr>
        <w:t>按照前述的三种方法执行第一次保存操作时</w:t>
      </w:r>
      <w:r w:rsidR="00555721" w:rsidRPr="005A286B">
        <w:rPr>
          <w:rFonts w:ascii="宋体" w:eastAsia="宋体" w:hAnsi="宋体" w:hint="eastAsia"/>
          <w:sz w:val="24"/>
          <w:szCs w:val="24"/>
        </w:rPr>
        <w:t>，</w:t>
      </w:r>
      <w:r w:rsidRPr="005A286B">
        <w:rPr>
          <w:rFonts w:ascii="宋体" w:eastAsia="宋体" w:hAnsi="宋体" w:hint="eastAsia"/>
          <w:sz w:val="24"/>
          <w:szCs w:val="24"/>
        </w:rPr>
        <w:t>也将打开</w:t>
      </w:r>
      <w:r w:rsidR="00123C55" w:rsidRPr="005A286B">
        <w:rPr>
          <w:rFonts w:ascii="宋体" w:eastAsia="宋体" w:hAnsi="宋体" w:hint="eastAsia"/>
          <w:sz w:val="24"/>
          <w:szCs w:val="24"/>
        </w:rPr>
        <w:t>“另存为”</w:t>
      </w:r>
      <w:r w:rsidRPr="005A286B">
        <w:rPr>
          <w:rFonts w:ascii="宋体" w:eastAsia="宋体" w:hAnsi="宋体" w:hint="eastAsia"/>
          <w:sz w:val="24"/>
          <w:szCs w:val="24"/>
        </w:rPr>
        <w:t>对话框。</w:t>
      </w:r>
    </w:p>
    <w:p w14:paraId="0DA25D9C" w14:textId="3EBC5F40" w:rsidR="00576726" w:rsidRPr="001A4179" w:rsidRDefault="008764DD" w:rsidP="001A4179">
      <w:pPr>
        <w:ind w:firstLineChars="200" w:firstLine="509"/>
        <w:rPr>
          <w:rFonts w:ascii="宋体" w:eastAsia="宋体" w:hAnsi="宋体"/>
          <w:sz w:val="24"/>
          <w:szCs w:val="24"/>
        </w:rPr>
      </w:pPr>
      <w:r>
        <w:rPr>
          <w:rFonts w:ascii="宋体" w:eastAsia="宋体" w:hAnsi="宋体"/>
          <w:sz w:val="24"/>
          <w:szCs w:val="24"/>
        </w:rPr>
        <w:t>2.3.2</w:t>
      </w:r>
      <w:r w:rsidR="00576726" w:rsidRPr="001A4179">
        <w:rPr>
          <w:rFonts w:ascii="宋体" w:eastAsia="宋体" w:hAnsi="宋体" w:hint="eastAsia"/>
          <w:sz w:val="24"/>
          <w:szCs w:val="24"/>
        </w:rPr>
        <w:t>文档保护</w:t>
      </w:r>
    </w:p>
    <w:p w14:paraId="28EDD9B4" w14:textId="03520ED7" w:rsidR="00576726"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文档保护</w:t>
      </w:r>
      <w:r w:rsidR="00555721">
        <w:rPr>
          <w:rFonts w:ascii="宋体" w:eastAsia="宋体" w:hAnsi="宋体" w:hint="eastAsia"/>
          <w:sz w:val="24"/>
          <w:szCs w:val="24"/>
        </w:rPr>
        <w:t>：</w:t>
      </w:r>
      <w:r w:rsidRPr="001A4179">
        <w:rPr>
          <w:rFonts w:ascii="宋体" w:eastAsia="宋体" w:hAnsi="宋体" w:hint="eastAsia"/>
          <w:sz w:val="24"/>
          <w:szCs w:val="24"/>
        </w:rPr>
        <w:t>对于重要的文档</w:t>
      </w:r>
      <w:r w:rsidR="00555721">
        <w:rPr>
          <w:rFonts w:ascii="宋体" w:eastAsia="宋体" w:hAnsi="宋体" w:hint="eastAsia"/>
          <w:sz w:val="24"/>
          <w:szCs w:val="24"/>
        </w:rPr>
        <w:t>，</w:t>
      </w:r>
      <w:r w:rsidRPr="001A4179">
        <w:rPr>
          <w:rFonts w:ascii="宋体" w:eastAsia="宋体" w:hAnsi="宋体" w:hint="eastAsia"/>
          <w:sz w:val="24"/>
          <w:szCs w:val="24"/>
        </w:rPr>
        <w:t>可以设置“保护”功能</w:t>
      </w:r>
      <w:r w:rsidR="00555721">
        <w:rPr>
          <w:rFonts w:ascii="宋体" w:eastAsia="宋体" w:hAnsi="宋体" w:hint="eastAsia"/>
          <w:sz w:val="24"/>
          <w:szCs w:val="24"/>
        </w:rPr>
        <w:t>，</w:t>
      </w:r>
      <w:r w:rsidRPr="001A4179">
        <w:rPr>
          <w:rFonts w:ascii="宋体" w:eastAsia="宋体" w:hAnsi="宋体" w:hint="eastAsia"/>
          <w:sz w:val="24"/>
          <w:szCs w:val="24"/>
        </w:rPr>
        <w:t>以防止内容被改动。常见有两种情况</w:t>
      </w:r>
      <w:r w:rsidR="00555721">
        <w:rPr>
          <w:rFonts w:ascii="宋体" w:eastAsia="宋体" w:hAnsi="宋体" w:hint="eastAsia"/>
          <w:sz w:val="24"/>
          <w:szCs w:val="24"/>
        </w:rPr>
        <w:t>：</w:t>
      </w:r>
    </w:p>
    <w:p w14:paraId="47C5926D" w14:textId="573F1F1A" w:rsidR="00B030F5" w:rsidRPr="001A4179" w:rsidRDefault="00B030F5" w:rsidP="001A4179">
      <w:pPr>
        <w:pStyle w:val="a6"/>
        <w:numPr>
          <w:ilvl w:val="0"/>
          <w:numId w:val="39"/>
        </w:numPr>
        <w:ind w:left="0" w:firstLine="509"/>
        <w:rPr>
          <w:rFonts w:ascii="宋体" w:eastAsia="宋体" w:hAnsi="宋体"/>
          <w:sz w:val="24"/>
          <w:szCs w:val="24"/>
        </w:rPr>
      </w:pPr>
      <w:r w:rsidRPr="001A4179">
        <w:rPr>
          <w:rFonts w:ascii="宋体" w:eastAsia="宋体" w:hAnsi="宋体" w:hint="eastAsia"/>
          <w:sz w:val="24"/>
          <w:szCs w:val="24"/>
        </w:rPr>
        <w:t>限制编辑</w:t>
      </w:r>
    </w:p>
    <w:p w14:paraId="018F36BE" w14:textId="446D6195"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限制编辑功能是指在阅读文档时</w:t>
      </w:r>
      <w:r w:rsidR="00555721">
        <w:rPr>
          <w:rFonts w:ascii="宋体" w:eastAsia="宋体" w:hAnsi="宋体" w:hint="eastAsia"/>
          <w:sz w:val="24"/>
          <w:szCs w:val="24"/>
        </w:rPr>
        <w:t>，</w:t>
      </w:r>
      <w:r w:rsidRPr="001A4179">
        <w:rPr>
          <w:rFonts w:ascii="宋体" w:eastAsia="宋体" w:hAnsi="宋体" w:hint="eastAsia"/>
          <w:sz w:val="24"/>
          <w:szCs w:val="24"/>
        </w:rPr>
        <w:t>对文档的格式编辑或者编辑类型进行限制</w:t>
      </w:r>
      <w:r w:rsidR="00555721">
        <w:rPr>
          <w:rFonts w:ascii="宋体" w:eastAsia="宋体" w:hAnsi="宋体" w:hint="eastAsia"/>
          <w:sz w:val="24"/>
          <w:szCs w:val="24"/>
        </w:rPr>
        <w:t>，</w:t>
      </w:r>
      <w:r w:rsidRPr="001A4179">
        <w:rPr>
          <w:rFonts w:ascii="宋体" w:eastAsia="宋体" w:hAnsi="宋体" w:hint="eastAsia"/>
          <w:sz w:val="24"/>
          <w:szCs w:val="24"/>
        </w:rPr>
        <w:t>应用后文档只能阅读不能编辑。</w:t>
      </w:r>
    </w:p>
    <w:p w14:paraId="6E33D403" w14:textId="03401E8D" w:rsidR="00B030F5" w:rsidRPr="001A4179"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执行“文件”→“保护文档”→“限制编辑”命令</w:t>
      </w:r>
      <w:r w:rsidR="00555721">
        <w:rPr>
          <w:rFonts w:ascii="宋体" w:eastAsia="宋体" w:hAnsi="宋体" w:hint="eastAsia"/>
          <w:sz w:val="24"/>
          <w:szCs w:val="24"/>
        </w:rPr>
        <w:t>，</w:t>
      </w:r>
      <w:r w:rsidR="0093161C" w:rsidRPr="001A4179">
        <w:rPr>
          <w:rFonts w:ascii="宋体" w:eastAsia="宋体" w:hAnsi="宋体" w:hint="eastAsia"/>
          <w:sz w:val="24"/>
          <w:szCs w:val="24"/>
        </w:rPr>
        <w:t>如</w:t>
      </w:r>
      <w:del w:id="739" w:author="瑞明 唐" w:date="2019-04-17T13:21:00Z">
        <w:r w:rsidR="0093161C"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21</w:delText>
        </w:r>
      </w:del>
      <w:ins w:id="740" w:author="瑞明 唐" w:date="2019-04-17T13:21:00Z">
        <w:r w:rsidR="00A109B9">
          <w:rPr>
            <w:rFonts w:ascii="宋体" w:eastAsia="宋体" w:hAnsi="宋体"/>
            <w:sz w:val="24"/>
            <w:szCs w:val="24"/>
          </w:rPr>
          <w:fldChar w:fldCharType="begin"/>
        </w:r>
        <w:r w:rsidR="00A109B9">
          <w:rPr>
            <w:rFonts w:ascii="宋体" w:eastAsia="宋体" w:hAnsi="宋体"/>
            <w:sz w:val="24"/>
            <w:szCs w:val="24"/>
          </w:rPr>
          <w:instrText xml:space="preserve"> REF _Ref6399717 \h </w:instrText>
        </w:r>
      </w:ins>
      <w:r w:rsidR="00A109B9">
        <w:rPr>
          <w:rFonts w:ascii="宋体" w:eastAsia="宋体" w:hAnsi="宋体"/>
          <w:sz w:val="24"/>
          <w:szCs w:val="24"/>
        </w:rPr>
      </w:r>
      <w:r w:rsidR="00A109B9">
        <w:rPr>
          <w:rFonts w:ascii="宋体" w:eastAsia="宋体" w:hAnsi="宋体"/>
          <w:sz w:val="24"/>
          <w:szCs w:val="24"/>
        </w:rPr>
        <w:fldChar w:fldCharType="separate"/>
      </w:r>
      <w:ins w:id="741" w:author="瑞明 唐" w:date="2019-04-17T23:36:00Z">
        <w:r w:rsidR="00062BC7">
          <w:t xml:space="preserve">图4 - </w:t>
        </w:r>
        <w:r w:rsidR="00062BC7">
          <w:rPr>
            <w:noProof/>
          </w:rPr>
          <w:t>33</w:t>
        </w:r>
        <w:r w:rsidR="00062BC7">
          <w:rPr>
            <w:rFonts w:hint="eastAsia"/>
          </w:rPr>
          <w:t>限制编辑</w:t>
        </w:r>
      </w:ins>
      <w:ins w:id="742" w:author="瑞明 唐" w:date="2019-04-17T13:21:00Z">
        <w:r w:rsidR="00A109B9">
          <w:rPr>
            <w:rFonts w:ascii="宋体" w:eastAsia="宋体" w:hAnsi="宋体"/>
            <w:sz w:val="24"/>
            <w:szCs w:val="24"/>
          </w:rPr>
          <w:fldChar w:fldCharType="end"/>
        </w:r>
      </w:ins>
      <w:r w:rsidRPr="001A4179">
        <w:rPr>
          <w:rFonts w:ascii="宋体" w:eastAsia="宋体" w:hAnsi="宋体" w:hint="eastAsia"/>
          <w:sz w:val="24"/>
          <w:szCs w:val="24"/>
        </w:rPr>
        <w:t>所示。</w:t>
      </w:r>
    </w:p>
    <w:p w14:paraId="555971BF" w14:textId="1042E19B" w:rsidR="00B030F5"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弹出“限制格式和编辑”的对话框</w:t>
      </w:r>
      <w:r w:rsidR="00555721">
        <w:rPr>
          <w:rFonts w:ascii="宋体" w:eastAsia="宋体" w:hAnsi="宋体" w:hint="eastAsia"/>
          <w:sz w:val="24"/>
          <w:szCs w:val="24"/>
        </w:rPr>
        <w:t>，</w:t>
      </w:r>
      <w:r w:rsidRPr="001A4179">
        <w:rPr>
          <w:rFonts w:ascii="宋体" w:eastAsia="宋体" w:hAnsi="宋体" w:hint="eastAsia"/>
          <w:sz w:val="24"/>
          <w:szCs w:val="24"/>
        </w:rPr>
        <w:t>如</w:t>
      </w:r>
      <w:ins w:id="743" w:author="瑞明 唐" w:date="2019-04-17T13:21: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_Ref6399728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44" w:author="瑞明 唐" w:date="2019-04-17T23:36:00Z">
        <w:r w:rsidR="00062BC7">
          <w:t xml:space="preserve">图4 - </w:t>
        </w:r>
        <w:r w:rsidR="00062BC7">
          <w:rPr>
            <w:noProof/>
          </w:rPr>
          <w:t>34</w:t>
        </w:r>
        <w:r w:rsidR="00062BC7">
          <w:rPr>
            <w:rFonts w:hint="eastAsia"/>
          </w:rPr>
          <w:t>限制格式和编辑对话框</w:t>
        </w:r>
      </w:ins>
      <w:ins w:id="745" w:author="瑞明 唐" w:date="2019-04-17T13:21:00Z">
        <w:r w:rsidR="00A109B9">
          <w:rPr>
            <w:rFonts w:ascii="宋体" w:eastAsia="宋体" w:hAnsi="宋体"/>
            <w:sz w:val="24"/>
            <w:szCs w:val="24"/>
          </w:rPr>
          <w:fldChar w:fldCharType="end"/>
        </w:r>
      </w:ins>
      <w:del w:id="746" w:author="瑞明 唐" w:date="2019-04-17T13:21: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22</w:delText>
        </w:r>
      </w:del>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EA5629" w14:paraId="318D1BA7" w14:textId="77777777" w:rsidTr="00A97A14">
        <w:trPr>
          <w:trHeight w:val="4601"/>
          <w:jc w:val="center"/>
        </w:trPr>
        <w:tc>
          <w:tcPr>
            <w:tcW w:w="4264" w:type="dxa"/>
          </w:tcPr>
          <w:p w14:paraId="5F762CE9" w14:textId="77777777" w:rsidR="00A109B9" w:rsidRDefault="00EA5629">
            <w:pPr>
              <w:keepNext/>
              <w:rPr>
                <w:ins w:id="747" w:author="瑞明 唐" w:date="2019-04-17T13:20:00Z"/>
              </w:rPr>
              <w:pPrChange w:id="748" w:author="瑞明 唐" w:date="2019-04-17T13:20:00Z">
                <w:pPr/>
              </w:pPrChange>
            </w:pPr>
            <w:r>
              <w:rPr>
                <w:rFonts w:hint="eastAsia"/>
                <w:noProof/>
              </w:rPr>
              <w:drawing>
                <wp:inline distT="0" distB="0" distL="0" distR="0" wp14:anchorId="053184E7" wp14:editId="6E96B999">
                  <wp:extent cx="1895856" cy="2329993"/>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4-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2332" cy="2350242"/>
                          </a:xfrm>
                          <a:prstGeom prst="rect">
                            <a:avLst/>
                          </a:prstGeom>
                        </pic:spPr>
                      </pic:pic>
                    </a:graphicData>
                  </a:graphic>
                </wp:inline>
              </w:drawing>
            </w:r>
          </w:p>
          <w:p w14:paraId="3CCECEB5" w14:textId="729D031D" w:rsidR="00EA5629" w:rsidDel="00A109B9" w:rsidRDefault="00A109B9">
            <w:pPr>
              <w:pStyle w:val="a9"/>
              <w:rPr>
                <w:del w:id="749" w:author="瑞明 唐" w:date="2019-04-17T13:21:00Z"/>
              </w:rPr>
              <w:pPrChange w:id="750" w:author="瑞明 唐" w:date="2019-04-17T13:20:00Z">
                <w:pPr/>
              </w:pPrChange>
            </w:pPr>
            <w:bookmarkStart w:id="751" w:name="_Ref6399717"/>
            <w:ins w:id="752" w:author="瑞明 唐" w:date="2019-04-17T13:20:00Z">
              <w:r>
                <w:t>图</w:t>
              </w:r>
              <w:r>
                <w:t xml:space="preserve">4 - </w:t>
              </w:r>
              <w:r>
                <w:fldChar w:fldCharType="begin"/>
              </w:r>
              <w:r>
                <w:instrText xml:space="preserve"> SEQ </w:instrText>
              </w:r>
              <w:r>
                <w:instrText>图</w:instrText>
              </w:r>
              <w:r>
                <w:instrText xml:space="preserve">4_- \* ARABIC </w:instrText>
              </w:r>
            </w:ins>
            <w:r>
              <w:fldChar w:fldCharType="separate"/>
            </w:r>
            <w:ins w:id="753" w:author="瑞明 唐" w:date="2019-04-21T10:07:00Z">
              <w:r w:rsidR="00C93B02">
                <w:rPr>
                  <w:noProof/>
                </w:rPr>
                <w:t>33</w:t>
              </w:r>
            </w:ins>
            <w:ins w:id="754" w:author="瑞明 唐" w:date="2019-04-17T13:20:00Z">
              <w:r>
                <w:fldChar w:fldCharType="end"/>
              </w:r>
              <w:r>
                <w:rPr>
                  <w:rFonts w:hint="eastAsia"/>
                </w:rPr>
                <w:t>限制编辑</w:t>
              </w:r>
            </w:ins>
            <w:bookmarkEnd w:id="751"/>
          </w:p>
          <w:p w14:paraId="27834314" w14:textId="0789C3E5" w:rsidR="00EA5629" w:rsidRDefault="00EA5629">
            <w:pPr>
              <w:pStyle w:val="a9"/>
              <w:pPrChange w:id="755" w:author="瑞明 唐" w:date="2019-04-17T13:21:00Z">
                <w:pPr/>
              </w:pPrChange>
            </w:pPr>
            <w:del w:id="756" w:author="瑞明 唐" w:date="2019-04-17T13:21:00Z">
              <w:r w:rsidDel="00A109B9">
                <w:delText>图</w:delText>
              </w:r>
              <w:r w:rsidDel="00A109B9">
                <w:delText xml:space="preserve"> 4 </w:delText>
              </w:r>
              <w:r w:rsidR="00D96DA5" w:rsidDel="00A109B9">
                <w:delText>-</w:delText>
              </w:r>
              <w:r w:rsidDel="00A109B9">
                <w:delText xml:space="preserve"> </w:delText>
              </w:r>
              <w:r w:rsidR="009C3EB7" w:rsidDel="00A109B9">
                <w:fldChar w:fldCharType="begin"/>
              </w:r>
              <w:r w:rsidR="009C3EB7" w:rsidDel="00A109B9">
                <w:delInstrText xml:space="preserve"> SEQ </w:delInstrText>
              </w:r>
              <w:r w:rsidR="009C3EB7" w:rsidDel="00A109B9">
                <w:delInstrText>图</w:delInstrText>
              </w:r>
              <w:r w:rsidR="009C3EB7" w:rsidDel="00A109B9">
                <w:delInstrText xml:space="preserve">_4_- \* ARABIC </w:delInstrText>
              </w:r>
              <w:r w:rsidR="009C3EB7" w:rsidDel="00A109B9">
                <w:fldChar w:fldCharType="separate"/>
              </w:r>
            </w:del>
            <w:del w:id="757" w:author="瑞明 唐" w:date="2019-04-16T16:15:00Z">
              <w:r w:rsidR="00BB747F" w:rsidDel="00C71EF7">
                <w:rPr>
                  <w:noProof/>
                </w:rPr>
                <w:delText>21</w:delText>
              </w:r>
            </w:del>
            <w:del w:id="758" w:author="瑞明 唐" w:date="2019-04-17T13:21:00Z">
              <w:r w:rsidR="009C3EB7" w:rsidDel="00A109B9">
                <w:rPr>
                  <w:noProof/>
                </w:rPr>
                <w:fldChar w:fldCharType="end"/>
              </w:r>
              <w:r w:rsidDel="00A109B9">
                <w:rPr>
                  <w:rFonts w:hint="eastAsia"/>
                </w:rPr>
                <w:delText>限制编辑</w:delText>
              </w:r>
            </w:del>
          </w:p>
        </w:tc>
        <w:tc>
          <w:tcPr>
            <w:tcW w:w="4264" w:type="dxa"/>
          </w:tcPr>
          <w:p w14:paraId="32368AC3" w14:textId="77777777" w:rsidR="00A109B9" w:rsidRDefault="00EA5629">
            <w:pPr>
              <w:pStyle w:val="a6"/>
              <w:keepNext/>
              <w:ind w:firstLineChars="0" w:firstLine="0"/>
              <w:jc w:val="center"/>
              <w:rPr>
                <w:ins w:id="759" w:author="瑞明 唐" w:date="2019-04-17T13:21:00Z"/>
              </w:rPr>
            </w:pPr>
            <w:r>
              <w:rPr>
                <w:rFonts w:ascii="宋体" w:eastAsia="宋体" w:hAnsi="宋体" w:hint="eastAsia"/>
                <w:noProof/>
                <w:sz w:val="24"/>
                <w:szCs w:val="24"/>
              </w:rPr>
              <w:drawing>
                <wp:inline distT="0" distB="0" distL="0" distR="0" wp14:anchorId="79C36DAA" wp14:editId="275B1BE5">
                  <wp:extent cx="938784" cy="238270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4-22.png"/>
                          <pic:cNvPicPr/>
                        </pic:nvPicPr>
                        <pic:blipFill>
                          <a:blip r:embed="rId55">
                            <a:extLst>
                              <a:ext uri="{28A0092B-C50C-407E-A947-70E740481C1C}">
                                <a14:useLocalDpi xmlns:a14="http://schemas.microsoft.com/office/drawing/2010/main" val="0"/>
                              </a:ext>
                            </a:extLst>
                          </a:blip>
                          <a:stretch>
                            <a:fillRect/>
                          </a:stretch>
                        </pic:blipFill>
                        <pic:spPr>
                          <a:xfrm>
                            <a:off x="0" y="0"/>
                            <a:ext cx="948568" cy="2407533"/>
                          </a:xfrm>
                          <a:prstGeom prst="rect">
                            <a:avLst/>
                          </a:prstGeom>
                        </pic:spPr>
                      </pic:pic>
                    </a:graphicData>
                  </a:graphic>
                </wp:inline>
              </w:drawing>
            </w:r>
          </w:p>
          <w:p w14:paraId="5B644C32" w14:textId="770C1A0A" w:rsidR="00EA5629" w:rsidDel="00A109B9" w:rsidRDefault="00A109B9">
            <w:pPr>
              <w:pStyle w:val="a9"/>
              <w:jc w:val="center"/>
              <w:rPr>
                <w:del w:id="760" w:author="瑞明 唐" w:date="2019-04-17T13:21:00Z"/>
              </w:rPr>
              <w:pPrChange w:id="761" w:author="瑞明 唐" w:date="2019-04-17T13:21:00Z">
                <w:pPr>
                  <w:pStyle w:val="a6"/>
                  <w:keepNext/>
                  <w:ind w:firstLineChars="0" w:firstLine="0"/>
                  <w:jc w:val="center"/>
                </w:pPr>
              </w:pPrChange>
            </w:pPr>
            <w:bookmarkStart w:id="762" w:name="_Ref6399728"/>
            <w:ins w:id="763" w:author="瑞明 唐" w:date="2019-04-17T13:21:00Z">
              <w:r>
                <w:t>图</w:t>
              </w:r>
              <w:r>
                <w:t xml:space="preserve">4 - </w:t>
              </w:r>
              <w:r>
                <w:fldChar w:fldCharType="begin"/>
              </w:r>
              <w:r>
                <w:instrText xml:space="preserve"> SEQ </w:instrText>
              </w:r>
              <w:r>
                <w:instrText>图</w:instrText>
              </w:r>
              <w:r>
                <w:instrText xml:space="preserve">4_- \* ARABIC </w:instrText>
              </w:r>
            </w:ins>
            <w:r>
              <w:fldChar w:fldCharType="separate"/>
            </w:r>
            <w:ins w:id="764" w:author="瑞明 唐" w:date="2019-04-21T10:07:00Z">
              <w:r w:rsidR="00C93B02">
                <w:rPr>
                  <w:noProof/>
                </w:rPr>
                <w:t>34</w:t>
              </w:r>
            </w:ins>
            <w:ins w:id="765" w:author="瑞明 唐" w:date="2019-04-17T13:21:00Z">
              <w:r>
                <w:fldChar w:fldCharType="end"/>
              </w:r>
              <w:r>
                <w:rPr>
                  <w:rFonts w:hint="eastAsia"/>
                </w:rPr>
                <w:t>限制格式和编辑对话框</w:t>
              </w:r>
            </w:ins>
            <w:bookmarkEnd w:id="762"/>
          </w:p>
          <w:p w14:paraId="71B1155A" w14:textId="3102B5C2" w:rsidR="00EA5629" w:rsidRDefault="00EA5629">
            <w:pPr>
              <w:pStyle w:val="a9"/>
              <w:jc w:val="center"/>
              <w:rPr>
                <w:rFonts w:ascii="宋体" w:eastAsia="宋体" w:hAnsi="宋体"/>
                <w:sz w:val="24"/>
                <w:szCs w:val="24"/>
              </w:rPr>
            </w:pPr>
            <w:del w:id="766" w:author="瑞明 唐" w:date="2019-04-17T13:21: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67" w:author="瑞明 唐" w:date="2019-04-16T16:15:00Z">
              <w:r w:rsidR="00BB747F" w:rsidDel="00C71EF7">
                <w:rPr>
                  <w:noProof/>
                </w:rPr>
                <w:delText>22</w:delText>
              </w:r>
            </w:del>
            <w:del w:id="768" w:author="瑞明 唐" w:date="2019-04-17T13:21:00Z">
              <w:r w:rsidDel="00A109B9">
                <w:fldChar w:fldCharType="end"/>
              </w:r>
              <w:r w:rsidDel="00A109B9">
                <w:rPr>
                  <w:rFonts w:hint="eastAsia"/>
                </w:rPr>
                <w:delText>限制格式和编辑对话框</w:delText>
              </w:r>
            </w:del>
          </w:p>
        </w:tc>
      </w:tr>
    </w:tbl>
    <w:p w14:paraId="0715DC25" w14:textId="77777777" w:rsidR="00EA5629" w:rsidRPr="001A4179" w:rsidRDefault="00EA5629" w:rsidP="001A4179">
      <w:pPr>
        <w:pStyle w:val="a6"/>
        <w:ind w:left="869" w:firstLineChars="0" w:firstLine="0"/>
        <w:rPr>
          <w:rFonts w:ascii="宋体" w:eastAsia="宋体" w:hAnsi="宋体"/>
          <w:sz w:val="24"/>
          <w:szCs w:val="24"/>
        </w:rPr>
      </w:pPr>
    </w:p>
    <w:p w14:paraId="636D9F1A" w14:textId="702F3E2D"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lastRenderedPageBreak/>
        <w:t>③单击“是</w:t>
      </w:r>
      <w:r w:rsidR="00555721">
        <w:rPr>
          <w:rFonts w:ascii="宋体" w:eastAsia="宋体" w:hAnsi="宋体" w:hint="eastAsia"/>
          <w:sz w:val="24"/>
          <w:szCs w:val="24"/>
        </w:rPr>
        <w:t>，</w:t>
      </w:r>
      <w:r w:rsidRPr="001A4179">
        <w:rPr>
          <w:rFonts w:ascii="宋体" w:eastAsia="宋体" w:hAnsi="宋体" w:hint="eastAsia"/>
          <w:sz w:val="24"/>
          <w:szCs w:val="24"/>
        </w:rPr>
        <w:t>启动强制保护”按钮后</w:t>
      </w:r>
      <w:r w:rsidR="00555721">
        <w:rPr>
          <w:rFonts w:ascii="宋体" w:eastAsia="宋体" w:hAnsi="宋体" w:hint="eastAsia"/>
          <w:sz w:val="24"/>
          <w:szCs w:val="24"/>
        </w:rPr>
        <w:t>，</w:t>
      </w:r>
      <w:r w:rsidRPr="001A4179">
        <w:rPr>
          <w:rFonts w:ascii="宋体" w:eastAsia="宋体" w:hAnsi="宋体" w:hint="eastAsia"/>
          <w:sz w:val="24"/>
          <w:szCs w:val="24"/>
        </w:rPr>
        <w:t>会打开“启动强制保护”对话框</w:t>
      </w:r>
      <w:r w:rsidR="00555721">
        <w:rPr>
          <w:rFonts w:ascii="宋体" w:eastAsia="宋体" w:hAnsi="宋体" w:hint="eastAsia"/>
          <w:sz w:val="24"/>
          <w:szCs w:val="24"/>
        </w:rPr>
        <w:t>，</w:t>
      </w:r>
      <w:r w:rsidRPr="001A4179">
        <w:rPr>
          <w:rFonts w:ascii="宋体" w:eastAsia="宋体" w:hAnsi="宋体" w:hint="eastAsia"/>
          <w:sz w:val="24"/>
          <w:szCs w:val="24"/>
        </w:rPr>
        <w:t>如</w:t>
      </w:r>
      <w:ins w:id="769"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_Ref6399813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70" w:author="瑞明 唐" w:date="2019-04-17T23:36:00Z">
        <w:r w:rsidR="00062BC7">
          <w:t xml:space="preserve">图4 - </w:t>
        </w:r>
        <w:r w:rsidR="00062BC7">
          <w:rPr>
            <w:noProof/>
          </w:rPr>
          <w:t>35</w:t>
        </w:r>
        <w:r w:rsidR="00062BC7">
          <w:rPr>
            <w:rFonts w:hint="eastAsia"/>
          </w:rPr>
          <w:t>启动强制保护</w:t>
        </w:r>
      </w:ins>
      <w:ins w:id="771" w:author="瑞明 唐" w:date="2019-04-17T13:23:00Z">
        <w:r w:rsidR="00A109B9">
          <w:rPr>
            <w:rFonts w:ascii="宋体" w:eastAsia="宋体" w:hAnsi="宋体"/>
            <w:sz w:val="24"/>
            <w:szCs w:val="24"/>
          </w:rPr>
          <w:fldChar w:fldCharType="end"/>
        </w:r>
      </w:ins>
      <w:del w:id="772" w:author="瑞明 唐" w:date="2019-04-17T13:23: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23</w:delText>
        </w:r>
      </w:del>
      <w:r w:rsidRPr="001A4179">
        <w:rPr>
          <w:rFonts w:ascii="宋体" w:eastAsia="宋体" w:hAnsi="宋体" w:hint="eastAsia"/>
          <w:sz w:val="24"/>
          <w:szCs w:val="24"/>
        </w:rPr>
        <w:t>所示。</w:t>
      </w:r>
    </w:p>
    <w:p w14:paraId="7F7D85CD" w14:textId="3B71A03F" w:rsidR="00BC4194" w:rsidRPr="001A4179" w:rsidRDefault="00452C76" w:rsidP="0005097F">
      <w:pPr>
        <w:ind w:firstLineChars="200" w:firstLine="509"/>
        <w:rPr>
          <w:rFonts w:ascii="宋体" w:eastAsia="宋体" w:hAnsi="宋体"/>
          <w:sz w:val="24"/>
          <w:szCs w:val="24"/>
        </w:rPr>
      </w:pPr>
      <w:r w:rsidRPr="001A4179">
        <w:rPr>
          <w:rFonts w:ascii="宋体" w:eastAsia="宋体" w:hAnsi="宋体" w:hint="eastAsia"/>
          <w:sz w:val="24"/>
          <w:szCs w:val="24"/>
        </w:rPr>
        <w:t>④</w:t>
      </w:r>
      <w:r w:rsidR="0028433D" w:rsidRPr="001A4179">
        <w:rPr>
          <w:rFonts w:ascii="宋体" w:eastAsia="宋体" w:hAnsi="宋体" w:hint="eastAsia"/>
          <w:sz w:val="24"/>
          <w:szCs w:val="24"/>
        </w:rPr>
        <w:t>输入密码</w:t>
      </w:r>
      <w:r w:rsidR="00555721">
        <w:rPr>
          <w:rFonts w:ascii="宋体" w:eastAsia="宋体" w:hAnsi="宋体" w:hint="eastAsia"/>
          <w:sz w:val="24"/>
          <w:szCs w:val="24"/>
        </w:rPr>
        <w:t>，</w:t>
      </w:r>
      <w:r w:rsidR="0028433D" w:rsidRPr="001A4179">
        <w:rPr>
          <w:rFonts w:ascii="宋体" w:eastAsia="宋体" w:hAnsi="宋体" w:hint="eastAsia"/>
          <w:sz w:val="24"/>
          <w:szCs w:val="24"/>
        </w:rPr>
        <w:t>单击“确定”按钮后即可完成。打开“限制格式和编辑”对话框</w:t>
      </w:r>
      <w:r w:rsidR="00555721">
        <w:rPr>
          <w:rFonts w:ascii="宋体" w:eastAsia="宋体" w:hAnsi="宋体" w:hint="eastAsia"/>
          <w:sz w:val="24"/>
          <w:szCs w:val="24"/>
        </w:rPr>
        <w:t>，</w:t>
      </w:r>
      <w:r w:rsidR="0028433D" w:rsidRPr="001A4179">
        <w:rPr>
          <w:rFonts w:ascii="宋体" w:eastAsia="宋体" w:hAnsi="宋体" w:hint="eastAsia"/>
          <w:sz w:val="24"/>
          <w:szCs w:val="24"/>
        </w:rPr>
        <w:t>可以看到文档编辑已受到限制</w:t>
      </w:r>
      <w:r w:rsidR="00555721">
        <w:rPr>
          <w:rFonts w:ascii="宋体" w:eastAsia="宋体" w:hAnsi="宋体" w:hint="eastAsia"/>
          <w:sz w:val="24"/>
          <w:szCs w:val="24"/>
        </w:rPr>
        <w:t>，</w:t>
      </w:r>
      <w:r w:rsidR="0028433D" w:rsidRPr="001A4179">
        <w:rPr>
          <w:rFonts w:ascii="宋体" w:eastAsia="宋体" w:hAnsi="宋体" w:hint="eastAsia"/>
          <w:sz w:val="24"/>
          <w:szCs w:val="24"/>
        </w:rPr>
        <w:t>如</w:t>
      </w:r>
      <w:ins w:id="773"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_Ref6399831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74" w:author="瑞明 唐" w:date="2019-04-17T23:36:00Z">
        <w:r w:rsidR="00062BC7">
          <w:t xml:space="preserve">图4 - </w:t>
        </w:r>
        <w:r w:rsidR="00062BC7">
          <w:rPr>
            <w:noProof/>
          </w:rPr>
          <w:t>36</w:t>
        </w:r>
        <w:r w:rsidR="00062BC7">
          <w:rPr>
            <w:rFonts w:hint="eastAsia"/>
          </w:rPr>
          <w:t>限制格式和编码对话框</w:t>
        </w:r>
      </w:ins>
      <w:ins w:id="775" w:author="瑞明 唐" w:date="2019-04-17T13:23:00Z">
        <w:r w:rsidR="00A109B9">
          <w:rPr>
            <w:rFonts w:ascii="宋体" w:eastAsia="宋体" w:hAnsi="宋体"/>
            <w:sz w:val="24"/>
            <w:szCs w:val="24"/>
          </w:rPr>
          <w:fldChar w:fldCharType="end"/>
        </w:r>
      </w:ins>
      <w:del w:id="776" w:author="瑞明 唐" w:date="2019-04-17T13:23:00Z">
        <w:r w:rsidR="0028433D" w:rsidRPr="001A4179" w:rsidDel="00A109B9">
          <w:rPr>
            <w:rFonts w:ascii="宋体" w:eastAsia="宋体" w:hAnsi="宋体" w:hint="eastAsia"/>
            <w:sz w:val="24"/>
            <w:szCs w:val="24"/>
          </w:rPr>
          <w:delText>图</w:delText>
        </w:r>
        <w:r w:rsidR="0028433D"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0028433D" w:rsidRPr="001A4179" w:rsidDel="00A109B9">
          <w:rPr>
            <w:rFonts w:ascii="宋体" w:eastAsia="宋体" w:hAnsi="宋体"/>
            <w:sz w:val="24"/>
            <w:szCs w:val="24"/>
          </w:rPr>
          <w:delText>24</w:delText>
        </w:r>
      </w:del>
      <w:r w:rsidR="0028433D" w:rsidRPr="001A4179">
        <w:rPr>
          <w:rFonts w:ascii="宋体" w:eastAsia="宋体" w:hAnsi="宋体" w:hint="eastAsia"/>
          <w:sz w:val="24"/>
          <w:szCs w:val="24"/>
        </w:rPr>
        <w:t>所示。</w:t>
      </w:r>
    </w:p>
    <w:p w14:paraId="0D83161E" w14:textId="26C45764" w:rsidR="0028433D" w:rsidRPr="001A4179" w:rsidRDefault="0028433D" w:rsidP="00A97A14">
      <w:pPr>
        <w:ind w:firstLineChars="200" w:firstLine="509"/>
        <w:rPr>
          <w:rFonts w:ascii="宋体" w:eastAsia="宋体" w:hAnsi="宋体"/>
          <w:sz w:val="24"/>
          <w:szCs w:val="24"/>
        </w:rPr>
      </w:pPr>
      <w:r w:rsidRPr="001A4179">
        <w:rPr>
          <w:rFonts w:ascii="宋体" w:eastAsia="宋体" w:hAnsi="宋体" w:hint="eastAsia"/>
          <w:sz w:val="24"/>
          <w:szCs w:val="24"/>
        </w:rPr>
        <w:t>如果要取消保护</w:t>
      </w:r>
      <w:r w:rsidR="00555721">
        <w:rPr>
          <w:rFonts w:ascii="宋体" w:eastAsia="宋体" w:hAnsi="宋体" w:hint="eastAsia"/>
          <w:sz w:val="24"/>
          <w:szCs w:val="24"/>
        </w:rPr>
        <w:t>，</w:t>
      </w:r>
      <w:r w:rsidRPr="001A4179">
        <w:rPr>
          <w:rFonts w:ascii="宋体" w:eastAsia="宋体" w:hAnsi="宋体" w:hint="eastAsia"/>
          <w:sz w:val="24"/>
          <w:szCs w:val="24"/>
        </w:rPr>
        <w:t>单击“停止保护”按钮</w:t>
      </w:r>
      <w:r w:rsidR="00555721">
        <w:rPr>
          <w:rFonts w:ascii="宋体" w:eastAsia="宋体" w:hAnsi="宋体" w:hint="eastAsia"/>
          <w:sz w:val="24"/>
          <w:szCs w:val="24"/>
        </w:rPr>
        <w:t>，</w:t>
      </w:r>
      <w:r w:rsidRPr="001A4179">
        <w:rPr>
          <w:rFonts w:ascii="宋体" w:eastAsia="宋体" w:hAnsi="宋体" w:hint="eastAsia"/>
          <w:sz w:val="24"/>
          <w:szCs w:val="24"/>
        </w:rPr>
        <w:t>输入密码即可。如</w:t>
      </w:r>
      <w:ins w:id="777"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_Ref6399848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78" w:author="瑞明 唐" w:date="2019-04-17T23:36:00Z">
        <w:r w:rsidR="00062BC7">
          <w:t xml:space="preserve">图4 - </w:t>
        </w:r>
        <w:r w:rsidR="00062BC7">
          <w:rPr>
            <w:noProof/>
          </w:rPr>
          <w:t>37</w:t>
        </w:r>
        <w:r w:rsidR="00062BC7">
          <w:rPr>
            <w:rFonts w:hint="eastAsia"/>
          </w:rPr>
          <w:t>取消密码</w:t>
        </w:r>
      </w:ins>
      <w:ins w:id="779" w:author="瑞明 唐" w:date="2019-04-17T13:23:00Z">
        <w:r w:rsidR="00A109B9">
          <w:rPr>
            <w:rFonts w:ascii="宋体" w:eastAsia="宋体" w:hAnsi="宋体"/>
            <w:sz w:val="24"/>
            <w:szCs w:val="24"/>
          </w:rPr>
          <w:fldChar w:fldCharType="end"/>
        </w:r>
      </w:ins>
      <w:del w:id="780" w:author="瑞明 唐" w:date="2019-04-17T13:23: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3315"/>
        <w:gridCol w:w="2377"/>
      </w:tblGrid>
      <w:tr w:rsidR="001D5A5B" w14:paraId="1B86DDFD" w14:textId="77777777" w:rsidTr="001A4179">
        <w:trPr>
          <w:trHeight w:val="5141"/>
        </w:trPr>
        <w:tc>
          <w:tcPr>
            <w:tcW w:w="2836" w:type="dxa"/>
          </w:tcPr>
          <w:p w14:paraId="287F023E" w14:textId="77777777" w:rsidR="00A109B9" w:rsidRDefault="001D5A5B">
            <w:pPr>
              <w:keepNext/>
              <w:jc w:val="center"/>
              <w:rPr>
                <w:ins w:id="781" w:author="瑞明 唐" w:date="2019-04-17T13:22:00Z"/>
              </w:rPr>
            </w:pPr>
            <w:r>
              <w:rPr>
                <w:rFonts w:ascii="宋体" w:eastAsia="宋体" w:hAnsi="宋体"/>
                <w:noProof/>
                <w:sz w:val="24"/>
                <w:szCs w:val="24"/>
              </w:rPr>
              <w:drawing>
                <wp:inline distT="0" distB="0" distL="0" distR="0" wp14:anchorId="506C590B" wp14:editId="23DF3DCB">
                  <wp:extent cx="1559387" cy="934720"/>
                  <wp:effectExtent l="0" t="0" r="317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4-23.png"/>
                          <pic:cNvPicPr/>
                        </pic:nvPicPr>
                        <pic:blipFill>
                          <a:blip r:embed="rId56">
                            <a:extLst>
                              <a:ext uri="{28A0092B-C50C-407E-A947-70E740481C1C}">
                                <a14:useLocalDpi xmlns:a14="http://schemas.microsoft.com/office/drawing/2010/main" val="0"/>
                              </a:ext>
                            </a:extLst>
                          </a:blip>
                          <a:stretch>
                            <a:fillRect/>
                          </a:stretch>
                        </pic:blipFill>
                        <pic:spPr>
                          <a:xfrm>
                            <a:off x="0" y="0"/>
                            <a:ext cx="1579442" cy="946741"/>
                          </a:xfrm>
                          <a:prstGeom prst="rect">
                            <a:avLst/>
                          </a:prstGeom>
                        </pic:spPr>
                      </pic:pic>
                    </a:graphicData>
                  </a:graphic>
                </wp:inline>
              </w:drawing>
            </w:r>
          </w:p>
          <w:p w14:paraId="44C354D6" w14:textId="5C29342C" w:rsidR="0047609A" w:rsidDel="00A109B9" w:rsidRDefault="00A109B9">
            <w:pPr>
              <w:pStyle w:val="a9"/>
              <w:jc w:val="center"/>
              <w:rPr>
                <w:del w:id="782" w:author="瑞明 唐" w:date="2019-04-17T13:22:00Z"/>
              </w:rPr>
              <w:pPrChange w:id="783" w:author="瑞明 唐" w:date="2019-04-17T13:22:00Z">
                <w:pPr>
                  <w:keepNext/>
                  <w:jc w:val="center"/>
                </w:pPr>
              </w:pPrChange>
            </w:pPr>
            <w:bookmarkStart w:id="784" w:name="_Ref6399813"/>
            <w:ins w:id="785"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786" w:author="瑞明 唐" w:date="2019-04-21T10:07:00Z">
              <w:r w:rsidR="00C93B02">
                <w:rPr>
                  <w:noProof/>
                </w:rPr>
                <w:t>35</w:t>
              </w:r>
            </w:ins>
            <w:ins w:id="787" w:author="瑞明 唐" w:date="2019-04-17T13:22:00Z">
              <w:r>
                <w:fldChar w:fldCharType="end"/>
              </w:r>
              <w:r>
                <w:rPr>
                  <w:rFonts w:hint="eastAsia"/>
                </w:rPr>
                <w:t>启动强制保护</w:t>
              </w:r>
            </w:ins>
            <w:bookmarkEnd w:id="784"/>
          </w:p>
          <w:p w14:paraId="7781FADD" w14:textId="00B8CBE2" w:rsidR="001D5A5B" w:rsidRDefault="0047609A">
            <w:pPr>
              <w:pStyle w:val="a9"/>
              <w:jc w:val="center"/>
              <w:rPr>
                <w:rFonts w:ascii="宋体" w:eastAsia="宋体" w:hAnsi="宋体"/>
                <w:sz w:val="24"/>
                <w:szCs w:val="24"/>
              </w:rPr>
            </w:pPr>
            <w:del w:id="788"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89" w:author="瑞明 唐" w:date="2019-04-16T16:15:00Z">
              <w:r w:rsidR="00BB747F" w:rsidDel="00C71EF7">
                <w:rPr>
                  <w:noProof/>
                </w:rPr>
                <w:delText>23</w:delText>
              </w:r>
            </w:del>
            <w:del w:id="790" w:author="瑞明 唐" w:date="2019-04-17T13:22:00Z">
              <w:r w:rsidDel="00A109B9">
                <w:fldChar w:fldCharType="end"/>
              </w:r>
              <w:r w:rsidDel="00A109B9">
                <w:rPr>
                  <w:rFonts w:hint="eastAsia"/>
                </w:rPr>
                <w:delText>启动强制保护</w:delText>
              </w:r>
            </w:del>
          </w:p>
        </w:tc>
        <w:tc>
          <w:tcPr>
            <w:tcW w:w="3315" w:type="dxa"/>
          </w:tcPr>
          <w:p w14:paraId="7B1450EC" w14:textId="77777777" w:rsidR="00A109B9" w:rsidRDefault="001D5A5B">
            <w:pPr>
              <w:keepNext/>
              <w:jc w:val="center"/>
              <w:rPr>
                <w:ins w:id="791" w:author="瑞明 唐" w:date="2019-04-17T13:22:00Z"/>
              </w:rPr>
            </w:pPr>
            <w:r>
              <w:rPr>
                <w:rFonts w:ascii="宋体" w:eastAsia="宋体" w:hAnsi="宋体"/>
                <w:noProof/>
                <w:sz w:val="24"/>
                <w:szCs w:val="24"/>
              </w:rPr>
              <w:drawing>
                <wp:inline distT="0" distB="0" distL="0" distR="0" wp14:anchorId="6AEE0C8E" wp14:editId="465264D8">
                  <wp:extent cx="1143000" cy="284328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4-24.png"/>
                          <pic:cNvPicPr/>
                        </pic:nvPicPr>
                        <pic:blipFill>
                          <a:blip r:embed="rId57">
                            <a:extLst>
                              <a:ext uri="{28A0092B-C50C-407E-A947-70E740481C1C}">
                                <a14:useLocalDpi xmlns:a14="http://schemas.microsoft.com/office/drawing/2010/main" val="0"/>
                              </a:ext>
                            </a:extLst>
                          </a:blip>
                          <a:stretch>
                            <a:fillRect/>
                          </a:stretch>
                        </pic:blipFill>
                        <pic:spPr>
                          <a:xfrm>
                            <a:off x="0" y="0"/>
                            <a:ext cx="1151431" cy="2864258"/>
                          </a:xfrm>
                          <a:prstGeom prst="rect">
                            <a:avLst/>
                          </a:prstGeom>
                        </pic:spPr>
                      </pic:pic>
                    </a:graphicData>
                  </a:graphic>
                </wp:inline>
              </w:drawing>
            </w:r>
          </w:p>
          <w:p w14:paraId="09BB660B" w14:textId="79F10730" w:rsidR="0047609A" w:rsidDel="00A109B9" w:rsidRDefault="00A109B9">
            <w:pPr>
              <w:pStyle w:val="a9"/>
              <w:jc w:val="center"/>
              <w:rPr>
                <w:del w:id="792" w:author="瑞明 唐" w:date="2019-04-17T13:22:00Z"/>
              </w:rPr>
              <w:pPrChange w:id="793" w:author="瑞明 唐" w:date="2019-04-17T13:22:00Z">
                <w:pPr>
                  <w:keepNext/>
                  <w:jc w:val="center"/>
                </w:pPr>
              </w:pPrChange>
            </w:pPr>
            <w:bookmarkStart w:id="794" w:name="_Ref6399831"/>
            <w:ins w:id="795"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796" w:author="瑞明 唐" w:date="2019-04-21T10:07:00Z">
              <w:r w:rsidR="00C93B02">
                <w:rPr>
                  <w:noProof/>
                </w:rPr>
                <w:t>36</w:t>
              </w:r>
            </w:ins>
            <w:ins w:id="797" w:author="瑞明 唐" w:date="2019-04-17T13:22:00Z">
              <w:r>
                <w:fldChar w:fldCharType="end"/>
              </w:r>
              <w:r>
                <w:rPr>
                  <w:rFonts w:hint="eastAsia"/>
                </w:rPr>
                <w:t>限制格式和编码对话框</w:t>
              </w:r>
            </w:ins>
            <w:bookmarkEnd w:id="794"/>
          </w:p>
          <w:p w14:paraId="5081F488" w14:textId="17D9A000" w:rsidR="001D5A5B" w:rsidRDefault="0047609A">
            <w:pPr>
              <w:pStyle w:val="a9"/>
              <w:jc w:val="center"/>
              <w:rPr>
                <w:rFonts w:ascii="宋体" w:eastAsia="宋体" w:hAnsi="宋体"/>
                <w:sz w:val="24"/>
                <w:szCs w:val="24"/>
              </w:rPr>
            </w:pPr>
            <w:del w:id="798"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99" w:author="瑞明 唐" w:date="2019-04-16T16:15:00Z">
              <w:r w:rsidR="00BB747F" w:rsidDel="00C71EF7">
                <w:rPr>
                  <w:noProof/>
                </w:rPr>
                <w:delText>24</w:delText>
              </w:r>
            </w:del>
            <w:del w:id="800" w:author="瑞明 唐" w:date="2019-04-17T13:22:00Z">
              <w:r w:rsidDel="00A109B9">
                <w:fldChar w:fldCharType="end"/>
              </w:r>
              <w:r w:rsidDel="00A109B9">
                <w:rPr>
                  <w:rFonts w:hint="eastAsia"/>
                </w:rPr>
                <w:delText>限制格式和编码对话框</w:delText>
              </w:r>
            </w:del>
          </w:p>
        </w:tc>
        <w:tc>
          <w:tcPr>
            <w:tcW w:w="2377" w:type="dxa"/>
          </w:tcPr>
          <w:p w14:paraId="2FBC8AA8" w14:textId="77777777" w:rsidR="00A109B9" w:rsidRDefault="001D5A5B">
            <w:pPr>
              <w:keepNext/>
              <w:jc w:val="center"/>
              <w:rPr>
                <w:ins w:id="801" w:author="瑞明 唐" w:date="2019-04-17T13:22:00Z"/>
              </w:rPr>
            </w:pPr>
            <w:r>
              <w:rPr>
                <w:rFonts w:ascii="宋体" w:eastAsia="宋体" w:hAnsi="宋体"/>
                <w:noProof/>
                <w:sz w:val="24"/>
                <w:szCs w:val="24"/>
              </w:rPr>
              <w:drawing>
                <wp:inline distT="0" distB="0" distL="0" distR="0" wp14:anchorId="1B5FC2E9" wp14:editId="61F392FA">
                  <wp:extent cx="1372748" cy="67056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4-25.png"/>
                          <pic:cNvPicPr/>
                        </pic:nvPicPr>
                        <pic:blipFill>
                          <a:blip r:embed="rId58">
                            <a:extLst>
                              <a:ext uri="{28A0092B-C50C-407E-A947-70E740481C1C}">
                                <a14:useLocalDpi xmlns:a14="http://schemas.microsoft.com/office/drawing/2010/main" val="0"/>
                              </a:ext>
                            </a:extLst>
                          </a:blip>
                          <a:stretch>
                            <a:fillRect/>
                          </a:stretch>
                        </pic:blipFill>
                        <pic:spPr>
                          <a:xfrm>
                            <a:off x="0" y="0"/>
                            <a:ext cx="1394339" cy="681107"/>
                          </a:xfrm>
                          <a:prstGeom prst="rect">
                            <a:avLst/>
                          </a:prstGeom>
                        </pic:spPr>
                      </pic:pic>
                    </a:graphicData>
                  </a:graphic>
                </wp:inline>
              </w:drawing>
            </w:r>
          </w:p>
          <w:p w14:paraId="4A4F8025" w14:textId="4D119554" w:rsidR="0047609A" w:rsidDel="00A109B9" w:rsidRDefault="00A109B9">
            <w:pPr>
              <w:pStyle w:val="a9"/>
              <w:jc w:val="center"/>
              <w:rPr>
                <w:del w:id="802" w:author="瑞明 唐" w:date="2019-04-17T13:22:00Z"/>
              </w:rPr>
              <w:pPrChange w:id="803" w:author="瑞明 唐" w:date="2019-04-17T13:22:00Z">
                <w:pPr>
                  <w:keepNext/>
                  <w:jc w:val="center"/>
                </w:pPr>
              </w:pPrChange>
            </w:pPr>
            <w:bookmarkStart w:id="804" w:name="_Ref6399848"/>
            <w:ins w:id="805"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806" w:author="瑞明 唐" w:date="2019-04-21T10:07:00Z">
              <w:r w:rsidR="00C93B02">
                <w:rPr>
                  <w:noProof/>
                </w:rPr>
                <w:t>37</w:t>
              </w:r>
            </w:ins>
            <w:ins w:id="807" w:author="瑞明 唐" w:date="2019-04-17T13:22:00Z">
              <w:r>
                <w:fldChar w:fldCharType="end"/>
              </w:r>
              <w:r>
                <w:rPr>
                  <w:rFonts w:hint="eastAsia"/>
                </w:rPr>
                <w:t>取消密码</w:t>
              </w:r>
            </w:ins>
            <w:bookmarkEnd w:id="804"/>
          </w:p>
          <w:p w14:paraId="248EF62D" w14:textId="1C8F338A" w:rsidR="001D5A5B" w:rsidRDefault="0047609A">
            <w:pPr>
              <w:pStyle w:val="a9"/>
              <w:jc w:val="center"/>
              <w:rPr>
                <w:rFonts w:ascii="宋体" w:eastAsia="宋体" w:hAnsi="宋体"/>
                <w:sz w:val="24"/>
                <w:szCs w:val="24"/>
              </w:rPr>
            </w:pPr>
            <w:del w:id="808"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09" w:author="瑞明 唐" w:date="2019-04-16T16:15:00Z">
              <w:r w:rsidR="00BB747F" w:rsidDel="00C71EF7">
                <w:rPr>
                  <w:noProof/>
                </w:rPr>
                <w:delText>25</w:delText>
              </w:r>
            </w:del>
            <w:del w:id="810" w:author="瑞明 唐" w:date="2019-04-17T13:22:00Z">
              <w:r w:rsidDel="00A109B9">
                <w:fldChar w:fldCharType="end"/>
              </w:r>
              <w:r w:rsidDel="00A109B9">
                <w:rPr>
                  <w:rFonts w:hint="eastAsia"/>
                </w:rPr>
                <w:delText>取消密码</w:delText>
              </w:r>
            </w:del>
          </w:p>
        </w:tc>
      </w:tr>
    </w:tbl>
    <w:p w14:paraId="08C1C1A5" w14:textId="217C5C06" w:rsidR="0047609A" w:rsidRDefault="00555721">
      <w:pPr>
        <w:ind w:firstLineChars="200" w:firstLine="509"/>
        <w:rPr>
          <w:rFonts w:ascii="宋体" w:eastAsia="宋体" w:hAnsi="宋体"/>
          <w:sz w:val="24"/>
          <w:szCs w:val="24"/>
        </w:rPr>
      </w:pPr>
      <w:r>
        <w:rPr>
          <w:rFonts w:ascii="宋体" w:eastAsia="宋体" w:hAnsi="宋体"/>
          <w:sz w:val="24"/>
          <w:szCs w:val="24"/>
        </w:rPr>
        <w:t>（</w:t>
      </w:r>
      <w:r w:rsidR="0047609A" w:rsidRPr="00DB4943">
        <w:rPr>
          <w:rFonts w:ascii="宋体" w:eastAsia="宋体" w:hAnsi="宋体"/>
          <w:sz w:val="24"/>
          <w:szCs w:val="24"/>
        </w:rPr>
        <w:t>2</w:t>
      </w:r>
      <w:r>
        <w:rPr>
          <w:rFonts w:ascii="宋体" w:eastAsia="宋体" w:hAnsi="宋体"/>
          <w:sz w:val="24"/>
          <w:szCs w:val="24"/>
        </w:rPr>
        <w:t>）</w:t>
      </w:r>
      <w:r w:rsidR="0047609A" w:rsidRPr="001A4179">
        <w:rPr>
          <w:rFonts w:ascii="宋体" w:eastAsia="宋体" w:hAnsi="宋体" w:hint="eastAsia"/>
          <w:sz w:val="24"/>
          <w:szCs w:val="24"/>
        </w:rPr>
        <w:t>密码保护</w:t>
      </w:r>
    </w:p>
    <w:p w14:paraId="2417E7CB" w14:textId="08E9779D" w:rsidR="00DB2693" w:rsidRPr="001A4179" w:rsidRDefault="00DB2693">
      <w:pPr>
        <w:ind w:firstLineChars="200" w:firstLine="509"/>
        <w:rPr>
          <w:rFonts w:ascii="宋体" w:eastAsia="宋体" w:hAnsi="宋体"/>
          <w:sz w:val="24"/>
          <w:szCs w:val="24"/>
        </w:rPr>
      </w:pPr>
      <w:r>
        <w:rPr>
          <w:rFonts w:ascii="宋体" w:eastAsia="宋体" w:hAnsi="宋体" w:hint="eastAsia"/>
          <w:sz w:val="24"/>
          <w:szCs w:val="24"/>
        </w:rPr>
        <w:t>在编辑文档时，可能会有一些隐私需要进行适当加密保护，可以通过设置密码为文档设置保护，设置密码的文档，打开文档需要输入正确密码才能打开该文档。具体操作如下：</w:t>
      </w:r>
    </w:p>
    <w:p w14:paraId="4157EFA7" w14:textId="5720C53C" w:rsidR="0047609A" w:rsidRPr="001A4179" w:rsidRDefault="0047609A" w:rsidP="001A4179">
      <w:pPr>
        <w:pStyle w:val="a6"/>
        <w:numPr>
          <w:ilvl w:val="2"/>
          <w:numId w:val="39"/>
        </w:numPr>
        <w:ind w:left="0" w:firstLine="509"/>
      </w:pPr>
      <w:r w:rsidRPr="001A4179">
        <w:rPr>
          <w:rFonts w:ascii="宋体" w:eastAsia="宋体" w:hAnsi="宋体" w:hint="eastAsia"/>
          <w:sz w:val="24"/>
          <w:szCs w:val="24"/>
        </w:rPr>
        <w:t>执行“文档”→“信息”→“保护文档”→“用密码进行加密”命令</w:t>
      </w:r>
      <w:r w:rsidR="00555721">
        <w:rPr>
          <w:rFonts w:ascii="宋体" w:eastAsia="宋体" w:hAnsi="宋体" w:hint="eastAsia"/>
          <w:sz w:val="24"/>
          <w:szCs w:val="24"/>
        </w:rPr>
        <w:t>，</w:t>
      </w:r>
      <w:r w:rsidRPr="001A4179">
        <w:rPr>
          <w:rFonts w:ascii="宋体" w:eastAsia="宋体" w:hAnsi="宋体" w:hint="eastAsia"/>
          <w:sz w:val="24"/>
          <w:szCs w:val="24"/>
        </w:rPr>
        <w:t>如</w:t>
      </w:r>
      <w:ins w:id="811"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_Ref6399936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12" w:author="瑞明 唐" w:date="2019-04-17T23:36:00Z">
        <w:r w:rsidR="00062BC7">
          <w:t xml:space="preserve">图4 - </w:t>
        </w:r>
        <w:r w:rsidR="00062BC7">
          <w:rPr>
            <w:noProof/>
          </w:rPr>
          <w:t>38</w:t>
        </w:r>
        <w:r w:rsidR="00062BC7">
          <w:rPr>
            <w:rFonts w:hint="eastAsia"/>
          </w:rPr>
          <w:t>用密码加密文件</w:t>
        </w:r>
      </w:ins>
      <w:ins w:id="813" w:author="瑞明 唐" w:date="2019-04-17T13:25:00Z">
        <w:r w:rsidR="00A109B9">
          <w:rPr>
            <w:rFonts w:ascii="宋体" w:eastAsia="宋体" w:hAnsi="宋体"/>
            <w:sz w:val="24"/>
            <w:szCs w:val="24"/>
          </w:rPr>
          <w:fldChar w:fldCharType="end"/>
        </w:r>
      </w:ins>
      <w:del w:id="814" w:author="瑞明 唐" w:date="2019-04-17T13:25: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26</w:delText>
        </w:r>
      </w:del>
      <w:r w:rsidRPr="001A4179">
        <w:rPr>
          <w:rFonts w:ascii="宋体" w:eastAsia="宋体" w:hAnsi="宋体" w:hint="eastAsia"/>
          <w:sz w:val="24"/>
          <w:szCs w:val="24"/>
        </w:rPr>
        <w:t>所示。</w:t>
      </w:r>
    </w:p>
    <w:p w14:paraId="20A4FF88" w14:textId="05F47F40" w:rsidR="0028433D" w:rsidRPr="001A4179" w:rsidRDefault="0047609A" w:rsidP="001A4179">
      <w:pPr>
        <w:pStyle w:val="a6"/>
        <w:numPr>
          <w:ilvl w:val="2"/>
          <w:numId w:val="39"/>
        </w:numPr>
        <w:ind w:left="0" w:firstLine="509"/>
        <w:rPr>
          <w:rFonts w:ascii="宋体" w:eastAsia="宋体" w:hAnsi="宋体"/>
          <w:sz w:val="24"/>
          <w:szCs w:val="24"/>
        </w:rPr>
      </w:pPr>
      <w:r w:rsidRPr="001A4179">
        <w:rPr>
          <w:rFonts w:ascii="宋体" w:eastAsia="宋体" w:hAnsi="宋体" w:hint="eastAsia"/>
          <w:sz w:val="24"/>
          <w:szCs w:val="24"/>
        </w:rPr>
        <w:t>打开“加密文档”对话框</w:t>
      </w:r>
      <w:r w:rsidR="00555721">
        <w:rPr>
          <w:rFonts w:ascii="宋体" w:eastAsia="宋体" w:hAnsi="宋体" w:hint="eastAsia"/>
          <w:sz w:val="24"/>
          <w:szCs w:val="24"/>
        </w:rPr>
        <w:t>，</w:t>
      </w:r>
      <w:r w:rsidRPr="001A4179">
        <w:rPr>
          <w:rFonts w:ascii="宋体" w:eastAsia="宋体" w:hAnsi="宋体" w:hint="eastAsia"/>
          <w:sz w:val="24"/>
          <w:szCs w:val="24"/>
        </w:rPr>
        <w:t>如</w:t>
      </w:r>
      <w:ins w:id="815"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_Ref6399948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16" w:author="瑞明 唐" w:date="2019-04-17T23:36:00Z">
        <w:r w:rsidR="00062BC7">
          <w:t xml:space="preserve">图4 - </w:t>
        </w:r>
        <w:r w:rsidR="00062BC7">
          <w:rPr>
            <w:noProof/>
          </w:rPr>
          <w:t>39</w:t>
        </w:r>
        <w:r w:rsidR="00062BC7">
          <w:rPr>
            <w:rFonts w:hint="eastAsia"/>
          </w:rPr>
          <w:t>密码对话框</w:t>
        </w:r>
      </w:ins>
      <w:ins w:id="817" w:author="瑞明 唐" w:date="2019-04-17T13:25:00Z">
        <w:r w:rsidR="00A109B9">
          <w:rPr>
            <w:rFonts w:ascii="宋体" w:eastAsia="宋体" w:hAnsi="宋体"/>
            <w:sz w:val="24"/>
            <w:szCs w:val="24"/>
          </w:rPr>
          <w:fldChar w:fldCharType="end"/>
        </w:r>
      </w:ins>
      <w:del w:id="818" w:author="瑞明 唐" w:date="2019-04-17T13:25: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27</w:delText>
        </w:r>
      </w:del>
      <w:r w:rsidRPr="001A4179">
        <w:rPr>
          <w:rFonts w:ascii="宋体" w:eastAsia="宋体" w:hAnsi="宋体" w:hint="eastAsia"/>
          <w:sz w:val="24"/>
          <w:szCs w:val="24"/>
        </w:rPr>
        <w:t>所示</w:t>
      </w:r>
      <w:r w:rsidR="00867737" w:rsidRPr="001A4179">
        <w:rPr>
          <w:rFonts w:ascii="宋体" w:eastAsia="宋体" w:hAnsi="宋体" w:hint="eastAsia"/>
          <w:sz w:val="24"/>
          <w:szCs w:val="24"/>
        </w:rPr>
        <w:t>。</w:t>
      </w:r>
    </w:p>
    <w:p w14:paraId="4479ED28" w14:textId="5FC11C07" w:rsidR="00867737" w:rsidRPr="001A4179" w:rsidRDefault="00EB66DE" w:rsidP="001A4179">
      <w:pPr>
        <w:pStyle w:val="a6"/>
        <w:numPr>
          <w:ilvl w:val="2"/>
          <w:numId w:val="39"/>
        </w:numPr>
        <w:ind w:left="0" w:firstLine="509"/>
        <w:jc w:val="left"/>
        <w:rPr>
          <w:rFonts w:ascii="宋体" w:eastAsia="宋体" w:hAnsi="宋体"/>
          <w:sz w:val="24"/>
          <w:szCs w:val="24"/>
        </w:rPr>
      </w:pPr>
      <w:r w:rsidRPr="001A4179">
        <w:rPr>
          <w:rFonts w:ascii="宋体" w:eastAsia="宋体" w:hAnsi="宋体" w:hint="eastAsia"/>
          <w:sz w:val="24"/>
          <w:szCs w:val="24"/>
        </w:rPr>
        <w:t>输入保护密码</w:t>
      </w:r>
      <w:r w:rsidR="00555721">
        <w:rPr>
          <w:rFonts w:ascii="宋体" w:eastAsia="宋体" w:hAnsi="宋体" w:hint="eastAsia"/>
          <w:sz w:val="24"/>
          <w:szCs w:val="24"/>
        </w:rPr>
        <w:t>，</w:t>
      </w:r>
      <w:r w:rsidRPr="001A4179">
        <w:rPr>
          <w:rFonts w:ascii="宋体" w:eastAsia="宋体" w:hAnsi="宋体" w:hint="eastAsia"/>
          <w:sz w:val="24"/>
          <w:szCs w:val="24"/>
        </w:rPr>
        <w:t>单击“确定”按钮完成密码保护</w:t>
      </w:r>
      <w:r w:rsidR="00555721">
        <w:rPr>
          <w:rFonts w:ascii="宋体" w:eastAsia="宋体" w:hAnsi="宋体" w:hint="eastAsia"/>
          <w:sz w:val="24"/>
          <w:szCs w:val="24"/>
        </w:rPr>
        <w:t>，</w:t>
      </w:r>
      <w:r w:rsidRPr="001A4179">
        <w:rPr>
          <w:rFonts w:ascii="宋体" w:eastAsia="宋体" w:hAnsi="宋体" w:hint="eastAsia"/>
          <w:sz w:val="24"/>
          <w:szCs w:val="24"/>
        </w:rPr>
        <w:t>再次打开文档时候就需要输入密码</w:t>
      </w:r>
      <w:r w:rsidR="00555721">
        <w:rPr>
          <w:rFonts w:ascii="宋体" w:eastAsia="宋体" w:hAnsi="宋体" w:hint="eastAsia"/>
          <w:sz w:val="24"/>
          <w:szCs w:val="24"/>
        </w:rPr>
        <w:t>，</w:t>
      </w:r>
      <w:r w:rsidR="0035719A">
        <w:rPr>
          <w:rFonts w:ascii="宋体" w:eastAsia="宋体" w:hAnsi="宋体" w:hint="eastAsia"/>
          <w:sz w:val="24"/>
          <w:szCs w:val="24"/>
        </w:rPr>
        <w:t>如</w:t>
      </w:r>
      <w:ins w:id="819"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_Ref6399958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20" w:author="瑞明 唐" w:date="2019-04-17T23:36:00Z">
        <w:r w:rsidR="00062BC7">
          <w:t xml:space="preserve">图4 - </w:t>
        </w:r>
        <w:r w:rsidR="00062BC7">
          <w:rPr>
            <w:noProof/>
          </w:rPr>
          <w:t>40</w:t>
        </w:r>
        <w:r w:rsidR="00062BC7">
          <w:rPr>
            <w:rFonts w:hint="eastAsia"/>
          </w:rPr>
          <w:t>打开文档需要输入密码</w:t>
        </w:r>
      </w:ins>
      <w:ins w:id="821" w:author="瑞明 唐" w:date="2019-04-17T13:25:00Z">
        <w:r w:rsidR="00A109B9">
          <w:rPr>
            <w:rFonts w:ascii="宋体" w:eastAsia="宋体" w:hAnsi="宋体"/>
            <w:sz w:val="24"/>
            <w:szCs w:val="24"/>
          </w:rPr>
          <w:fldChar w:fldCharType="end"/>
        </w:r>
      </w:ins>
      <w:del w:id="822" w:author="瑞明 唐" w:date="2019-04-17T13:25:00Z">
        <w:r w:rsidR="0035719A" w:rsidDel="00A109B9">
          <w:rPr>
            <w:rFonts w:ascii="宋体" w:eastAsia="宋体" w:hAnsi="宋体" w:hint="eastAsia"/>
            <w:sz w:val="24"/>
            <w:szCs w:val="24"/>
          </w:rPr>
          <w:delText>图4</w:delText>
        </w:r>
        <w:r w:rsidR="00D96DA5" w:rsidDel="00A109B9">
          <w:rPr>
            <w:rFonts w:ascii="宋体" w:eastAsia="宋体" w:hAnsi="宋体"/>
            <w:sz w:val="24"/>
            <w:szCs w:val="24"/>
          </w:rPr>
          <w:delText>-</w:delText>
        </w:r>
        <w:r w:rsidR="0035719A" w:rsidDel="00A109B9">
          <w:rPr>
            <w:rFonts w:ascii="宋体" w:eastAsia="宋体" w:hAnsi="宋体"/>
            <w:sz w:val="24"/>
            <w:szCs w:val="24"/>
          </w:rPr>
          <w:delText>28</w:delText>
        </w:r>
      </w:del>
      <w:r w:rsidR="0035719A">
        <w:rPr>
          <w:rFonts w:ascii="宋体" w:eastAsia="宋体" w:hAnsi="宋体" w:hint="eastAsia"/>
          <w:sz w:val="24"/>
          <w:szCs w:val="24"/>
        </w:rPr>
        <w:t>所示</w:t>
      </w:r>
    </w:p>
    <w:p w14:paraId="7AF25FA2" w14:textId="6C03585E" w:rsidR="007D3006" w:rsidRPr="008C1358" w:rsidRDefault="00EB66DE" w:rsidP="008C1358">
      <w:pPr>
        <w:ind w:firstLineChars="200" w:firstLine="509"/>
        <w:rPr>
          <w:rFonts w:ascii="宋体" w:eastAsia="宋体" w:hAnsi="宋体"/>
          <w:sz w:val="24"/>
          <w:szCs w:val="24"/>
        </w:rPr>
      </w:pPr>
      <w:r>
        <w:rPr>
          <w:rFonts w:ascii="宋体" w:eastAsia="宋体" w:hAnsi="宋体" w:hint="eastAsia"/>
          <w:sz w:val="24"/>
          <w:szCs w:val="24"/>
        </w:rPr>
        <w:t>如果</w:t>
      </w:r>
      <w:r w:rsidR="008C1358">
        <w:rPr>
          <w:rFonts w:ascii="宋体" w:eastAsia="宋体" w:hAnsi="宋体" w:hint="eastAsia"/>
          <w:sz w:val="24"/>
          <w:szCs w:val="24"/>
        </w:rPr>
        <w:t>需要</w:t>
      </w:r>
      <w:r>
        <w:rPr>
          <w:rFonts w:ascii="宋体" w:eastAsia="宋体" w:hAnsi="宋体" w:hint="eastAsia"/>
          <w:sz w:val="24"/>
          <w:szCs w:val="24"/>
        </w:rPr>
        <w:t>取消密码保护</w:t>
      </w:r>
      <w:r w:rsidR="00555721">
        <w:rPr>
          <w:rFonts w:ascii="宋体" w:eastAsia="宋体" w:hAnsi="宋体" w:hint="eastAsia"/>
          <w:sz w:val="24"/>
          <w:szCs w:val="24"/>
        </w:rPr>
        <w:t>，</w:t>
      </w:r>
      <w:r w:rsidR="008C1358">
        <w:rPr>
          <w:rFonts w:ascii="宋体" w:eastAsia="宋体" w:hAnsi="宋体" w:hint="eastAsia"/>
          <w:sz w:val="24"/>
          <w:szCs w:val="24"/>
        </w:rPr>
        <w:t>打开加密文档之后</w:t>
      </w:r>
      <w:r w:rsidR="00555721">
        <w:rPr>
          <w:rFonts w:ascii="宋体" w:eastAsia="宋体" w:hAnsi="宋体" w:hint="eastAsia"/>
          <w:sz w:val="24"/>
          <w:szCs w:val="24"/>
        </w:rPr>
        <w:t>，</w:t>
      </w:r>
      <w:r w:rsidR="008C1358">
        <w:rPr>
          <w:rFonts w:ascii="宋体" w:eastAsia="宋体" w:hAnsi="宋体" w:hint="eastAsia"/>
          <w:sz w:val="24"/>
          <w:szCs w:val="24"/>
        </w:rPr>
        <w:t>再次加密保护流程执行“用密码进行加密”操作</w:t>
      </w:r>
      <w:r w:rsidR="00555721">
        <w:rPr>
          <w:rFonts w:ascii="宋体" w:eastAsia="宋体" w:hAnsi="宋体" w:hint="eastAsia"/>
          <w:sz w:val="24"/>
          <w:szCs w:val="24"/>
        </w:rPr>
        <w:t>，</w:t>
      </w:r>
      <w:r w:rsidR="008C1358">
        <w:rPr>
          <w:rFonts w:ascii="宋体" w:eastAsia="宋体" w:hAnsi="宋体" w:hint="eastAsia"/>
          <w:sz w:val="24"/>
          <w:szCs w:val="24"/>
        </w:rPr>
        <w:t>在弹出的输入密码对话框中</w:t>
      </w:r>
      <w:r w:rsidR="008C1358" w:rsidRPr="008C1358">
        <w:rPr>
          <w:rFonts w:ascii="宋体" w:eastAsia="宋体" w:hAnsi="宋体" w:hint="eastAsia"/>
          <w:sz w:val="24"/>
          <w:szCs w:val="24"/>
        </w:rPr>
        <w:t>不输入任何字符</w:t>
      </w:r>
      <w:r w:rsidR="00555721">
        <w:rPr>
          <w:rFonts w:ascii="宋体" w:eastAsia="宋体" w:hAnsi="宋体" w:hint="eastAsia"/>
          <w:sz w:val="24"/>
          <w:szCs w:val="24"/>
        </w:rPr>
        <w:t>，</w:t>
      </w:r>
      <w:r w:rsidR="008C1358" w:rsidRPr="008C1358">
        <w:rPr>
          <w:rFonts w:ascii="宋体" w:eastAsia="宋体" w:hAnsi="宋体" w:hint="eastAsia"/>
          <w:sz w:val="24"/>
          <w:szCs w:val="24"/>
        </w:rPr>
        <w:t>保持空白状态即可</w:t>
      </w:r>
      <w:r w:rsidR="00555721">
        <w:rPr>
          <w:rFonts w:ascii="宋体" w:eastAsia="宋体" w:hAnsi="宋体" w:hint="eastAsia"/>
          <w:sz w:val="24"/>
          <w:szCs w:val="24"/>
        </w:rPr>
        <w:t>，</w:t>
      </w:r>
      <w:r w:rsidR="008C1358" w:rsidRPr="008C1358">
        <w:rPr>
          <w:rFonts w:ascii="宋体" w:eastAsia="宋体" w:hAnsi="宋体" w:hint="eastAsia"/>
          <w:sz w:val="24"/>
          <w:szCs w:val="24"/>
        </w:rPr>
        <w:t>直接点击“确定”按钮。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2666"/>
        <w:gridCol w:w="2694"/>
      </w:tblGrid>
      <w:tr w:rsidR="007D3006" w14:paraId="3A04535E" w14:textId="77777777" w:rsidTr="001A4179">
        <w:trPr>
          <w:trHeight w:val="3666"/>
          <w:jc w:val="center"/>
        </w:trPr>
        <w:tc>
          <w:tcPr>
            <w:tcW w:w="2842" w:type="dxa"/>
          </w:tcPr>
          <w:p w14:paraId="49EC7C49" w14:textId="77777777" w:rsidR="00A109B9" w:rsidRDefault="007D3006">
            <w:pPr>
              <w:keepNext/>
              <w:jc w:val="center"/>
              <w:rPr>
                <w:ins w:id="823" w:author="瑞明 唐" w:date="2019-04-17T13:24:00Z"/>
              </w:rPr>
            </w:pPr>
            <w:r>
              <w:rPr>
                <w:rFonts w:ascii="宋体" w:eastAsia="宋体" w:hAnsi="宋体"/>
                <w:noProof/>
                <w:sz w:val="24"/>
                <w:szCs w:val="24"/>
              </w:rPr>
              <w:lastRenderedPageBreak/>
              <w:drawing>
                <wp:inline distT="0" distB="0" distL="0" distR="0" wp14:anchorId="03A4FC25" wp14:editId="585A58DC">
                  <wp:extent cx="2012871" cy="196900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26.png"/>
                          <pic:cNvPicPr/>
                        </pic:nvPicPr>
                        <pic:blipFill>
                          <a:blip r:embed="rId59">
                            <a:extLst>
                              <a:ext uri="{28A0092B-C50C-407E-A947-70E740481C1C}">
                                <a14:useLocalDpi xmlns:a14="http://schemas.microsoft.com/office/drawing/2010/main" val="0"/>
                              </a:ext>
                            </a:extLst>
                          </a:blip>
                          <a:stretch>
                            <a:fillRect/>
                          </a:stretch>
                        </pic:blipFill>
                        <pic:spPr>
                          <a:xfrm>
                            <a:off x="0" y="0"/>
                            <a:ext cx="2057519" cy="2012683"/>
                          </a:xfrm>
                          <a:prstGeom prst="rect">
                            <a:avLst/>
                          </a:prstGeom>
                        </pic:spPr>
                      </pic:pic>
                    </a:graphicData>
                  </a:graphic>
                </wp:inline>
              </w:drawing>
            </w:r>
          </w:p>
          <w:p w14:paraId="3EA8A771" w14:textId="76C005EF" w:rsidR="007D3006" w:rsidDel="00A109B9" w:rsidRDefault="00A109B9">
            <w:pPr>
              <w:pStyle w:val="a9"/>
              <w:jc w:val="center"/>
              <w:rPr>
                <w:del w:id="824" w:author="瑞明 唐" w:date="2019-04-17T13:24:00Z"/>
              </w:rPr>
              <w:pPrChange w:id="825" w:author="瑞明 唐" w:date="2019-04-17T13:24:00Z">
                <w:pPr>
                  <w:keepNext/>
                  <w:jc w:val="center"/>
                </w:pPr>
              </w:pPrChange>
            </w:pPr>
            <w:bookmarkStart w:id="826" w:name="_Ref6399936"/>
            <w:ins w:id="827"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28" w:author="瑞明 唐" w:date="2019-04-21T10:07:00Z">
              <w:r w:rsidR="00C93B02">
                <w:rPr>
                  <w:noProof/>
                </w:rPr>
                <w:t>38</w:t>
              </w:r>
            </w:ins>
            <w:ins w:id="829" w:author="瑞明 唐" w:date="2019-04-17T13:24:00Z">
              <w:r>
                <w:fldChar w:fldCharType="end"/>
              </w:r>
              <w:r>
                <w:rPr>
                  <w:rFonts w:hint="eastAsia"/>
                </w:rPr>
                <w:t>用密码加密文件</w:t>
              </w:r>
            </w:ins>
            <w:bookmarkEnd w:id="826"/>
          </w:p>
          <w:p w14:paraId="4F5CAE9F" w14:textId="322FA5E1" w:rsidR="007D3006" w:rsidRPr="00BB747F" w:rsidRDefault="007D3006">
            <w:pPr>
              <w:pStyle w:val="a9"/>
              <w:jc w:val="center"/>
              <w:rPr>
                <w:rFonts w:ascii="宋体" w:eastAsia="宋体" w:hAnsi="宋体"/>
                <w:sz w:val="24"/>
                <w:szCs w:val="24"/>
              </w:rPr>
            </w:pPr>
            <w:del w:id="830" w:author="瑞明 唐" w:date="2019-04-17T13:24: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31" w:author="瑞明 唐" w:date="2019-04-16T16:15:00Z">
              <w:r w:rsidR="00BB747F" w:rsidDel="00C71EF7">
                <w:rPr>
                  <w:noProof/>
                </w:rPr>
                <w:delText>26</w:delText>
              </w:r>
            </w:del>
            <w:del w:id="832" w:author="瑞明 唐" w:date="2019-04-17T13:24:00Z">
              <w:r w:rsidDel="00A109B9">
                <w:fldChar w:fldCharType="end"/>
              </w:r>
              <w:r w:rsidDel="00A109B9">
                <w:delText xml:space="preserve"> </w:delText>
              </w:r>
              <w:r w:rsidDel="00A109B9">
                <w:rPr>
                  <w:rFonts w:hint="eastAsia"/>
                </w:rPr>
                <w:delText>用密码加密文件</w:delText>
              </w:r>
            </w:del>
          </w:p>
        </w:tc>
        <w:tc>
          <w:tcPr>
            <w:tcW w:w="2843" w:type="dxa"/>
          </w:tcPr>
          <w:p w14:paraId="2EBFD9C2" w14:textId="77777777" w:rsidR="00A109B9" w:rsidRDefault="007D3006">
            <w:pPr>
              <w:keepNext/>
              <w:jc w:val="center"/>
              <w:rPr>
                <w:ins w:id="833" w:author="瑞明 唐" w:date="2019-04-17T13:24:00Z"/>
              </w:rPr>
            </w:pPr>
            <w:r>
              <w:rPr>
                <w:rFonts w:ascii="宋体" w:eastAsia="宋体" w:hAnsi="宋体"/>
                <w:noProof/>
                <w:sz w:val="24"/>
                <w:szCs w:val="24"/>
              </w:rPr>
              <w:drawing>
                <wp:inline distT="0" distB="0" distL="0" distR="0" wp14:anchorId="20301A89" wp14:editId="1D0FDA2C">
                  <wp:extent cx="1676400" cy="895827"/>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4-27.png"/>
                          <pic:cNvPicPr/>
                        </pic:nvPicPr>
                        <pic:blipFill>
                          <a:blip r:embed="rId60">
                            <a:extLst>
                              <a:ext uri="{28A0092B-C50C-407E-A947-70E740481C1C}">
                                <a14:useLocalDpi xmlns:a14="http://schemas.microsoft.com/office/drawing/2010/main" val="0"/>
                              </a:ext>
                            </a:extLst>
                          </a:blip>
                          <a:stretch>
                            <a:fillRect/>
                          </a:stretch>
                        </pic:blipFill>
                        <pic:spPr>
                          <a:xfrm>
                            <a:off x="0" y="0"/>
                            <a:ext cx="1727084" cy="922911"/>
                          </a:xfrm>
                          <a:prstGeom prst="rect">
                            <a:avLst/>
                          </a:prstGeom>
                        </pic:spPr>
                      </pic:pic>
                    </a:graphicData>
                  </a:graphic>
                </wp:inline>
              </w:drawing>
            </w:r>
          </w:p>
          <w:p w14:paraId="3F8B627A" w14:textId="7E76AFA2" w:rsidR="007D3006" w:rsidDel="00A109B9" w:rsidRDefault="00A109B9">
            <w:pPr>
              <w:pStyle w:val="a9"/>
              <w:jc w:val="center"/>
              <w:rPr>
                <w:del w:id="834" w:author="瑞明 唐" w:date="2019-04-17T13:24:00Z"/>
              </w:rPr>
              <w:pPrChange w:id="835" w:author="瑞明 唐" w:date="2019-04-17T13:24:00Z">
                <w:pPr>
                  <w:keepNext/>
                  <w:jc w:val="center"/>
                </w:pPr>
              </w:pPrChange>
            </w:pPr>
            <w:bookmarkStart w:id="836" w:name="_Ref6399948"/>
            <w:ins w:id="837"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38" w:author="瑞明 唐" w:date="2019-04-21T10:07:00Z">
              <w:r w:rsidR="00C93B02">
                <w:rPr>
                  <w:noProof/>
                </w:rPr>
                <w:t>39</w:t>
              </w:r>
            </w:ins>
            <w:ins w:id="839" w:author="瑞明 唐" w:date="2019-04-17T13:24:00Z">
              <w:r>
                <w:fldChar w:fldCharType="end"/>
              </w:r>
              <w:r>
                <w:rPr>
                  <w:rFonts w:hint="eastAsia"/>
                </w:rPr>
                <w:t>密码对话框</w:t>
              </w:r>
            </w:ins>
            <w:bookmarkEnd w:id="836"/>
          </w:p>
          <w:p w14:paraId="31A3E493" w14:textId="0C9E6C97" w:rsidR="007D3006" w:rsidRDefault="007D3006">
            <w:pPr>
              <w:pStyle w:val="a9"/>
              <w:jc w:val="center"/>
              <w:rPr>
                <w:rFonts w:ascii="宋体" w:eastAsia="宋体" w:hAnsi="宋体"/>
                <w:sz w:val="24"/>
                <w:szCs w:val="24"/>
              </w:rPr>
            </w:pPr>
            <w:del w:id="840" w:author="瑞明 唐" w:date="2019-04-17T13:24: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41" w:author="瑞明 唐" w:date="2019-04-16T16:15:00Z">
              <w:r w:rsidR="00BB747F" w:rsidDel="00C71EF7">
                <w:rPr>
                  <w:noProof/>
                </w:rPr>
                <w:delText>27</w:delText>
              </w:r>
            </w:del>
            <w:del w:id="842" w:author="瑞明 唐" w:date="2019-04-17T13:24:00Z">
              <w:r w:rsidDel="00A109B9">
                <w:fldChar w:fldCharType="end"/>
              </w:r>
              <w:r w:rsidDel="00A109B9">
                <w:delText xml:space="preserve"> </w:delText>
              </w:r>
              <w:r w:rsidDel="00A109B9">
                <w:rPr>
                  <w:rFonts w:hint="eastAsia"/>
                </w:rPr>
                <w:delText>密码对话框</w:delText>
              </w:r>
            </w:del>
          </w:p>
        </w:tc>
        <w:tc>
          <w:tcPr>
            <w:tcW w:w="2843" w:type="dxa"/>
          </w:tcPr>
          <w:p w14:paraId="7CF22EAB" w14:textId="77777777" w:rsidR="00A109B9" w:rsidRDefault="007D3006">
            <w:pPr>
              <w:keepNext/>
              <w:jc w:val="center"/>
              <w:rPr>
                <w:ins w:id="843" w:author="瑞明 唐" w:date="2019-04-17T13:24:00Z"/>
              </w:rPr>
            </w:pPr>
            <w:r>
              <w:rPr>
                <w:rFonts w:ascii="宋体" w:eastAsia="宋体" w:hAnsi="宋体"/>
                <w:noProof/>
                <w:sz w:val="24"/>
                <w:szCs w:val="24"/>
              </w:rPr>
              <w:drawing>
                <wp:inline distT="0" distB="0" distL="0" distR="0" wp14:anchorId="72CC46AD" wp14:editId="04319331">
                  <wp:extent cx="1687069" cy="822960"/>
                  <wp:effectExtent l="0" t="0" r="889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4-28.png"/>
                          <pic:cNvPicPr/>
                        </pic:nvPicPr>
                        <pic:blipFill>
                          <a:blip r:embed="rId61">
                            <a:extLst>
                              <a:ext uri="{28A0092B-C50C-407E-A947-70E740481C1C}">
                                <a14:useLocalDpi xmlns:a14="http://schemas.microsoft.com/office/drawing/2010/main" val="0"/>
                              </a:ext>
                            </a:extLst>
                          </a:blip>
                          <a:stretch>
                            <a:fillRect/>
                          </a:stretch>
                        </pic:blipFill>
                        <pic:spPr>
                          <a:xfrm>
                            <a:off x="0" y="0"/>
                            <a:ext cx="1726831" cy="842356"/>
                          </a:xfrm>
                          <a:prstGeom prst="rect">
                            <a:avLst/>
                          </a:prstGeom>
                        </pic:spPr>
                      </pic:pic>
                    </a:graphicData>
                  </a:graphic>
                </wp:inline>
              </w:drawing>
            </w:r>
          </w:p>
          <w:p w14:paraId="54630798" w14:textId="1DEFC442" w:rsidR="0035719A" w:rsidDel="00A109B9" w:rsidRDefault="00A109B9">
            <w:pPr>
              <w:pStyle w:val="a9"/>
              <w:jc w:val="center"/>
              <w:rPr>
                <w:del w:id="844" w:author="瑞明 唐" w:date="2019-04-17T13:25:00Z"/>
              </w:rPr>
              <w:pPrChange w:id="845" w:author="瑞明 唐" w:date="2019-04-17T13:24:00Z">
                <w:pPr>
                  <w:keepNext/>
                  <w:jc w:val="center"/>
                </w:pPr>
              </w:pPrChange>
            </w:pPr>
            <w:bookmarkStart w:id="846" w:name="_Ref6399958"/>
            <w:ins w:id="847"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48" w:author="瑞明 唐" w:date="2019-04-21T10:07:00Z">
              <w:r w:rsidR="00C93B02">
                <w:rPr>
                  <w:noProof/>
                </w:rPr>
                <w:t>40</w:t>
              </w:r>
            </w:ins>
            <w:ins w:id="849" w:author="瑞明 唐" w:date="2019-04-17T13:24:00Z">
              <w:r>
                <w:fldChar w:fldCharType="end"/>
              </w:r>
              <w:r>
                <w:rPr>
                  <w:rFonts w:hint="eastAsia"/>
                </w:rPr>
                <w:t>打开文档需要输入密码</w:t>
              </w:r>
            </w:ins>
            <w:bookmarkEnd w:id="846"/>
          </w:p>
          <w:p w14:paraId="7784BAEF" w14:textId="18BB8FE7" w:rsidR="007D3006" w:rsidRDefault="0035719A">
            <w:pPr>
              <w:pStyle w:val="a9"/>
              <w:jc w:val="center"/>
              <w:rPr>
                <w:rFonts w:ascii="宋体" w:eastAsia="宋体" w:hAnsi="宋体"/>
                <w:sz w:val="24"/>
                <w:szCs w:val="24"/>
              </w:rPr>
            </w:pPr>
            <w:del w:id="850" w:author="瑞明 唐" w:date="2019-04-17T13:25: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51" w:author="瑞明 唐" w:date="2019-04-16T16:15:00Z">
              <w:r w:rsidR="00BB747F" w:rsidDel="00C71EF7">
                <w:rPr>
                  <w:noProof/>
                </w:rPr>
                <w:delText>28</w:delText>
              </w:r>
            </w:del>
            <w:del w:id="852" w:author="瑞明 唐" w:date="2019-04-17T13:25:00Z">
              <w:r w:rsidDel="00A109B9">
                <w:fldChar w:fldCharType="end"/>
              </w:r>
              <w:r w:rsidDel="00A109B9">
                <w:delText xml:space="preserve"> </w:delText>
              </w:r>
              <w:r w:rsidDel="00A109B9">
                <w:rPr>
                  <w:rFonts w:hint="eastAsia"/>
                </w:rPr>
                <w:delText>打开文档需要</w:delText>
              </w:r>
            </w:del>
            <w:del w:id="853" w:author="瑞明 唐" w:date="2019-04-17T13:24:00Z">
              <w:r w:rsidDel="00A109B9">
                <w:rPr>
                  <w:rFonts w:hint="eastAsia"/>
                </w:rPr>
                <w:delText>输入密码</w:delText>
              </w:r>
            </w:del>
          </w:p>
        </w:tc>
      </w:tr>
    </w:tbl>
    <w:p w14:paraId="50F09E53" w14:textId="74D7194C" w:rsidR="008C1358" w:rsidRPr="008C1358" w:rsidRDefault="008C1358" w:rsidP="001A4179">
      <w:pPr>
        <w:ind w:firstLineChars="200" w:firstLine="509"/>
        <w:rPr>
          <w:rFonts w:ascii="宋体" w:eastAsia="宋体" w:hAnsi="宋体"/>
          <w:sz w:val="24"/>
          <w:szCs w:val="24"/>
        </w:rPr>
      </w:pPr>
    </w:p>
    <w:p w14:paraId="74EBC764" w14:textId="5E83D0EE" w:rsidR="007A52AD" w:rsidRPr="001A4179" w:rsidRDefault="007A52AD" w:rsidP="001A4179">
      <w:pPr>
        <w:pStyle w:val="2"/>
      </w:pPr>
      <w:r w:rsidRPr="00BB747F">
        <w:t>3</w:t>
      </w:r>
      <w:r w:rsidR="008764DD">
        <w:rPr>
          <w:rFonts w:hint="eastAsia"/>
        </w:rPr>
        <w:t>.</w:t>
      </w:r>
      <w:r w:rsidRPr="001A4179">
        <w:t>文本对象的输入与编辑</w:t>
      </w:r>
    </w:p>
    <w:p w14:paraId="144D3002" w14:textId="01F3283C" w:rsidR="007A52AD" w:rsidRPr="001A4179" w:rsidRDefault="00F2670B" w:rsidP="00F2670B">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1</w:t>
      </w:r>
      <w:r w:rsidR="007A52AD" w:rsidRPr="001A4179">
        <w:rPr>
          <w:rFonts w:ascii="宋体" w:hAnsi="宋体"/>
        </w:rPr>
        <w:t xml:space="preserve"> 常规的输入与编辑</w:t>
      </w:r>
    </w:p>
    <w:p w14:paraId="38B7651A" w14:textId="0C8B360C" w:rsidR="0035719A" w:rsidRPr="00594FE1" w:rsidRDefault="009F4ADA" w:rsidP="00E51878">
      <w:pPr>
        <w:ind w:firstLineChars="200" w:firstLine="509"/>
        <w:rPr>
          <w:rFonts w:ascii="宋体" w:eastAsia="宋体" w:hAnsi="宋体"/>
          <w:sz w:val="24"/>
          <w:szCs w:val="24"/>
        </w:rPr>
      </w:pPr>
      <w:r>
        <w:rPr>
          <w:rFonts w:ascii="宋体" w:eastAsia="宋体" w:hAnsi="宋体"/>
          <w:sz w:val="24"/>
          <w:szCs w:val="24"/>
        </w:rPr>
        <w:t>Word201</w:t>
      </w:r>
      <w:r w:rsidR="00C9165F">
        <w:rPr>
          <w:rFonts w:ascii="宋体" w:eastAsia="宋体" w:hAnsi="宋体"/>
          <w:sz w:val="24"/>
          <w:szCs w:val="24"/>
        </w:rPr>
        <w:t>0</w:t>
      </w:r>
      <w:r w:rsidR="00C9165F">
        <w:rPr>
          <w:rFonts w:ascii="宋体" w:eastAsia="宋体" w:hAnsi="宋体" w:hint="eastAsia"/>
          <w:sz w:val="24"/>
          <w:szCs w:val="24"/>
        </w:rPr>
        <w:t>文档区</w:t>
      </w:r>
      <w:r w:rsidR="00996BB6" w:rsidRPr="001A4179">
        <w:rPr>
          <w:rFonts w:ascii="宋体" w:eastAsia="宋体" w:hAnsi="宋体" w:hint="eastAsia"/>
          <w:sz w:val="24"/>
          <w:szCs w:val="24"/>
        </w:rPr>
        <w:t>中</w:t>
      </w:r>
      <w:r w:rsidR="00E51878" w:rsidRPr="001A4179">
        <w:rPr>
          <w:rFonts w:ascii="宋体" w:eastAsia="宋体" w:hAnsi="宋体" w:hint="eastAsia"/>
          <w:sz w:val="24"/>
          <w:szCs w:val="24"/>
        </w:rPr>
        <w:t>输入汉字</w:t>
      </w:r>
      <w:r w:rsidR="00A3458D" w:rsidRPr="001A4179">
        <w:rPr>
          <w:rFonts w:ascii="宋体" w:eastAsia="宋体" w:hAnsi="宋体" w:hint="eastAsia"/>
          <w:sz w:val="24"/>
          <w:szCs w:val="24"/>
        </w:rPr>
        <w:t>时</w:t>
      </w:r>
      <w:r w:rsidR="00555721">
        <w:rPr>
          <w:rFonts w:ascii="宋体" w:eastAsia="宋体" w:hAnsi="宋体" w:hint="eastAsia"/>
          <w:sz w:val="24"/>
          <w:szCs w:val="24"/>
        </w:rPr>
        <w:t>，</w:t>
      </w:r>
      <w:r w:rsidR="00E51878" w:rsidRPr="001A4179">
        <w:rPr>
          <w:rFonts w:ascii="宋体" w:eastAsia="宋体" w:hAnsi="宋体" w:hint="eastAsia"/>
          <w:sz w:val="24"/>
          <w:szCs w:val="24"/>
        </w:rPr>
        <w:t>需要</w:t>
      </w:r>
      <w:r w:rsidR="00A3458D" w:rsidRPr="001A4179">
        <w:rPr>
          <w:rFonts w:ascii="宋体" w:eastAsia="宋体" w:hAnsi="宋体" w:hint="eastAsia"/>
          <w:sz w:val="24"/>
          <w:szCs w:val="24"/>
        </w:rPr>
        <w:t>切换到</w:t>
      </w:r>
      <w:r w:rsidR="00492004" w:rsidRPr="001A4179">
        <w:rPr>
          <w:rFonts w:ascii="宋体" w:eastAsia="宋体" w:hAnsi="宋体" w:hint="eastAsia"/>
          <w:sz w:val="24"/>
          <w:szCs w:val="24"/>
        </w:rPr>
        <w:t>中文输入法。我们以使用比较多</w:t>
      </w:r>
      <w:proofErr w:type="gramStart"/>
      <w:r w:rsidR="00492004" w:rsidRPr="001A4179">
        <w:rPr>
          <w:rFonts w:ascii="宋体" w:eastAsia="宋体" w:hAnsi="宋体" w:hint="eastAsia"/>
          <w:sz w:val="24"/>
          <w:szCs w:val="24"/>
        </w:rPr>
        <w:t>的搜狗输入法</w:t>
      </w:r>
      <w:proofErr w:type="gramEnd"/>
      <w:r w:rsidR="00C9165F">
        <w:rPr>
          <w:rFonts w:ascii="宋体" w:eastAsia="宋体" w:hAnsi="宋体" w:hint="eastAsia"/>
          <w:sz w:val="24"/>
          <w:szCs w:val="24"/>
        </w:rPr>
        <w:t>作为讲解例子</w:t>
      </w:r>
      <w:r w:rsidR="00492004" w:rsidRPr="001A4179">
        <w:rPr>
          <w:rFonts w:ascii="宋体" w:eastAsia="宋体" w:hAnsi="宋体" w:hint="eastAsia"/>
          <w:sz w:val="24"/>
          <w:szCs w:val="24"/>
        </w:rPr>
        <w:t>。</w:t>
      </w:r>
      <w:r w:rsidR="00B43AAE" w:rsidRPr="001A4179">
        <w:rPr>
          <w:rFonts w:ascii="宋体" w:eastAsia="宋体" w:hAnsi="宋体" w:hint="eastAsia"/>
          <w:sz w:val="24"/>
          <w:szCs w:val="24"/>
        </w:rPr>
        <w:t>使用组合键</w:t>
      </w:r>
      <w:proofErr w:type="spellStart"/>
      <w:r w:rsidR="00B43AAE" w:rsidRPr="001A4179">
        <w:rPr>
          <w:rFonts w:ascii="宋体" w:eastAsia="宋体" w:hAnsi="宋体"/>
          <w:sz w:val="24"/>
          <w:szCs w:val="24"/>
        </w:rPr>
        <w:t>Ctrl+Shift</w:t>
      </w:r>
      <w:proofErr w:type="spellEnd"/>
      <w:r w:rsidR="00B43AAE" w:rsidRPr="001A4179">
        <w:rPr>
          <w:rFonts w:ascii="宋体" w:eastAsia="宋体" w:hAnsi="宋体"/>
          <w:sz w:val="24"/>
          <w:szCs w:val="24"/>
        </w:rPr>
        <w:t xml:space="preserve"> </w:t>
      </w:r>
      <w:r w:rsidR="00C9165F">
        <w:rPr>
          <w:rFonts w:ascii="宋体" w:eastAsia="宋体" w:hAnsi="宋体" w:hint="eastAsia"/>
          <w:sz w:val="24"/>
          <w:szCs w:val="24"/>
        </w:rPr>
        <w:t>组合键</w:t>
      </w:r>
      <w:r w:rsidR="00B43AAE" w:rsidRPr="001A4179">
        <w:rPr>
          <w:rFonts w:ascii="宋体" w:eastAsia="宋体" w:hAnsi="宋体" w:hint="eastAsia"/>
          <w:sz w:val="24"/>
          <w:szCs w:val="24"/>
        </w:rPr>
        <w:t>进行输入法的选择。</w:t>
      </w:r>
      <w:proofErr w:type="gramStart"/>
      <w:r w:rsidR="00B43AAE" w:rsidRPr="001A4179">
        <w:rPr>
          <w:rFonts w:ascii="宋体" w:eastAsia="宋体" w:hAnsi="宋体" w:hint="eastAsia"/>
          <w:sz w:val="24"/>
          <w:szCs w:val="24"/>
        </w:rPr>
        <w:t>选择搜狗输入法</w:t>
      </w:r>
      <w:proofErr w:type="gramEnd"/>
      <w:r w:rsidR="00B43AAE" w:rsidRPr="001A4179">
        <w:rPr>
          <w:rFonts w:ascii="宋体" w:eastAsia="宋体" w:hAnsi="宋体" w:hint="eastAsia"/>
          <w:sz w:val="24"/>
          <w:szCs w:val="24"/>
        </w:rPr>
        <w:t>之后</w:t>
      </w:r>
      <w:r w:rsidR="00555721">
        <w:rPr>
          <w:rFonts w:ascii="宋体" w:eastAsia="宋体" w:hAnsi="宋体" w:hint="eastAsia"/>
          <w:sz w:val="24"/>
          <w:szCs w:val="24"/>
        </w:rPr>
        <w:t>，</w:t>
      </w:r>
      <w:r w:rsidR="00B43AAE" w:rsidRPr="001A4179">
        <w:rPr>
          <w:rFonts w:ascii="宋体" w:eastAsia="宋体" w:hAnsi="宋体" w:hint="eastAsia"/>
          <w:sz w:val="24"/>
          <w:szCs w:val="24"/>
        </w:rPr>
        <w:t>按照中文拼音</w:t>
      </w:r>
      <w:r w:rsidR="00C9165F">
        <w:rPr>
          <w:rFonts w:ascii="宋体" w:eastAsia="宋体" w:hAnsi="宋体" w:hint="eastAsia"/>
          <w:sz w:val="24"/>
          <w:szCs w:val="24"/>
        </w:rPr>
        <w:t>字母</w:t>
      </w:r>
      <w:r w:rsidR="00B43AAE" w:rsidRPr="001A4179">
        <w:rPr>
          <w:rFonts w:ascii="宋体" w:eastAsia="宋体" w:hAnsi="宋体" w:hint="eastAsia"/>
          <w:sz w:val="24"/>
          <w:szCs w:val="24"/>
        </w:rPr>
        <w:t>打字</w:t>
      </w:r>
      <w:r w:rsidR="00076177" w:rsidRPr="001A4179">
        <w:rPr>
          <w:rFonts w:ascii="宋体" w:eastAsia="宋体" w:hAnsi="宋体" w:hint="eastAsia"/>
          <w:sz w:val="24"/>
          <w:szCs w:val="24"/>
        </w:rPr>
        <w:t>全拼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5719A" w14:paraId="10432F95" w14:textId="77777777" w:rsidTr="001A4179">
        <w:trPr>
          <w:trHeight w:val="2607"/>
        </w:trPr>
        <w:tc>
          <w:tcPr>
            <w:tcW w:w="4264" w:type="dxa"/>
          </w:tcPr>
          <w:p w14:paraId="4FE656DA" w14:textId="77777777" w:rsidR="00A109B9" w:rsidRDefault="0035719A">
            <w:pPr>
              <w:keepNext/>
              <w:jc w:val="center"/>
              <w:rPr>
                <w:ins w:id="854" w:author="瑞明 唐" w:date="2019-04-17T13:26:00Z"/>
              </w:rPr>
            </w:pPr>
            <w:r>
              <w:rPr>
                <w:rFonts w:ascii="宋体" w:eastAsia="宋体" w:hAnsi="宋体" w:hint="eastAsia"/>
                <w:noProof/>
                <w:sz w:val="24"/>
                <w:szCs w:val="24"/>
              </w:rPr>
              <w:drawing>
                <wp:inline distT="0" distB="0" distL="0" distR="0" wp14:anchorId="0DC47106" wp14:editId="45A4D7E0">
                  <wp:extent cx="1975104" cy="1235151"/>
                  <wp:effectExtent l="0" t="0" r="635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4-29.png"/>
                          <pic:cNvPicPr/>
                        </pic:nvPicPr>
                        <pic:blipFill>
                          <a:blip r:embed="rId62">
                            <a:extLst>
                              <a:ext uri="{28A0092B-C50C-407E-A947-70E740481C1C}">
                                <a14:useLocalDpi xmlns:a14="http://schemas.microsoft.com/office/drawing/2010/main" val="0"/>
                              </a:ext>
                            </a:extLst>
                          </a:blip>
                          <a:stretch>
                            <a:fillRect/>
                          </a:stretch>
                        </pic:blipFill>
                        <pic:spPr>
                          <a:xfrm>
                            <a:off x="0" y="0"/>
                            <a:ext cx="2015447" cy="1260380"/>
                          </a:xfrm>
                          <a:prstGeom prst="rect">
                            <a:avLst/>
                          </a:prstGeom>
                        </pic:spPr>
                      </pic:pic>
                    </a:graphicData>
                  </a:graphic>
                </wp:inline>
              </w:drawing>
            </w:r>
          </w:p>
          <w:p w14:paraId="0814BE32" w14:textId="0F36099B" w:rsidR="0035719A" w:rsidDel="00A109B9" w:rsidRDefault="00A109B9">
            <w:pPr>
              <w:pStyle w:val="a9"/>
              <w:jc w:val="center"/>
              <w:rPr>
                <w:del w:id="855" w:author="瑞明 唐" w:date="2019-04-17T13:26:00Z"/>
              </w:rPr>
              <w:pPrChange w:id="856" w:author="瑞明 唐" w:date="2019-04-17T13:26:00Z">
                <w:pPr>
                  <w:keepNext/>
                  <w:jc w:val="center"/>
                </w:pPr>
              </w:pPrChange>
            </w:pPr>
            <w:bookmarkStart w:id="857" w:name="_Ref6400118"/>
            <w:ins w:id="858" w:author="瑞明 唐" w:date="2019-04-17T13:26:00Z">
              <w:r>
                <w:t>图</w:t>
              </w:r>
              <w:r>
                <w:t xml:space="preserve">4 - </w:t>
              </w:r>
              <w:r>
                <w:fldChar w:fldCharType="begin"/>
              </w:r>
              <w:r>
                <w:instrText xml:space="preserve"> SEQ </w:instrText>
              </w:r>
              <w:r>
                <w:instrText>图</w:instrText>
              </w:r>
              <w:r>
                <w:instrText xml:space="preserve">4_- \* ARABIC </w:instrText>
              </w:r>
            </w:ins>
            <w:r>
              <w:fldChar w:fldCharType="separate"/>
            </w:r>
            <w:ins w:id="859" w:author="瑞明 唐" w:date="2019-04-21T10:07:00Z">
              <w:r w:rsidR="00C93B02">
                <w:rPr>
                  <w:noProof/>
                </w:rPr>
                <w:t>41</w:t>
              </w:r>
            </w:ins>
            <w:ins w:id="860" w:author="瑞明 唐" w:date="2019-04-17T13:26:00Z">
              <w:r>
                <w:fldChar w:fldCharType="end"/>
              </w:r>
              <w:r>
                <w:rPr>
                  <w:rFonts w:hint="eastAsia"/>
                </w:rPr>
                <w:t>汉字</w:t>
              </w:r>
              <w:r>
                <w:rPr>
                  <w:rFonts w:hint="eastAsia"/>
                  <w:noProof/>
                </w:rPr>
                <w:t>全拼输入</w:t>
              </w:r>
            </w:ins>
            <w:bookmarkEnd w:id="857"/>
          </w:p>
          <w:p w14:paraId="76C9B985" w14:textId="457BDBB1" w:rsidR="0035719A" w:rsidRDefault="0035719A">
            <w:pPr>
              <w:pStyle w:val="a9"/>
              <w:jc w:val="center"/>
              <w:rPr>
                <w:rFonts w:ascii="宋体" w:eastAsia="宋体" w:hAnsi="宋体"/>
                <w:sz w:val="24"/>
                <w:szCs w:val="24"/>
              </w:rPr>
            </w:pPr>
            <w:del w:id="861" w:author="瑞明 唐" w:date="2019-04-17T13:26: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62" w:author="瑞明 唐" w:date="2019-04-16T16:15:00Z">
              <w:r w:rsidR="00BB747F" w:rsidDel="00C71EF7">
                <w:rPr>
                  <w:noProof/>
                </w:rPr>
                <w:delText>29</w:delText>
              </w:r>
            </w:del>
            <w:del w:id="863" w:author="瑞明 唐" w:date="2019-04-17T13:26:00Z">
              <w:r w:rsidDel="00A109B9">
                <w:fldChar w:fldCharType="end"/>
              </w:r>
              <w:r w:rsidDel="00A109B9">
                <w:rPr>
                  <w:rFonts w:hint="eastAsia"/>
                </w:rPr>
                <w:delText>汉字全拼输入</w:delText>
              </w:r>
            </w:del>
          </w:p>
        </w:tc>
        <w:tc>
          <w:tcPr>
            <w:tcW w:w="4264" w:type="dxa"/>
          </w:tcPr>
          <w:p w14:paraId="20447C3B" w14:textId="77777777" w:rsidR="00A109B9" w:rsidRDefault="0035719A">
            <w:pPr>
              <w:keepNext/>
              <w:jc w:val="center"/>
              <w:rPr>
                <w:ins w:id="864" w:author="瑞明 唐" w:date="2019-04-17T13:26:00Z"/>
              </w:rPr>
            </w:pPr>
            <w:r>
              <w:rPr>
                <w:rFonts w:ascii="宋体" w:eastAsia="宋体" w:hAnsi="宋体" w:hint="eastAsia"/>
                <w:noProof/>
                <w:sz w:val="24"/>
                <w:szCs w:val="24"/>
              </w:rPr>
              <w:drawing>
                <wp:inline distT="0" distB="0" distL="0" distR="0" wp14:anchorId="79A03240" wp14:editId="5FFA8FCE">
                  <wp:extent cx="2035574" cy="944880"/>
                  <wp:effectExtent l="0" t="0" r="3175"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4-30.png"/>
                          <pic:cNvPicPr/>
                        </pic:nvPicPr>
                        <pic:blipFill>
                          <a:blip r:embed="rId63">
                            <a:extLst>
                              <a:ext uri="{28A0092B-C50C-407E-A947-70E740481C1C}">
                                <a14:useLocalDpi xmlns:a14="http://schemas.microsoft.com/office/drawing/2010/main" val="0"/>
                              </a:ext>
                            </a:extLst>
                          </a:blip>
                          <a:stretch>
                            <a:fillRect/>
                          </a:stretch>
                        </pic:blipFill>
                        <pic:spPr>
                          <a:xfrm>
                            <a:off x="0" y="0"/>
                            <a:ext cx="2066338" cy="959160"/>
                          </a:xfrm>
                          <a:prstGeom prst="rect">
                            <a:avLst/>
                          </a:prstGeom>
                        </pic:spPr>
                      </pic:pic>
                    </a:graphicData>
                  </a:graphic>
                </wp:inline>
              </w:drawing>
            </w:r>
          </w:p>
          <w:p w14:paraId="0DD0B42A" w14:textId="0473A6DC" w:rsidR="00CB07F3" w:rsidDel="00A109B9" w:rsidRDefault="00A109B9">
            <w:pPr>
              <w:pStyle w:val="a9"/>
              <w:jc w:val="center"/>
              <w:rPr>
                <w:del w:id="865" w:author="瑞明 唐" w:date="2019-04-17T13:26:00Z"/>
              </w:rPr>
              <w:pPrChange w:id="866" w:author="瑞明 唐" w:date="2019-04-17T13:26:00Z">
                <w:pPr>
                  <w:keepNext/>
                  <w:jc w:val="center"/>
                </w:pPr>
              </w:pPrChange>
            </w:pPr>
            <w:bookmarkStart w:id="867" w:name="_Ref6400187"/>
            <w:ins w:id="868" w:author="瑞明 唐" w:date="2019-04-17T13:26:00Z">
              <w:r>
                <w:t>图</w:t>
              </w:r>
              <w:r>
                <w:t xml:space="preserve">4 - </w:t>
              </w:r>
              <w:r>
                <w:fldChar w:fldCharType="begin"/>
              </w:r>
              <w:r>
                <w:instrText xml:space="preserve"> SEQ </w:instrText>
              </w:r>
              <w:r>
                <w:instrText>图</w:instrText>
              </w:r>
              <w:r>
                <w:instrText xml:space="preserve">4_- \* ARABIC </w:instrText>
              </w:r>
            </w:ins>
            <w:r>
              <w:fldChar w:fldCharType="separate"/>
            </w:r>
            <w:ins w:id="869" w:author="瑞明 唐" w:date="2019-04-21T10:07:00Z">
              <w:r w:rsidR="00C93B02">
                <w:rPr>
                  <w:noProof/>
                </w:rPr>
                <w:t>42</w:t>
              </w:r>
            </w:ins>
            <w:ins w:id="870" w:author="瑞明 唐" w:date="2019-04-17T13:26:00Z">
              <w:r>
                <w:fldChar w:fldCharType="end"/>
              </w:r>
              <w:r>
                <w:rPr>
                  <w:rFonts w:hint="eastAsia"/>
                </w:rPr>
                <w:t>汉字简拼输入</w:t>
              </w:r>
            </w:ins>
            <w:bookmarkEnd w:id="867"/>
          </w:p>
          <w:p w14:paraId="33DF155C" w14:textId="50F8A3B7" w:rsidR="0035719A" w:rsidRDefault="00CB07F3">
            <w:pPr>
              <w:pStyle w:val="a9"/>
              <w:jc w:val="center"/>
              <w:rPr>
                <w:rFonts w:ascii="宋体" w:eastAsia="宋体" w:hAnsi="宋体"/>
                <w:sz w:val="24"/>
                <w:szCs w:val="24"/>
              </w:rPr>
            </w:pPr>
            <w:del w:id="871" w:author="瑞明 唐" w:date="2019-04-17T13:26: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72" w:author="瑞明 唐" w:date="2019-04-16T16:15:00Z">
              <w:r w:rsidR="00BB747F" w:rsidDel="00C71EF7">
                <w:rPr>
                  <w:noProof/>
                </w:rPr>
                <w:delText>30</w:delText>
              </w:r>
            </w:del>
            <w:del w:id="873" w:author="瑞明 唐" w:date="2019-04-17T13:26:00Z">
              <w:r w:rsidDel="00A109B9">
                <w:fldChar w:fldCharType="end"/>
              </w:r>
              <w:r w:rsidDel="00A109B9">
                <w:rPr>
                  <w:rFonts w:hint="eastAsia"/>
                </w:rPr>
                <w:delText>汉字简拼输入</w:delText>
              </w:r>
            </w:del>
          </w:p>
        </w:tc>
      </w:tr>
    </w:tbl>
    <w:tbl>
      <w:tblPr>
        <w:tblStyle w:val="af1"/>
        <w:tblpPr w:leftFromText="180" w:rightFromText="180" w:vertAnchor="text" w:horzAnchor="margin" w:tblpXSpec="right" w:tblpY="94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CB07F3" w14:paraId="79CC1057" w14:textId="77777777" w:rsidTr="00CB07F3">
        <w:trPr>
          <w:trHeight w:val="1120"/>
        </w:trPr>
        <w:tc>
          <w:tcPr>
            <w:tcW w:w="0" w:type="auto"/>
          </w:tcPr>
          <w:p w14:paraId="21132599" w14:textId="77777777" w:rsidR="008252F3" w:rsidRDefault="00CB07F3" w:rsidP="00062BC7">
            <w:pPr>
              <w:keepNext/>
              <w:rPr>
                <w:ins w:id="874" w:author="瑞明 唐" w:date="2019-04-17T13:30:00Z"/>
              </w:rPr>
            </w:pPr>
            <w:r>
              <w:rPr>
                <w:rFonts w:ascii="宋体" w:eastAsia="宋体" w:hAnsi="宋体"/>
                <w:noProof/>
                <w:sz w:val="24"/>
                <w:szCs w:val="24"/>
              </w:rPr>
              <w:drawing>
                <wp:inline distT="0" distB="0" distL="0" distR="0" wp14:anchorId="249BC26F" wp14:editId="2A6BAD1A">
                  <wp:extent cx="1648462" cy="335280"/>
                  <wp:effectExtent l="0" t="0" r="889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4-31.png"/>
                          <pic:cNvPicPr/>
                        </pic:nvPicPr>
                        <pic:blipFill>
                          <a:blip r:embed="rId64">
                            <a:extLst>
                              <a:ext uri="{28A0092B-C50C-407E-A947-70E740481C1C}">
                                <a14:useLocalDpi xmlns:a14="http://schemas.microsoft.com/office/drawing/2010/main" val="0"/>
                              </a:ext>
                            </a:extLst>
                          </a:blip>
                          <a:stretch>
                            <a:fillRect/>
                          </a:stretch>
                        </pic:blipFill>
                        <pic:spPr>
                          <a:xfrm>
                            <a:off x="0" y="0"/>
                            <a:ext cx="1693328" cy="344405"/>
                          </a:xfrm>
                          <a:prstGeom prst="rect">
                            <a:avLst/>
                          </a:prstGeom>
                        </pic:spPr>
                      </pic:pic>
                    </a:graphicData>
                  </a:graphic>
                </wp:inline>
              </w:drawing>
            </w:r>
          </w:p>
          <w:p w14:paraId="7B9A92E0" w14:textId="267205AC" w:rsidR="00CB07F3" w:rsidDel="008252F3" w:rsidRDefault="008252F3">
            <w:pPr>
              <w:pStyle w:val="a9"/>
              <w:rPr>
                <w:del w:id="875" w:author="瑞明 唐" w:date="2019-04-17T13:30:00Z"/>
              </w:rPr>
              <w:pPrChange w:id="876" w:author="瑞明 唐" w:date="2019-04-17T13:30:00Z">
                <w:pPr>
                  <w:keepNext/>
                  <w:framePr w:hSpace="180" w:wrap="around" w:vAnchor="text" w:hAnchor="margin" w:xAlign="right" w:y="942"/>
                  <w:suppressOverlap/>
                </w:pPr>
              </w:pPrChange>
            </w:pPr>
            <w:bookmarkStart w:id="877" w:name="_Ref6400249"/>
            <w:ins w:id="878" w:author="瑞明 唐" w:date="2019-04-17T13:30:00Z">
              <w:r>
                <w:t>图</w:t>
              </w:r>
              <w:r>
                <w:t xml:space="preserve">4 - </w:t>
              </w:r>
              <w:r>
                <w:fldChar w:fldCharType="begin"/>
              </w:r>
              <w:r>
                <w:instrText xml:space="preserve"> SEQ </w:instrText>
              </w:r>
              <w:r>
                <w:instrText>图</w:instrText>
              </w:r>
              <w:r>
                <w:instrText xml:space="preserve">4_- \* ARABIC </w:instrText>
              </w:r>
            </w:ins>
            <w:r>
              <w:fldChar w:fldCharType="separate"/>
            </w:r>
            <w:ins w:id="879" w:author="瑞明 唐" w:date="2019-04-21T10:07:00Z">
              <w:r w:rsidR="00C93B02">
                <w:rPr>
                  <w:noProof/>
                </w:rPr>
                <w:t>43</w:t>
              </w:r>
            </w:ins>
            <w:ins w:id="880" w:author="瑞明 唐" w:date="2019-04-17T13:30:00Z">
              <w:r>
                <w:fldChar w:fldCharType="end"/>
              </w:r>
              <w:r>
                <w:rPr>
                  <w:rFonts w:hint="eastAsia"/>
                </w:rPr>
                <w:t>中英文标点切换</w:t>
              </w:r>
            </w:ins>
            <w:bookmarkEnd w:id="877"/>
          </w:p>
          <w:p w14:paraId="74018805" w14:textId="2A2CB1F5" w:rsidR="00CB07F3" w:rsidRDefault="00CB07F3" w:rsidP="00CB07F3">
            <w:pPr>
              <w:pStyle w:val="a9"/>
              <w:rPr>
                <w:rFonts w:ascii="宋体" w:eastAsia="宋体" w:hAnsi="宋体"/>
                <w:sz w:val="24"/>
                <w:szCs w:val="24"/>
              </w:rPr>
            </w:pPr>
            <w:del w:id="881" w:author="瑞明 唐" w:date="2019-04-17T13:30: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882" w:author="瑞明 唐" w:date="2019-04-16T16:15:00Z">
              <w:r w:rsidR="00BB747F" w:rsidDel="00C71EF7">
                <w:rPr>
                  <w:noProof/>
                </w:rPr>
                <w:delText>31</w:delText>
              </w:r>
            </w:del>
            <w:del w:id="883" w:author="瑞明 唐" w:date="2019-04-17T13:30:00Z">
              <w:r w:rsidDel="008252F3">
                <w:fldChar w:fldCharType="end"/>
              </w:r>
              <w:r w:rsidDel="008252F3">
                <w:rPr>
                  <w:rFonts w:hint="eastAsia"/>
                </w:rPr>
                <w:delText>中英文标点切换</w:delText>
              </w:r>
            </w:del>
          </w:p>
        </w:tc>
      </w:tr>
    </w:tbl>
    <w:p w14:paraId="66DDC8A7" w14:textId="01152ADA" w:rsidR="00555721" w:rsidRDefault="00076177" w:rsidP="002E1569">
      <w:pPr>
        <w:rPr>
          <w:rFonts w:ascii="宋体" w:eastAsia="宋体" w:hAnsi="宋体"/>
          <w:sz w:val="24"/>
          <w:szCs w:val="24"/>
        </w:rPr>
      </w:pPr>
      <w:r w:rsidRPr="001A4179">
        <w:rPr>
          <w:rFonts w:ascii="宋体" w:eastAsia="宋体" w:hAnsi="宋体" w:hint="eastAsia"/>
          <w:sz w:val="24"/>
          <w:szCs w:val="24"/>
        </w:rPr>
        <w:t>输入</w:t>
      </w:r>
      <w:r w:rsidR="00555721">
        <w:rPr>
          <w:rFonts w:ascii="宋体" w:eastAsia="宋体" w:hAnsi="宋体" w:hint="eastAsia"/>
          <w:sz w:val="24"/>
          <w:szCs w:val="24"/>
        </w:rPr>
        <w:t>，</w:t>
      </w:r>
      <w:r w:rsidRPr="001A4179">
        <w:rPr>
          <w:rFonts w:ascii="宋体" w:eastAsia="宋体" w:hAnsi="宋体" w:hint="eastAsia"/>
          <w:sz w:val="24"/>
          <w:szCs w:val="24"/>
        </w:rPr>
        <w:t>如</w:t>
      </w:r>
      <w:del w:id="884" w:author="瑞明 唐" w:date="2019-04-17T13:28:00Z">
        <w:r w:rsidRPr="001A4179" w:rsidDel="008252F3">
          <w:rPr>
            <w:rFonts w:ascii="宋体" w:eastAsia="宋体" w:hAnsi="宋体" w:hint="eastAsia"/>
            <w:sz w:val="24"/>
            <w:szCs w:val="24"/>
          </w:rPr>
          <w:delText>图</w:delText>
        </w:r>
      </w:del>
      <w:ins w:id="885" w:author="瑞明 唐" w:date="2019-04-17T13:28: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_Ref6400118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86" w:author="瑞明 唐" w:date="2019-04-17T23:36:00Z">
        <w:r w:rsidR="00062BC7">
          <w:t xml:space="preserve">图4 - </w:t>
        </w:r>
        <w:r w:rsidR="00062BC7">
          <w:rPr>
            <w:noProof/>
          </w:rPr>
          <w:t>41</w:t>
        </w:r>
        <w:r w:rsidR="00062BC7">
          <w:rPr>
            <w:rFonts w:hint="eastAsia"/>
          </w:rPr>
          <w:t>汉字</w:t>
        </w:r>
        <w:r w:rsidR="00062BC7">
          <w:rPr>
            <w:rFonts w:hint="eastAsia"/>
            <w:noProof/>
          </w:rPr>
          <w:t>全拼输入</w:t>
        </w:r>
      </w:ins>
      <w:ins w:id="887" w:author="瑞明 唐" w:date="2019-04-17T13:28:00Z">
        <w:r w:rsidR="008252F3">
          <w:rPr>
            <w:rFonts w:ascii="宋体" w:eastAsia="宋体" w:hAnsi="宋体"/>
            <w:sz w:val="24"/>
            <w:szCs w:val="24"/>
          </w:rPr>
          <w:fldChar w:fldCharType="end"/>
        </w:r>
      </w:ins>
      <w:ins w:id="888" w:author="瑞明 唐" w:date="2019-04-17T13:29:00Z">
        <w:r w:rsidR="008252F3">
          <w:rPr>
            <w:rFonts w:ascii="宋体" w:eastAsia="宋体" w:hAnsi="宋体" w:hint="eastAsia"/>
            <w:sz w:val="24"/>
            <w:szCs w:val="24"/>
          </w:rPr>
          <w:t>。</w:t>
        </w:r>
      </w:ins>
      <w:del w:id="889" w:author="瑞明 唐" w:date="2019-04-17T13:28:00Z">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29</w:delText>
        </w:r>
        <w:r w:rsidRPr="001A4179" w:rsidDel="008252F3">
          <w:rPr>
            <w:rFonts w:ascii="宋体" w:eastAsia="宋体" w:hAnsi="宋体" w:hint="eastAsia"/>
            <w:sz w:val="24"/>
            <w:szCs w:val="24"/>
          </w:rPr>
          <w:delText>所示</w:delText>
        </w:r>
      </w:del>
      <w:del w:id="890" w:author="瑞明 唐" w:date="2019-04-17T13:27:00Z">
        <w:r w:rsidR="00555721" w:rsidDel="008252F3">
          <w:rPr>
            <w:rFonts w:ascii="宋体" w:eastAsia="宋体" w:hAnsi="宋体" w:hint="eastAsia"/>
            <w:sz w:val="24"/>
            <w:szCs w:val="24"/>
          </w:rPr>
          <w:delText>，</w:delText>
        </w:r>
      </w:del>
      <w:del w:id="891" w:author="瑞明 唐" w:date="2019-04-17T13:29:00Z">
        <w:r w:rsidRPr="001A4179" w:rsidDel="008252F3">
          <w:rPr>
            <w:rFonts w:ascii="宋体" w:eastAsia="宋体" w:hAnsi="宋体" w:hint="eastAsia"/>
            <w:sz w:val="24"/>
            <w:szCs w:val="24"/>
          </w:rPr>
          <w:delText>也</w:delText>
        </w:r>
        <w:r w:rsidR="00C9165F" w:rsidDel="008252F3">
          <w:rPr>
            <w:rFonts w:ascii="宋体" w:eastAsia="宋体" w:hAnsi="宋体" w:hint="eastAsia"/>
            <w:sz w:val="24"/>
            <w:szCs w:val="24"/>
          </w:rPr>
          <w:delText>支持</w:delText>
        </w:r>
      </w:del>
      <w:r w:rsidRPr="001A4179">
        <w:rPr>
          <w:rFonts w:ascii="宋体" w:eastAsia="宋体" w:hAnsi="宋体" w:hint="eastAsia"/>
          <w:sz w:val="24"/>
          <w:szCs w:val="24"/>
        </w:rPr>
        <w:t>简拼输入汉字</w:t>
      </w:r>
      <w:r w:rsidR="00555721">
        <w:rPr>
          <w:rFonts w:ascii="宋体" w:eastAsia="宋体" w:hAnsi="宋体" w:hint="eastAsia"/>
          <w:sz w:val="24"/>
          <w:szCs w:val="24"/>
        </w:rPr>
        <w:t>，</w:t>
      </w:r>
      <w:r w:rsidRPr="001A4179">
        <w:rPr>
          <w:rFonts w:ascii="宋体" w:eastAsia="宋体" w:hAnsi="宋体" w:hint="eastAsia"/>
          <w:sz w:val="24"/>
          <w:szCs w:val="24"/>
        </w:rPr>
        <w:t>如</w:t>
      </w:r>
      <w:ins w:id="892" w:author="瑞明 唐" w:date="2019-04-17T13:29: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_Ref6400187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93" w:author="瑞明 唐" w:date="2019-04-17T23:36:00Z">
        <w:r w:rsidR="00062BC7">
          <w:t xml:space="preserve">图4 - </w:t>
        </w:r>
        <w:r w:rsidR="00062BC7">
          <w:rPr>
            <w:noProof/>
          </w:rPr>
          <w:t>42</w:t>
        </w:r>
        <w:r w:rsidR="00062BC7">
          <w:rPr>
            <w:rFonts w:hint="eastAsia"/>
          </w:rPr>
          <w:t>汉字简拼输入</w:t>
        </w:r>
      </w:ins>
      <w:ins w:id="894" w:author="瑞明 唐" w:date="2019-04-17T13:29:00Z">
        <w:r w:rsidR="008252F3">
          <w:rPr>
            <w:rFonts w:ascii="宋体" w:eastAsia="宋体" w:hAnsi="宋体"/>
            <w:sz w:val="24"/>
            <w:szCs w:val="24"/>
          </w:rPr>
          <w:fldChar w:fldCharType="end"/>
        </w:r>
      </w:ins>
      <w:del w:id="895" w:author="瑞明 唐" w:date="2019-04-17T13:29:00Z">
        <w:r w:rsidRPr="001A4179" w:rsidDel="008252F3">
          <w:rPr>
            <w:rFonts w:ascii="宋体" w:eastAsia="宋体" w:hAnsi="宋体" w:hint="eastAsia"/>
            <w:sz w:val="24"/>
            <w:szCs w:val="24"/>
          </w:rPr>
          <w:delText>图</w:delText>
        </w:r>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30</w:delText>
        </w:r>
      </w:del>
      <w:r w:rsidRPr="001A4179">
        <w:rPr>
          <w:rFonts w:ascii="宋体" w:eastAsia="宋体" w:hAnsi="宋体" w:hint="eastAsia"/>
          <w:sz w:val="24"/>
          <w:szCs w:val="24"/>
        </w:rPr>
        <w:t>所示。按空格键就能选择默认第</w:t>
      </w:r>
      <w:r w:rsidRPr="001A4179">
        <w:rPr>
          <w:rFonts w:ascii="宋体" w:eastAsia="宋体" w:hAnsi="宋体"/>
          <w:sz w:val="24"/>
          <w:szCs w:val="24"/>
        </w:rPr>
        <w:t>1个候选词“计算机”</w:t>
      </w:r>
      <w:r w:rsidR="00C538FD" w:rsidRPr="001A4179">
        <w:rPr>
          <w:rFonts w:ascii="宋体" w:eastAsia="宋体" w:hAnsi="宋体" w:hint="eastAsia"/>
          <w:sz w:val="24"/>
          <w:szCs w:val="24"/>
        </w:rPr>
        <w:t>。</w:t>
      </w:r>
      <w:proofErr w:type="gramStart"/>
      <w:r w:rsidR="00C538FD" w:rsidRPr="001A4179">
        <w:rPr>
          <w:rFonts w:ascii="宋体" w:eastAsia="宋体" w:hAnsi="宋体" w:hint="eastAsia"/>
          <w:sz w:val="24"/>
          <w:szCs w:val="24"/>
        </w:rPr>
        <w:t>点击搜狗输入法</w:t>
      </w:r>
      <w:proofErr w:type="gramEnd"/>
      <w:r w:rsidR="00C538FD" w:rsidRPr="001A4179">
        <w:rPr>
          <w:rFonts w:ascii="宋体" w:eastAsia="宋体" w:hAnsi="宋体" w:hint="eastAsia"/>
          <w:sz w:val="24"/>
          <w:szCs w:val="24"/>
        </w:rPr>
        <w:t>浮标上的“中</w:t>
      </w:r>
      <w:r w:rsidR="00C538FD" w:rsidRPr="001A4179">
        <w:rPr>
          <w:rFonts w:ascii="宋体" w:eastAsia="宋体" w:hAnsi="宋体"/>
          <w:sz w:val="24"/>
          <w:szCs w:val="24"/>
        </w:rPr>
        <w:t>/英文标点”可以切换标点符号输入</w:t>
      </w:r>
      <w:r w:rsidR="00555721">
        <w:rPr>
          <w:rFonts w:ascii="宋体" w:eastAsia="宋体" w:hAnsi="宋体" w:hint="eastAsia"/>
          <w:sz w:val="24"/>
          <w:szCs w:val="24"/>
        </w:rPr>
        <w:t>，</w:t>
      </w:r>
      <w:r w:rsidR="00847540" w:rsidRPr="001A4179">
        <w:rPr>
          <w:rFonts w:ascii="宋体" w:eastAsia="宋体" w:hAnsi="宋体" w:hint="eastAsia"/>
          <w:sz w:val="24"/>
          <w:szCs w:val="24"/>
        </w:rPr>
        <w:t>如</w:t>
      </w:r>
      <w:ins w:id="896" w:author="瑞明 唐" w:date="2019-04-17T13:30: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_Ref6400249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97" w:author="瑞明 唐" w:date="2019-04-17T23:36:00Z">
        <w:r w:rsidR="00062BC7">
          <w:t xml:space="preserve">图4 - </w:t>
        </w:r>
        <w:r w:rsidR="00062BC7">
          <w:rPr>
            <w:noProof/>
          </w:rPr>
          <w:t>43</w:t>
        </w:r>
        <w:r w:rsidR="00062BC7">
          <w:rPr>
            <w:rFonts w:hint="eastAsia"/>
          </w:rPr>
          <w:t>中英文标点切换</w:t>
        </w:r>
      </w:ins>
      <w:ins w:id="898" w:author="瑞明 唐" w:date="2019-04-17T13:30:00Z">
        <w:r w:rsidR="008252F3">
          <w:rPr>
            <w:rFonts w:ascii="宋体" w:eastAsia="宋体" w:hAnsi="宋体"/>
            <w:sz w:val="24"/>
            <w:szCs w:val="24"/>
          </w:rPr>
          <w:fldChar w:fldCharType="end"/>
        </w:r>
      </w:ins>
      <w:del w:id="899" w:author="瑞明 唐" w:date="2019-04-17T13:30:00Z">
        <w:r w:rsidR="00847540" w:rsidRPr="001A4179" w:rsidDel="008252F3">
          <w:rPr>
            <w:rFonts w:ascii="宋体" w:eastAsia="宋体" w:hAnsi="宋体" w:hint="eastAsia"/>
            <w:sz w:val="24"/>
            <w:szCs w:val="24"/>
          </w:rPr>
          <w:delText>图</w:delText>
        </w:r>
        <w:r w:rsidR="00847540"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31</w:delText>
        </w:r>
      </w:del>
      <w:r w:rsidR="00847540" w:rsidRPr="001A4179">
        <w:rPr>
          <w:rFonts w:ascii="宋体" w:eastAsia="宋体" w:hAnsi="宋体" w:hint="eastAsia"/>
          <w:sz w:val="24"/>
          <w:szCs w:val="24"/>
        </w:rPr>
        <w:t>所示。也可以通过快捷方式“</w:t>
      </w:r>
      <w:r w:rsidR="00847540" w:rsidRPr="001A4179">
        <w:rPr>
          <w:rFonts w:ascii="宋体" w:eastAsia="宋体" w:hAnsi="宋体"/>
          <w:sz w:val="24"/>
          <w:szCs w:val="24"/>
        </w:rPr>
        <w:t>Ctrl+</w:t>
      </w:r>
      <w:r w:rsidR="00A01690">
        <w:rPr>
          <w:rFonts w:ascii="宋体" w:eastAsia="宋体" w:hAnsi="宋体" w:hint="eastAsia"/>
          <w:sz w:val="24"/>
          <w:szCs w:val="24"/>
        </w:rPr>
        <w:t>.</w:t>
      </w:r>
      <w:r w:rsidR="00847540" w:rsidRPr="001A4179">
        <w:rPr>
          <w:rFonts w:ascii="宋体" w:eastAsia="宋体" w:hAnsi="宋体" w:hint="eastAsia"/>
          <w:sz w:val="24"/>
          <w:szCs w:val="24"/>
        </w:rPr>
        <w:t>”的来进行切换。</w:t>
      </w:r>
    </w:p>
    <w:p w14:paraId="5543288C" w14:textId="29EC1CAD" w:rsidR="00F12C7B" w:rsidRPr="001A4179" w:rsidRDefault="00F12C7B" w:rsidP="00F2670B">
      <w:pPr>
        <w:ind w:firstLineChars="200" w:firstLine="509"/>
        <w:rPr>
          <w:rFonts w:ascii="宋体" w:eastAsia="宋体" w:hAnsi="宋体"/>
          <w:sz w:val="24"/>
          <w:szCs w:val="24"/>
        </w:rPr>
      </w:pPr>
      <w:r w:rsidRPr="001A4179">
        <w:rPr>
          <w:rFonts w:ascii="宋体" w:eastAsia="宋体" w:hAnsi="宋体" w:hint="eastAsia"/>
          <w:sz w:val="24"/>
          <w:szCs w:val="24"/>
        </w:rPr>
        <w:t>中文标点中的省略号以及破折号是占用两个中文字符位置</w:t>
      </w:r>
      <w:r w:rsidR="00555721">
        <w:rPr>
          <w:rFonts w:ascii="宋体" w:eastAsia="宋体" w:hAnsi="宋体" w:hint="eastAsia"/>
          <w:sz w:val="24"/>
          <w:szCs w:val="24"/>
        </w:rPr>
        <w:t>，</w:t>
      </w:r>
      <w:r w:rsidRPr="001A4179">
        <w:rPr>
          <w:rFonts w:ascii="宋体" w:eastAsia="宋体" w:hAnsi="宋体" w:hint="eastAsia"/>
          <w:sz w:val="24"/>
          <w:szCs w:val="24"/>
        </w:rPr>
        <w:t>做“双符处理”。</w:t>
      </w:r>
    </w:p>
    <w:p w14:paraId="764AF72D" w14:textId="0F98C487" w:rsidR="00CB07F3" w:rsidRPr="00594FE1" w:rsidRDefault="0061682F" w:rsidP="00F2670B">
      <w:pPr>
        <w:ind w:firstLineChars="200" w:firstLine="509"/>
        <w:rPr>
          <w:rFonts w:ascii="宋体" w:eastAsia="宋体" w:hAnsi="宋体"/>
          <w:sz w:val="24"/>
          <w:szCs w:val="24"/>
        </w:rPr>
      </w:pPr>
      <w:r w:rsidRPr="001A4179">
        <w:rPr>
          <w:rFonts w:ascii="宋体" w:eastAsia="宋体" w:hAnsi="宋体" w:hint="eastAsia"/>
          <w:sz w:val="24"/>
          <w:szCs w:val="24"/>
        </w:rPr>
        <w:t>在文档输入时</w:t>
      </w:r>
      <w:r w:rsidR="00555721">
        <w:rPr>
          <w:rFonts w:ascii="宋体" w:eastAsia="宋体" w:hAnsi="宋体" w:hint="eastAsia"/>
          <w:sz w:val="24"/>
          <w:szCs w:val="24"/>
        </w:rPr>
        <w:t>，</w:t>
      </w:r>
      <w:r w:rsidRPr="001A4179">
        <w:rPr>
          <w:rFonts w:ascii="宋体" w:eastAsia="宋体" w:hAnsi="宋体" w:hint="eastAsia"/>
          <w:sz w:val="24"/>
          <w:szCs w:val="24"/>
        </w:rPr>
        <w:t>涉及到全</w:t>
      </w:r>
      <w:r w:rsidRPr="001A4179">
        <w:rPr>
          <w:rFonts w:ascii="宋体" w:eastAsia="宋体" w:hAnsi="宋体"/>
          <w:sz w:val="24"/>
          <w:szCs w:val="24"/>
        </w:rPr>
        <w:t>/半角切换</w:t>
      </w:r>
      <w:r w:rsidR="00555721">
        <w:rPr>
          <w:rFonts w:ascii="宋体" w:eastAsia="宋体" w:hAnsi="宋体"/>
          <w:sz w:val="24"/>
          <w:szCs w:val="24"/>
        </w:rPr>
        <w:t>，</w:t>
      </w:r>
      <w:proofErr w:type="gramStart"/>
      <w:r w:rsidR="002D01D2" w:rsidRPr="001A4179">
        <w:rPr>
          <w:rFonts w:ascii="宋体" w:eastAsia="宋体" w:hAnsi="宋体" w:hint="eastAsia"/>
          <w:sz w:val="24"/>
          <w:szCs w:val="24"/>
        </w:rPr>
        <w:t>点击搜狗输入法</w:t>
      </w:r>
      <w:proofErr w:type="gramEnd"/>
      <w:r w:rsidR="002D01D2" w:rsidRPr="001A4179">
        <w:rPr>
          <w:rFonts w:ascii="宋体" w:eastAsia="宋体" w:hAnsi="宋体" w:hint="eastAsia"/>
          <w:sz w:val="24"/>
          <w:szCs w:val="24"/>
        </w:rPr>
        <w:t>浮标上的</w:t>
      </w:r>
      <w:r w:rsidRPr="001A4179">
        <w:rPr>
          <w:rFonts w:ascii="宋体" w:eastAsia="宋体" w:hAnsi="宋体" w:hint="eastAsia"/>
          <w:sz w:val="24"/>
          <w:szCs w:val="24"/>
        </w:rPr>
        <w:t>全</w:t>
      </w:r>
      <w:r w:rsidRPr="001A4179">
        <w:rPr>
          <w:rFonts w:ascii="宋体" w:eastAsia="宋体" w:hAnsi="宋体"/>
          <w:sz w:val="24"/>
          <w:szCs w:val="24"/>
        </w:rPr>
        <w:t>/半角</w:t>
      </w:r>
      <w:r w:rsidR="002D01D2" w:rsidRPr="001A4179">
        <w:rPr>
          <w:rFonts w:ascii="宋体" w:eastAsia="宋体" w:hAnsi="宋体" w:hint="eastAsia"/>
          <w:sz w:val="24"/>
          <w:szCs w:val="24"/>
        </w:rPr>
        <w:t>切换按钮进行切换</w:t>
      </w:r>
      <w:r w:rsidR="00555721">
        <w:rPr>
          <w:rFonts w:ascii="宋体" w:eastAsia="宋体" w:hAnsi="宋体" w:hint="eastAsia"/>
          <w:sz w:val="24"/>
          <w:szCs w:val="24"/>
        </w:rPr>
        <w:t>，</w:t>
      </w:r>
      <w:r w:rsidR="002D01D2" w:rsidRPr="001A4179">
        <w:rPr>
          <w:rFonts w:ascii="宋体" w:eastAsia="宋体" w:hAnsi="宋体" w:hint="eastAsia"/>
          <w:sz w:val="24"/>
          <w:szCs w:val="24"/>
        </w:rPr>
        <w:t>如</w:t>
      </w:r>
      <w:ins w:id="900" w:author="瑞明 唐" w:date="2019-04-17T13:32: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_Ref6400391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901" w:author="瑞明 唐" w:date="2019-04-17T23:36:00Z">
        <w:r w:rsidR="00062BC7">
          <w:t xml:space="preserve">图4 - </w:t>
        </w:r>
        <w:r w:rsidR="00062BC7">
          <w:rPr>
            <w:noProof/>
          </w:rPr>
          <w:t>44</w:t>
        </w:r>
        <w:r w:rsidR="00062BC7">
          <w:rPr>
            <w:rFonts w:hint="eastAsia"/>
          </w:rPr>
          <w:t>全/半角切换</w:t>
        </w:r>
      </w:ins>
      <w:ins w:id="902" w:author="瑞明 唐" w:date="2019-04-17T13:32:00Z">
        <w:r w:rsidR="008252F3">
          <w:rPr>
            <w:rFonts w:ascii="宋体" w:eastAsia="宋体" w:hAnsi="宋体"/>
            <w:sz w:val="24"/>
            <w:szCs w:val="24"/>
          </w:rPr>
          <w:fldChar w:fldCharType="end"/>
        </w:r>
      </w:ins>
      <w:del w:id="903" w:author="瑞明 唐" w:date="2019-04-17T13:32:00Z">
        <w:r w:rsidR="002D01D2" w:rsidRPr="001A4179" w:rsidDel="008252F3">
          <w:rPr>
            <w:rFonts w:ascii="宋体" w:eastAsia="宋体" w:hAnsi="宋体" w:hint="eastAsia"/>
            <w:sz w:val="24"/>
            <w:szCs w:val="24"/>
          </w:rPr>
          <w:delText>图</w:delText>
        </w:r>
        <w:r w:rsidR="002D01D2"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32</w:delText>
        </w:r>
      </w:del>
      <w:r w:rsidR="002D01D2" w:rsidRPr="001A4179">
        <w:rPr>
          <w:rFonts w:ascii="宋体" w:eastAsia="宋体" w:hAnsi="宋体" w:hint="eastAsia"/>
          <w:sz w:val="24"/>
          <w:szCs w:val="24"/>
        </w:rPr>
        <w:t>所示</w:t>
      </w:r>
      <w:r w:rsidR="00555721">
        <w:rPr>
          <w:rFonts w:ascii="宋体" w:eastAsia="宋体" w:hAnsi="宋体" w:hint="eastAsia"/>
          <w:sz w:val="24"/>
          <w:szCs w:val="24"/>
        </w:rPr>
        <w:t>，</w:t>
      </w:r>
      <w:r w:rsidR="002D01D2" w:rsidRPr="001A4179">
        <w:rPr>
          <w:rFonts w:ascii="宋体" w:eastAsia="宋体" w:hAnsi="宋体" w:hint="eastAsia"/>
          <w:sz w:val="24"/>
          <w:szCs w:val="24"/>
        </w:rPr>
        <w:t>也可以通过组合键“</w:t>
      </w:r>
      <w:proofErr w:type="spellStart"/>
      <w:r w:rsidR="002D01D2" w:rsidRPr="001A4179">
        <w:rPr>
          <w:rFonts w:ascii="宋体" w:eastAsia="宋体" w:hAnsi="宋体"/>
          <w:sz w:val="24"/>
          <w:szCs w:val="24"/>
        </w:rPr>
        <w:t>Shift+Space</w:t>
      </w:r>
      <w:proofErr w:type="spellEnd"/>
      <w:r w:rsidR="002D01D2" w:rsidRPr="001A4179">
        <w:rPr>
          <w:rFonts w:ascii="宋体" w:eastAsia="宋体" w:hAnsi="宋体" w:hint="eastAsia"/>
          <w:sz w:val="24"/>
          <w:szCs w:val="24"/>
        </w:rPr>
        <w:t>”进行切换</w:t>
      </w:r>
      <w:r w:rsidR="00555721">
        <w:rPr>
          <w:rFonts w:ascii="宋体" w:eastAsia="宋体" w:hAnsi="宋体" w:hint="eastAsia"/>
          <w:sz w:val="24"/>
          <w:szCs w:val="24"/>
        </w:rPr>
        <w:t>，</w:t>
      </w:r>
      <w:r w:rsidRPr="001A4179">
        <w:rPr>
          <w:rFonts w:ascii="宋体" w:eastAsia="宋体" w:hAnsi="宋体" w:hint="eastAsia"/>
          <w:sz w:val="24"/>
          <w:szCs w:val="24"/>
        </w:rPr>
        <w:t>只有在标点符号以及字母输入的时候有区别</w:t>
      </w:r>
      <w:r w:rsidR="00555721">
        <w:rPr>
          <w:rFonts w:ascii="宋体" w:eastAsia="宋体" w:hAnsi="宋体" w:hint="eastAsia"/>
          <w:sz w:val="24"/>
          <w:szCs w:val="24"/>
        </w:rPr>
        <w:t>，</w:t>
      </w:r>
      <w:r w:rsidR="00B92076" w:rsidRPr="001A4179">
        <w:rPr>
          <w:rFonts w:ascii="宋体" w:eastAsia="宋体" w:hAnsi="宋体" w:hint="eastAsia"/>
          <w:sz w:val="24"/>
          <w:szCs w:val="24"/>
        </w:rPr>
        <w:t>中文</w:t>
      </w:r>
      <w:r w:rsidR="00C9165F">
        <w:rPr>
          <w:rFonts w:ascii="宋体" w:eastAsia="宋体" w:hAnsi="宋体" w:hint="eastAsia"/>
          <w:sz w:val="24"/>
          <w:szCs w:val="24"/>
        </w:rPr>
        <w:t>的</w:t>
      </w:r>
      <w:r w:rsidR="00B92076" w:rsidRPr="001A4179">
        <w:rPr>
          <w:rFonts w:ascii="宋体" w:eastAsia="宋体" w:hAnsi="宋体" w:hint="eastAsia"/>
          <w:sz w:val="24"/>
          <w:szCs w:val="24"/>
        </w:rPr>
        <w:t>全角和半角</w:t>
      </w:r>
      <w:r w:rsidRPr="001A4179">
        <w:rPr>
          <w:rFonts w:ascii="宋体" w:eastAsia="宋体" w:hAnsi="宋体" w:hint="eastAsia"/>
          <w:sz w:val="24"/>
          <w:szCs w:val="24"/>
        </w:rPr>
        <w:t>没有区别。如</w:t>
      </w:r>
      <w:ins w:id="904" w:author="瑞明 唐" w:date="2019-04-17T13:33: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_Ref6400416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905" w:author="瑞明 唐" w:date="2019-04-17T23:36:00Z">
        <w:r w:rsidR="00062BC7">
          <w:t xml:space="preserve">图4 - </w:t>
        </w:r>
        <w:r w:rsidR="00062BC7">
          <w:rPr>
            <w:noProof/>
          </w:rPr>
          <w:t>45</w:t>
        </w:r>
        <w:r w:rsidR="00062BC7">
          <w:rPr>
            <w:rFonts w:hint="eastAsia"/>
          </w:rPr>
          <w:t>全/半角字符对比</w:t>
        </w:r>
      </w:ins>
      <w:ins w:id="906" w:author="瑞明 唐" w:date="2019-04-17T13:33:00Z">
        <w:r w:rsidR="008252F3">
          <w:rPr>
            <w:rFonts w:ascii="宋体" w:eastAsia="宋体" w:hAnsi="宋体"/>
            <w:sz w:val="24"/>
            <w:szCs w:val="24"/>
          </w:rPr>
          <w:fldChar w:fldCharType="end"/>
        </w:r>
      </w:ins>
      <w:del w:id="907" w:author="瑞明 唐" w:date="2019-04-17T13:33:00Z">
        <w:r w:rsidRPr="001A4179" w:rsidDel="008252F3">
          <w:rPr>
            <w:rFonts w:ascii="宋体" w:eastAsia="宋体" w:hAnsi="宋体" w:hint="eastAsia"/>
            <w:sz w:val="24"/>
            <w:szCs w:val="24"/>
          </w:rPr>
          <w:delText>图</w:delText>
        </w:r>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33</w:delText>
        </w:r>
      </w:del>
      <w:r w:rsidRPr="001A4179">
        <w:rPr>
          <w:rFonts w:ascii="宋体" w:eastAsia="宋体" w:hAnsi="宋体" w:hint="eastAsia"/>
          <w:sz w:val="24"/>
          <w:szCs w:val="24"/>
        </w:rPr>
        <w:t>所示。</w:t>
      </w:r>
      <w:r w:rsidR="00154066" w:rsidRPr="001A4179">
        <w:rPr>
          <w:rFonts w:ascii="宋体" w:eastAsia="宋体" w:hAnsi="宋体" w:hint="eastAsia"/>
          <w:sz w:val="24"/>
          <w:szCs w:val="24"/>
        </w:rPr>
        <w:t>可见</w:t>
      </w:r>
      <w:r w:rsidR="00555721">
        <w:rPr>
          <w:rFonts w:ascii="宋体" w:eastAsia="宋体" w:hAnsi="宋体" w:hint="eastAsia"/>
          <w:sz w:val="24"/>
          <w:szCs w:val="24"/>
        </w:rPr>
        <w:t>，</w:t>
      </w:r>
      <w:r w:rsidR="00154066" w:rsidRPr="001A4179">
        <w:rPr>
          <w:rFonts w:ascii="宋体" w:eastAsia="宋体" w:hAnsi="宋体" w:hint="eastAsia"/>
          <w:sz w:val="24"/>
          <w:szCs w:val="24"/>
        </w:rPr>
        <w:t>全角字符占用空间是半角的一倍。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B07F3" w14:paraId="62203A00" w14:textId="77777777" w:rsidTr="001A4179">
        <w:trPr>
          <w:trHeight w:val="1464"/>
        </w:trPr>
        <w:tc>
          <w:tcPr>
            <w:tcW w:w="4264" w:type="dxa"/>
          </w:tcPr>
          <w:p w14:paraId="7D86C7C3" w14:textId="77777777" w:rsidR="008252F3" w:rsidRDefault="00CB07F3">
            <w:pPr>
              <w:keepNext/>
              <w:jc w:val="center"/>
              <w:rPr>
                <w:ins w:id="908" w:author="瑞明 唐" w:date="2019-04-17T13:31:00Z"/>
              </w:rPr>
            </w:pPr>
            <w:r>
              <w:rPr>
                <w:rFonts w:ascii="宋体" w:eastAsia="宋体" w:hAnsi="宋体"/>
                <w:noProof/>
                <w:sz w:val="24"/>
                <w:szCs w:val="24"/>
              </w:rPr>
              <w:lastRenderedPageBreak/>
              <w:drawing>
                <wp:inline distT="0" distB="0" distL="0" distR="0" wp14:anchorId="58C4D7AA" wp14:editId="22A7B1D5">
                  <wp:extent cx="1621536" cy="373499"/>
                  <wp:effectExtent l="0" t="0" r="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4-32.png"/>
                          <pic:cNvPicPr/>
                        </pic:nvPicPr>
                        <pic:blipFill>
                          <a:blip r:embed="rId65">
                            <a:extLst>
                              <a:ext uri="{28A0092B-C50C-407E-A947-70E740481C1C}">
                                <a14:useLocalDpi xmlns:a14="http://schemas.microsoft.com/office/drawing/2010/main" val="0"/>
                              </a:ext>
                            </a:extLst>
                          </a:blip>
                          <a:stretch>
                            <a:fillRect/>
                          </a:stretch>
                        </pic:blipFill>
                        <pic:spPr>
                          <a:xfrm>
                            <a:off x="0" y="0"/>
                            <a:ext cx="1745412" cy="402032"/>
                          </a:xfrm>
                          <a:prstGeom prst="rect">
                            <a:avLst/>
                          </a:prstGeom>
                        </pic:spPr>
                      </pic:pic>
                    </a:graphicData>
                  </a:graphic>
                </wp:inline>
              </w:drawing>
            </w:r>
          </w:p>
          <w:p w14:paraId="77C2CB9F" w14:textId="4566AFB7" w:rsidR="00CB07F3" w:rsidDel="008252F3" w:rsidRDefault="008252F3">
            <w:pPr>
              <w:pStyle w:val="a9"/>
              <w:jc w:val="center"/>
              <w:rPr>
                <w:del w:id="909" w:author="瑞明 唐" w:date="2019-04-17T13:32:00Z"/>
              </w:rPr>
              <w:pPrChange w:id="910" w:author="瑞明 唐" w:date="2019-04-17T13:31:00Z">
                <w:pPr>
                  <w:keepNext/>
                  <w:jc w:val="center"/>
                </w:pPr>
              </w:pPrChange>
            </w:pPr>
            <w:bookmarkStart w:id="911" w:name="_Ref6400391"/>
            <w:ins w:id="912" w:author="瑞明 唐" w:date="2019-04-17T13:31:00Z">
              <w:r>
                <w:t>图</w:t>
              </w:r>
              <w:r>
                <w:t xml:space="preserve">4 - </w:t>
              </w:r>
              <w:r>
                <w:fldChar w:fldCharType="begin"/>
              </w:r>
              <w:r>
                <w:instrText xml:space="preserve"> SEQ </w:instrText>
              </w:r>
              <w:r>
                <w:instrText>图</w:instrText>
              </w:r>
              <w:r>
                <w:instrText xml:space="preserve">4_- \* ARABIC </w:instrText>
              </w:r>
            </w:ins>
            <w:r>
              <w:fldChar w:fldCharType="separate"/>
            </w:r>
            <w:ins w:id="913" w:author="瑞明 唐" w:date="2019-04-21T10:07:00Z">
              <w:r w:rsidR="00C93B02">
                <w:rPr>
                  <w:noProof/>
                </w:rPr>
                <w:t>44</w:t>
              </w:r>
            </w:ins>
            <w:ins w:id="914" w:author="瑞明 唐" w:date="2019-04-17T13:31:00Z">
              <w:r>
                <w:fldChar w:fldCharType="end"/>
              </w:r>
              <w:r>
                <w:rPr>
                  <w:rFonts w:hint="eastAsia"/>
                </w:rPr>
                <w:t>全</w:t>
              </w:r>
              <w:r>
                <w:rPr>
                  <w:rFonts w:hint="eastAsia"/>
                </w:rPr>
                <w:t>/</w:t>
              </w:r>
              <w:r>
                <w:rPr>
                  <w:rFonts w:hint="eastAsia"/>
                </w:rPr>
                <w:t>半角切换</w:t>
              </w:r>
            </w:ins>
            <w:bookmarkEnd w:id="911"/>
          </w:p>
          <w:p w14:paraId="2B3939C1" w14:textId="2973AF02" w:rsidR="00CB07F3" w:rsidRDefault="00CB07F3">
            <w:pPr>
              <w:pStyle w:val="a9"/>
              <w:jc w:val="center"/>
              <w:rPr>
                <w:rFonts w:ascii="宋体" w:eastAsia="宋体" w:hAnsi="宋体"/>
                <w:sz w:val="24"/>
                <w:szCs w:val="24"/>
              </w:rPr>
            </w:pPr>
            <w:del w:id="915" w:author="瑞明 唐" w:date="2019-04-17T13:32: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916" w:author="瑞明 唐" w:date="2019-04-16T16:15:00Z">
              <w:r w:rsidR="00BB747F" w:rsidDel="00C71EF7">
                <w:rPr>
                  <w:noProof/>
                </w:rPr>
                <w:delText>32</w:delText>
              </w:r>
            </w:del>
            <w:del w:id="917" w:author="瑞明 唐" w:date="2019-04-17T13:32:00Z">
              <w:r w:rsidDel="008252F3">
                <w:fldChar w:fldCharType="end"/>
              </w:r>
              <w:r w:rsidDel="008252F3">
                <w:rPr>
                  <w:rFonts w:hint="eastAsia"/>
                </w:rPr>
                <w:delText>全</w:delText>
              </w:r>
              <w:r w:rsidDel="008252F3">
                <w:rPr>
                  <w:rFonts w:hint="eastAsia"/>
                </w:rPr>
                <w:delText>/</w:delText>
              </w:r>
              <w:r w:rsidDel="008252F3">
                <w:rPr>
                  <w:rFonts w:hint="eastAsia"/>
                </w:rPr>
                <w:delText>半角切换</w:delText>
              </w:r>
            </w:del>
          </w:p>
        </w:tc>
        <w:tc>
          <w:tcPr>
            <w:tcW w:w="4264" w:type="dxa"/>
          </w:tcPr>
          <w:p w14:paraId="664757B4" w14:textId="77777777" w:rsidR="008252F3" w:rsidRDefault="00CB07F3">
            <w:pPr>
              <w:keepNext/>
              <w:jc w:val="center"/>
              <w:rPr>
                <w:ins w:id="918" w:author="瑞明 唐" w:date="2019-04-17T13:31:00Z"/>
              </w:rPr>
            </w:pPr>
            <w:r>
              <w:rPr>
                <w:rFonts w:ascii="宋体" w:eastAsia="宋体" w:hAnsi="宋体"/>
                <w:noProof/>
                <w:sz w:val="24"/>
                <w:szCs w:val="24"/>
              </w:rPr>
              <w:drawing>
                <wp:inline distT="0" distB="0" distL="0" distR="0" wp14:anchorId="350F4B8D" wp14:editId="165E0DF3">
                  <wp:extent cx="1865376" cy="671535"/>
                  <wp:effectExtent l="0" t="0" r="190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4-3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0055" cy="680419"/>
                          </a:xfrm>
                          <a:prstGeom prst="rect">
                            <a:avLst/>
                          </a:prstGeom>
                        </pic:spPr>
                      </pic:pic>
                    </a:graphicData>
                  </a:graphic>
                </wp:inline>
              </w:drawing>
            </w:r>
          </w:p>
          <w:p w14:paraId="37681A5C" w14:textId="139C2C32" w:rsidR="00CB07F3" w:rsidDel="008252F3" w:rsidRDefault="008252F3">
            <w:pPr>
              <w:pStyle w:val="a9"/>
              <w:jc w:val="center"/>
              <w:rPr>
                <w:del w:id="919" w:author="瑞明 唐" w:date="2019-04-17T13:32:00Z"/>
              </w:rPr>
              <w:pPrChange w:id="920" w:author="瑞明 唐" w:date="2019-04-17T13:31:00Z">
                <w:pPr>
                  <w:keepNext/>
                  <w:jc w:val="center"/>
                </w:pPr>
              </w:pPrChange>
            </w:pPr>
            <w:bookmarkStart w:id="921" w:name="_Ref6400416"/>
            <w:ins w:id="922" w:author="瑞明 唐" w:date="2019-04-17T13:31:00Z">
              <w:r>
                <w:t>图</w:t>
              </w:r>
              <w:r>
                <w:t xml:space="preserve">4 - </w:t>
              </w:r>
              <w:r>
                <w:fldChar w:fldCharType="begin"/>
              </w:r>
              <w:r>
                <w:instrText xml:space="preserve"> SEQ </w:instrText>
              </w:r>
              <w:r>
                <w:instrText>图</w:instrText>
              </w:r>
              <w:r>
                <w:instrText xml:space="preserve">4_- \* ARABIC </w:instrText>
              </w:r>
            </w:ins>
            <w:r>
              <w:fldChar w:fldCharType="separate"/>
            </w:r>
            <w:ins w:id="923" w:author="瑞明 唐" w:date="2019-04-21T10:07:00Z">
              <w:r w:rsidR="00C93B02">
                <w:rPr>
                  <w:noProof/>
                </w:rPr>
                <w:t>45</w:t>
              </w:r>
            </w:ins>
            <w:ins w:id="924" w:author="瑞明 唐" w:date="2019-04-17T13:31:00Z">
              <w:r>
                <w:fldChar w:fldCharType="end"/>
              </w:r>
              <w:r>
                <w:rPr>
                  <w:rFonts w:hint="eastAsia"/>
                </w:rPr>
                <w:t>全</w:t>
              </w:r>
              <w:r>
                <w:rPr>
                  <w:rFonts w:hint="eastAsia"/>
                </w:rPr>
                <w:t>/</w:t>
              </w:r>
              <w:r>
                <w:rPr>
                  <w:rFonts w:hint="eastAsia"/>
                </w:rPr>
                <w:t>半角字符对比</w:t>
              </w:r>
            </w:ins>
            <w:bookmarkEnd w:id="921"/>
          </w:p>
          <w:p w14:paraId="4D6977A8" w14:textId="4A99CA4E" w:rsidR="00CB07F3" w:rsidRDefault="00CB07F3">
            <w:pPr>
              <w:pStyle w:val="a9"/>
              <w:jc w:val="center"/>
              <w:rPr>
                <w:rFonts w:ascii="宋体" w:eastAsia="宋体" w:hAnsi="宋体"/>
                <w:sz w:val="24"/>
                <w:szCs w:val="24"/>
              </w:rPr>
            </w:pPr>
            <w:del w:id="925" w:author="瑞明 唐" w:date="2019-04-17T13:32: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926" w:author="瑞明 唐" w:date="2019-04-16T16:15:00Z">
              <w:r w:rsidR="00BB747F" w:rsidDel="00C71EF7">
                <w:rPr>
                  <w:noProof/>
                </w:rPr>
                <w:delText>33</w:delText>
              </w:r>
            </w:del>
            <w:del w:id="927" w:author="瑞明 唐" w:date="2019-04-17T13:32:00Z">
              <w:r w:rsidDel="008252F3">
                <w:fldChar w:fldCharType="end"/>
              </w:r>
              <w:r w:rsidDel="008252F3">
                <w:delText xml:space="preserve"> </w:delText>
              </w:r>
              <w:r w:rsidDel="008252F3">
                <w:rPr>
                  <w:rFonts w:hint="eastAsia"/>
                </w:rPr>
                <w:delText>全</w:delText>
              </w:r>
              <w:r w:rsidDel="008252F3">
                <w:delText>/</w:delText>
              </w:r>
              <w:r w:rsidDel="008252F3">
                <w:rPr>
                  <w:rFonts w:hint="eastAsia"/>
                </w:rPr>
                <w:delText>半角字符对比</w:delText>
              </w:r>
            </w:del>
          </w:p>
        </w:tc>
      </w:tr>
    </w:tbl>
    <w:p w14:paraId="5B76A1D3" w14:textId="363C2E83" w:rsidR="0061682F" w:rsidRPr="001A4179" w:rsidRDefault="00B92076" w:rsidP="00B92076">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 xml:space="preserve">2 </w:t>
      </w:r>
      <w:r w:rsidRPr="001A4179">
        <w:rPr>
          <w:rFonts w:ascii="宋体" w:hAnsi="宋体" w:hint="eastAsia"/>
        </w:rPr>
        <w:t>特殊文本对象的输入与编辑</w:t>
      </w:r>
    </w:p>
    <w:p w14:paraId="712B0DD7" w14:textId="6FBF6490" w:rsidR="00B92076" w:rsidRPr="001A4179"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在编辑文档的时候</w:t>
      </w:r>
      <w:r w:rsidR="00555721">
        <w:rPr>
          <w:rFonts w:ascii="宋体" w:eastAsia="宋体" w:hAnsi="宋体" w:hint="eastAsia"/>
          <w:sz w:val="24"/>
          <w:szCs w:val="24"/>
        </w:rPr>
        <w:t>，</w:t>
      </w:r>
      <w:r w:rsidRPr="001A4179">
        <w:rPr>
          <w:rFonts w:ascii="宋体" w:eastAsia="宋体" w:hAnsi="宋体" w:hint="eastAsia"/>
          <w:sz w:val="24"/>
          <w:szCs w:val="24"/>
        </w:rPr>
        <w:t>经常会遇到特殊符号的输入</w:t>
      </w:r>
      <w:r w:rsidR="00555721">
        <w:rPr>
          <w:rFonts w:ascii="宋体" w:eastAsia="宋体" w:hAnsi="宋体" w:hint="eastAsia"/>
          <w:sz w:val="24"/>
          <w:szCs w:val="24"/>
        </w:rPr>
        <w:t>，</w:t>
      </w:r>
      <w:r w:rsidRPr="001A4179">
        <w:rPr>
          <w:rFonts w:ascii="宋体" w:eastAsia="宋体" w:hAnsi="宋体" w:hint="eastAsia"/>
          <w:sz w:val="24"/>
          <w:szCs w:val="24"/>
        </w:rPr>
        <w:t>两种方法输入特殊符号</w:t>
      </w:r>
      <w:r w:rsidR="00555721">
        <w:rPr>
          <w:rFonts w:ascii="宋体" w:eastAsia="宋体" w:hAnsi="宋体" w:hint="eastAsia"/>
          <w:sz w:val="24"/>
          <w:szCs w:val="24"/>
        </w:rPr>
        <w:t>：</w:t>
      </w:r>
    </w:p>
    <w:p w14:paraId="41679877" w14:textId="7BC1D207" w:rsidR="00383D9E" w:rsidRPr="00594FE1"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proofErr w:type="gramStart"/>
      <w:r w:rsidRPr="001A4179">
        <w:rPr>
          <w:rFonts w:ascii="宋体" w:eastAsia="宋体" w:hAnsi="宋体" w:hint="eastAsia"/>
          <w:sz w:val="24"/>
          <w:szCs w:val="24"/>
        </w:rPr>
        <w:t>通过搜狗输入法</w:t>
      </w:r>
      <w:proofErr w:type="gramEnd"/>
      <w:r w:rsidRPr="001A4179">
        <w:rPr>
          <w:rFonts w:ascii="宋体" w:eastAsia="宋体" w:hAnsi="宋体" w:hint="eastAsia"/>
          <w:sz w:val="24"/>
          <w:szCs w:val="24"/>
        </w:rPr>
        <w:t>输入特殊符号。如</w:t>
      </w:r>
      <w:ins w:id="928" w:author="瑞明 唐" w:date="2019-04-17T13:35:00Z">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_Ref6400543 \h</w:instrText>
        </w:r>
        <w:r w:rsidR="006C7374">
          <w:rPr>
            <w:rFonts w:ascii="宋体" w:eastAsia="宋体" w:hAnsi="宋体"/>
            <w:sz w:val="24"/>
            <w:szCs w:val="24"/>
          </w:rPr>
          <w:instrText xml:space="preserve"> </w:instrText>
        </w:r>
      </w:ins>
      <w:r w:rsidR="006C7374">
        <w:rPr>
          <w:rFonts w:ascii="宋体" w:eastAsia="宋体" w:hAnsi="宋体"/>
          <w:sz w:val="24"/>
          <w:szCs w:val="24"/>
        </w:rPr>
      </w:r>
      <w:r w:rsidR="006C7374">
        <w:rPr>
          <w:rFonts w:ascii="宋体" w:eastAsia="宋体" w:hAnsi="宋体"/>
          <w:sz w:val="24"/>
          <w:szCs w:val="24"/>
        </w:rPr>
        <w:fldChar w:fldCharType="separate"/>
      </w:r>
      <w:ins w:id="929" w:author="瑞明 唐" w:date="2019-04-17T23:36:00Z">
        <w:r w:rsidR="00062BC7">
          <w:t xml:space="preserve">图4 - </w:t>
        </w:r>
        <w:r w:rsidR="00062BC7">
          <w:rPr>
            <w:noProof/>
          </w:rPr>
          <w:t>46</w:t>
        </w:r>
        <w:r w:rsidR="00062BC7">
          <w:rPr>
            <w:rFonts w:hint="eastAsia"/>
          </w:rPr>
          <w:t>输入法符号工具</w:t>
        </w:r>
      </w:ins>
      <w:ins w:id="930" w:author="瑞明 唐" w:date="2019-04-17T13:35:00Z">
        <w:r w:rsidR="006C7374">
          <w:rPr>
            <w:rFonts w:ascii="宋体" w:eastAsia="宋体" w:hAnsi="宋体"/>
            <w:sz w:val="24"/>
            <w:szCs w:val="24"/>
          </w:rPr>
          <w:fldChar w:fldCharType="end"/>
        </w:r>
      </w:ins>
      <w:del w:id="931" w:author="瑞明 唐" w:date="2019-04-17T13:35:00Z">
        <w:r w:rsidRPr="001A4179" w:rsidDel="006C7374">
          <w:rPr>
            <w:rFonts w:ascii="宋体" w:eastAsia="宋体" w:hAnsi="宋体" w:hint="eastAsia"/>
            <w:sz w:val="24"/>
            <w:szCs w:val="24"/>
          </w:rPr>
          <w:delText>图</w:delText>
        </w:r>
        <w:r w:rsidRPr="001A4179" w:rsidDel="006C7374">
          <w:rPr>
            <w:rFonts w:ascii="宋体" w:eastAsia="宋体" w:hAnsi="宋体"/>
            <w:sz w:val="24"/>
            <w:szCs w:val="24"/>
          </w:rPr>
          <w:delText>4</w:delText>
        </w:r>
        <w:r w:rsidR="00D96DA5" w:rsidDel="006C7374">
          <w:rPr>
            <w:rFonts w:ascii="宋体" w:eastAsia="宋体" w:hAnsi="宋体"/>
            <w:sz w:val="24"/>
            <w:szCs w:val="24"/>
          </w:rPr>
          <w:delText>-</w:delText>
        </w:r>
        <w:r w:rsidRPr="001A4179" w:rsidDel="006C7374">
          <w:rPr>
            <w:rFonts w:ascii="宋体" w:eastAsia="宋体" w:hAnsi="宋体"/>
            <w:sz w:val="24"/>
            <w:szCs w:val="24"/>
          </w:rPr>
          <w:delText>3</w:delText>
        </w:r>
        <w:r w:rsidR="00CB07F3" w:rsidDel="006C7374">
          <w:rPr>
            <w:rFonts w:ascii="宋体" w:eastAsia="宋体" w:hAnsi="宋体"/>
            <w:sz w:val="24"/>
            <w:szCs w:val="24"/>
          </w:rPr>
          <w:delText>4</w:delText>
        </w:r>
      </w:del>
      <w:r w:rsidRPr="001A4179">
        <w:rPr>
          <w:rFonts w:ascii="宋体" w:eastAsia="宋体" w:hAnsi="宋体" w:hint="eastAsia"/>
          <w:sz w:val="24"/>
          <w:szCs w:val="24"/>
        </w:rPr>
        <w:t>所示</w:t>
      </w:r>
      <w:r w:rsidR="00A52ED5">
        <w:rPr>
          <w:rFonts w:ascii="宋体" w:eastAsia="宋体" w:hAnsi="宋体" w:hint="eastAsia"/>
          <w:sz w:val="24"/>
          <w:szCs w:val="24"/>
        </w:rPr>
        <w:t>，鼠标单击</w:t>
      </w:r>
      <w:proofErr w:type="gramStart"/>
      <w:r w:rsidR="00A52ED5">
        <w:rPr>
          <w:rFonts w:ascii="宋体" w:eastAsia="宋体" w:hAnsi="宋体" w:hint="eastAsia"/>
          <w:sz w:val="24"/>
          <w:szCs w:val="24"/>
        </w:rPr>
        <w:t>搜狗输入法浮条</w:t>
      </w:r>
      <w:proofErr w:type="gramEnd"/>
      <w:r w:rsidR="00A52ED5">
        <w:rPr>
          <w:rFonts w:ascii="宋体" w:eastAsia="宋体" w:hAnsi="宋体" w:hint="eastAsia"/>
          <w:sz w:val="24"/>
          <w:szCs w:val="24"/>
        </w:rPr>
        <w:t>最右侧工具箱按钮选择“符号大全”</w:t>
      </w:r>
      <w:r w:rsidR="00555721">
        <w:rPr>
          <w:rFonts w:ascii="宋体" w:eastAsia="宋体" w:hAnsi="宋体" w:hint="eastAsia"/>
          <w:sz w:val="24"/>
          <w:szCs w:val="24"/>
        </w:rPr>
        <w:t>，</w:t>
      </w:r>
      <w:r w:rsidR="00A52ED5">
        <w:rPr>
          <w:rFonts w:ascii="宋体" w:eastAsia="宋体" w:hAnsi="宋体" w:hint="eastAsia"/>
          <w:sz w:val="24"/>
          <w:szCs w:val="24"/>
        </w:rPr>
        <w:t>弹出</w:t>
      </w:r>
      <w:r w:rsidRPr="001A4179">
        <w:rPr>
          <w:rFonts w:ascii="宋体" w:eastAsia="宋体" w:hAnsi="宋体" w:hint="eastAsia"/>
          <w:sz w:val="24"/>
          <w:szCs w:val="24"/>
        </w:rPr>
        <w:t>“符号大全”</w:t>
      </w:r>
      <w:r w:rsidR="00A52ED5">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如</w:t>
      </w:r>
      <w:ins w:id="932" w:author="瑞明 唐" w:date="2019-04-17T13:35:00Z">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_Ref6400557 \h</w:instrText>
        </w:r>
        <w:r w:rsidR="006C7374">
          <w:rPr>
            <w:rFonts w:ascii="宋体" w:eastAsia="宋体" w:hAnsi="宋体"/>
            <w:sz w:val="24"/>
            <w:szCs w:val="24"/>
          </w:rPr>
          <w:instrText xml:space="preserve"> </w:instrText>
        </w:r>
      </w:ins>
      <w:r w:rsidR="006C7374">
        <w:rPr>
          <w:rFonts w:ascii="宋体" w:eastAsia="宋体" w:hAnsi="宋体"/>
          <w:sz w:val="24"/>
          <w:szCs w:val="24"/>
        </w:rPr>
      </w:r>
      <w:r w:rsidR="006C7374">
        <w:rPr>
          <w:rFonts w:ascii="宋体" w:eastAsia="宋体" w:hAnsi="宋体"/>
          <w:sz w:val="24"/>
          <w:szCs w:val="24"/>
        </w:rPr>
        <w:fldChar w:fldCharType="separate"/>
      </w:r>
      <w:ins w:id="933" w:author="瑞明 唐" w:date="2019-04-17T23:36:00Z">
        <w:r w:rsidR="00062BC7">
          <w:t xml:space="preserve">图4 - </w:t>
        </w:r>
        <w:r w:rsidR="00062BC7">
          <w:rPr>
            <w:noProof/>
          </w:rPr>
          <w:t>47</w:t>
        </w:r>
        <w:r w:rsidR="00062BC7">
          <w:rPr>
            <w:rFonts w:hint="eastAsia"/>
          </w:rPr>
          <w:t>符号大全</w:t>
        </w:r>
      </w:ins>
      <w:ins w:id="934" w:author="瑞明 唐" w:date="2019-04-17T13:35:00Z">
        <w:r w:rsidR="006C7374">
          <w:rPr>
            <w:rFonts w:ascii="宋体" w:eastAsia="宋体" w:hAnsi="宋体"/>
            <w:sz w:val="24"/>
            <w:szCs w:val="24"/>
          </w:rPr>
          <w:fldChar w:fldCharType="end"/>
        </w:r>
      </w:ins>
      <w:del w:id="935" w:author="瑞明 唐" w:date="2019-04-17T13:35:00Z">
        <w:r w:rsidRPr="001A4179" w:rsidDel="006C7374">
          <w:rPr>
            <w:rFonts w:ascii="宋体" w:eastAsia="宋体" w:hAnsi="宋体" w:hint="eastAsia"/>
            <w:sz w:val="24"/>
            <w:szCs w:val="24"/>
          </w:rPr>
          <w:delText>图</w:delText>
        </w:r>
        <w:r w:rsidRPr="001A4179" w:rsidDel="006C7374">
          <w:rPr>
            <w:rFonts w:ascii="宋体" w:eastAsia="宋体" w:hAnsi="宋体"/>
            <w:sz w:val="24"/>
            <w:szCs w:val="24"/>
          </w:rPr>
          <w:delText>4</w:delText>
        </w:r>
        <w:r w:rsidR="00D96DA5" w:rsidDel="006C7374">
          <w:rPr>
            <w:rFonts w:ascii="宋体" w:eastAsia="宋体" w:hAnsi="宋体"/>
            <w:sz w:val="24"/>
            <w:szCs w:val="24"/>
          </w:rPr>
          <w:delText>-</w:delText>
        </w:r>
        <w:r w:rsidRPr="001A4179" w:rsidDel="006C7374">
          <w:rPr>
            <w:rFonts w:ascii="宋体" w:eastAsia="宋体" w:hAnsi="宋体"/>
            <w:sz w:val="24"/>
            <w:szCs w:val="24"/>
          </w:rPr>
          <w:delText>3</w:delText>
        </w:r>
        <w:r w:rsidR="00CB07F3" w:rsidDel="006C7374">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83D9E" w14:paraId="22453169" w14:textId="77777777" w:rsidTr="001A4179">
        <w:trPr>
          <w:trHeight w:val="3716"/>
        </w:trPr>
        <w:tc>
          <w:tcPr>
            <w:tcW w:w="4264" w:type="dxa"/>
          </w:tcPr>
          <w:p w14:paraId="587A1EBE" w14:textId="77777777" w:rsidR="006C7374" w:rsidRDefault="00383D9E">
            <w:pPr>
              <w:keepNext/>
              <w:jc w:val="center"/>
              <w:rPr>
                <w:ins w:id="936" w:author="瑞明 唐" w:date="2019-04-17T13:34:00Z"/>
              </w:rPr>
            </w:pPr>
            <w:r>
              <w:rPr>
                <w:rFonts w:ascii="宋体" w:eastAsia="宋体" w:hAnsi="宋体"/>
                <w:noProof/>
                <w:sz w:val="24"/>
                <w:szCs w:val="24"/>
              </w:rPr>
              <w:drawing>
                <wp:inline distT="0" distB="0" distL="0" distR="0" wp14:anchorId="75737742" wp14:editId="2C697B23">
                  <wp:extent cx="2113597" cy="1932432"/>
                  <wp:effectExtent l="0" t="0" r="127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4-34.png"/>
                          <pic:cNvPicPr/>
                        </pic:nvPicPr>
                        <pic:blipFill>
                          <a:blip r:embed="rId67">
                            <a:extLst>
                              <a:ext uri="{28A0092B-C50C-407E-A947-70E740481C1C}">
                                <a14:useLocalDpi xmlns:a14="http://schemas.microsoft.com/office/drawing/2010/main" val="0"/>
                              </a:ext>
                            </a:extLst>
                          </a:blip>
                          <a:stretch>
                            <a:fillRect/>
                          </a:stretch>
                        </pic:blipFill>
                        <pic:spPr>
                          <a:xfrm>
                            <a:off x="0" y="0"/>
                            <a:ext cx="2158389" cy="1973384"/>
                          </a:xfrm>
                          <a:prstGeom prst="rect">
                            <a:avLst/>
                          </a:prstGeom>
                        </pic:spPr>
                      </pic:pic>
                    </a:graphicData>
                  </a:graphic>
                </wp:inline>
              </w:drawing>
            </w:r>
          </w:p>
          <w:p w14:paraId="0CE675DE" w14:textId="081D5697" w:rsidR="00383D9E" w:rsidDel="006C7374" w:rsidRDefault="006C7374">
            <w:pPr>
              <w:pStyle w:val="a9"/>
              <w:jc w:val="center"/>
              <w:rPr>
                <w:del w:id="937" w:author="瑞明 唐" w:date="2019-04-17T13:35:00Z"/>
              </w:rPr>
              <w:pPrChange w:id="938" w:author="瑞明 唐" w:date="2019-04-17T13:34:00Z">
                <w:pPr>
                  <w:keepNext/>
                  <w:jc w:val="center"/>
                </w:pPr>
              </w:pPrChange>
            </w:pPr>
            <w:bookmarkStart w:id="939" w:name="_Ref6400543"/>
            <w:ins w:id="940" w:author="瑞明 唐" w:date="2019-04-17T13:34:00Z">
              <w:r>
                <w:t>图</w:t>
              </w:r>
              <w:r>
                <w:t xml:space="preserve">4 - </w:t>
              </w:r>
              <w:r>
                <w:fldChar w:fldCharType="begin"/>
              </w:r>
              <w:r>
                <w:instrText xml:space="preserve"> SEQ </w:instrText>
              </w:r>
              <w:r>
                <w:instrText>图</w:instrText>
              </w:r>
              <w:r>
                <w:instrText xml:space="preserve">4_- \* ARABIC </w:instrText>
              </w:r>
            </w:ins>
            <w:r>
              <w:fldChar w:fldCharType="separate"/>
            </w:r>
            <w:ins w:id="941" w:author="瑞明 唐" w:date="2019-04-21T10:07:00Z">
              <w:r w:rsidR="00C93B02">
                <w:rPr>
                  <w:noProof/>
                </w:rPr>
                <w:t>46</w:t>
              </w:r>
            </w:ins>
            <w:ins w:id="942" w:author="瑞明 唐" w:date="2019-04-17T13:34:00Z">
              <w:r>
                <w:fldChar w:fldCharType="end"/>
              </w:r>
              <w:r>
                <w:rPr>
                  <w:rFonts w:hint="eastAsia"/>
                </w:rPr>
                <w:t>输入法符号工具</w:t>
              </w:r>
            </w:ins>
            <w:bookmarkEnd w:id="939"/>
          </w:p>
          <w:p w14:paraId="31100790" w14:textId="6A8F920F" w:rsidR="00383D9E" w:rsidRDefault="00383D9E">
            <w:pPr>
              <w:pStyle w:val="a9"/>
              <w:jc w:val="center"/>
              <w:rPr>
                <w:rFonts w:ascii="宋体" w:eastAsia="宋体" w:hAnsi="宋体"/>
                <w:sz w:val="24"/>
                <w:szCs w:val="24"/>
              </w:rPr>
            </w:pPr>
            <w:del w:id="943" w:author="瑞明 唐" w:date="2019-04-17T13:35:00Z">
              <w:r w:rsidDel="006C7374">
                <w:delText>图</w:delText>
              </w:r>
              <w:r w:rsidDel="006C7374">
                <w:delText xml:space="preserve"> 4 </w:delText>
              </w:r>
              <w:r w:rsidR="00D96DA5" w:rsidDel="006C7374">
                <w:delText>-</w:delText>
              </w:r>
              <w:r w:rsidDel="006C7374">
                <w:delText xml:space="preserve"> </w:delText>
              </w:r>
              <w:r w:rsidDel="006C7374">
                <w:fldChar w:fldCharType="begin"/>
              </w:r>
              <w:r w:rsidDel="006C7374">
                <w:delInstrText xml:space="preserve"> SEQ </w:delInstrText>
              </w:r>
              <w:r w:rsidDel="006C7374">
                <w:delInstrText>图</w:delInstrText>
              </w:r>
              <w:r w:rsidDel="006C7374">
                <w:delInstrText xml:space="preserve">_4_- \* ARABIC </w:delInstrText>
              </w:r>
              <w:r w:rsidDel="006C7374">
                <w:fldChar w:fldCharType="separate"/>
              </w:r>
            </w:del>
            <w:del w:id="944" w:author="瑞明 唐" w:date="2019-04-16T16:15:00Z">
              <w:r w:rsidR="00BB747F" w:rsidDel="00C71EF7">
                <w:rPr>
                  <w:noProof/>
                </w:rPr>
                <w:delText>34</w:delText>
              </w:r>
            </w:del>
            <w:del w:id="945" w:author="瑞明 唐" w:date="2019-04-17T13:35:00Z">
              <w:r w:rsidDel="006C7374">
                <w:fldChar w:fldCharType="end"/>
              </w:r>
              <w:r w:rsidDel="006C7374">
                <w:rPr>
                  <w:rFonts w:hint="eastAsia"/>
                </w:rPr>
                <w:delText>输入法符号工具</w:delText>
              </w:r>
            </w:del>
          </w:p>
        </w:tc>
        <w:tc>
          <w:tcPr>
            <w:tcW w:w="4264" w:type="dxa"/>
          </w:tcPr>
          <w:p w14:paraId="39FB2E4F" w14:textId="77777777" w:rsidR="006C7374" w:rsidRDefault="00383D9E">
            <w:pPr>
              <w:keepNext/>
              <w:jc w:val="center"/>
              <w:rPr>
                <w:ins w:id="946" w:author="瑞明 唐" w:date="2019-04-17T13:35:00Z"/>
              </w:rPr>
            </w:pPr>
            <w:r>
              <w:rPr>
                <w:rFonts w:ascii="宋体" w:eastAsia="宋体" w:hAnsi="宋体"/>
                <w:noProof/>
                <w:sz w:val="24"/>
                <w:szCs w:val="24"/>
              </w:rPr>
              <w:drawing>
                <wp:inline distT="0" distB="0" distL="0" distR="0" wp14:anchorId="2411270A" wp14:editId="65A5C275">
                  <wp:extent cx="2406093" cy="1999488"/>
                  <wp:effectExtent l="0" t="0" r="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4-35.png"/>
                          <pic:cNvPicPr/>
                        </pic:nvPicPr>
                        <pic:blipFill>
                          <a:blip r:embed="rId68">
                            <a:extLst>
                              <a:ext uri="{28A0092B-C50C-407E-A947-70E740481C1C}">
                                <a14:useLocalDpi xmlns:a14="http://schemas.microsoft.com/office/drawing/2010/main" val="0"/>
                              </a:ext>
                            </a:extLst>
                          </a:blip>
                          <a:stretch>
                            <a:fillRect/>
                          </a:stretch>
                        </pic:blipFill>
                        <pic:spPr>
                          <a:xfrm>
                            <a:off x="0" y="0"/>
                            <a:ext cx="2425981" cy="2016015"/>
                          </a:xfrm>
                          <a:prstGeom prst="rect">
                            <a:avLst/>
                          </a:prstGeom>
                        </pic:spPr>
                      </pic:pic>
                    </a:graphicData>
                  </a:graphic>
                </wp:inline>
              </w:drawing>
            </w:r>
          </w:p>
          <w:p w14:paraId="6C262AF1" w14:textId="27BE069E" w:rsidR="00383D9E" w:rsidDel="006C7374" w:rsidRDefault="006C7374">
            <w:pPr>
              <w:pStyle w:val="a9"/>
              <w:jc w:val="center"/>
              <w:rPr>
                <w:del w:id="947" w:author="瑞明 唐" w:date="2019-04-17T13:35:00Z"/>
              </w:rPr>
              <w:pPrChange w:id="948" w:author="瑞明 唐" w:date="2019-04-17T13:35:00Z">
                <w:pPr>
                  <w:keepNext/>
                  <w:jc w:val="center"/>
                </w:pPr>
              </w:pPrChange>
            </w:pPr>
            <w:bookmarkStart w:id="949" w:name="_Ref6400557"/>
            <w:ins w:id="950" w:author="瑞明 唐" w:date="2019-04-17T13:35:00Z">
              <w:r>
                <w:t>图</w:t>
              </w:r>
              <w:r>
                <w:t xml:space="preserve">4 - </w:t>
              </w:r>
              <w:r>
                <w:fldChar w:fldCharType="begin"/>
              </w:r>
              <w:r>
                <w:instrText xml:space="preserve"> SEQ </w:instrText>
              </w:r>
              <w:r>
                <w:instrText>图</w:instrText>
              </w:r>
              <w:r>
                <w:instrText xml:space="preserve">4_- \* ARABIC </w:instrText>
              </w:r>
            </w:ins>
            <w:r>
              <w:fldChar w:fldCharType="separate"/>
            </w:r>
            <w:ins w:id="951" w:author="瑞明 唐" w:date="2019-04-21T10:07:00Z">
              <w:r w:rsidR="00C93B02">
                <w:rPr>
                  <w:noProof/>
                </w:rPr>
                <w:t>47</w:t>
              </w:r>
            </w:ins>
            <w:ins w:id="952" w:author="瑞明 唐" w:date="2019-04-17T13:35:00Z">
              <w:r>
                <w:fldChar w:fldCharType="end"/>
              </w:r>
              <w:r>
                <w:rPr>
                  <w:rFonts w:hint="eastAsia"/>
                </w:rPr>
                <w:t>符号大全</w:t>
              </w:r>
            </w:ins>
            <w:bookmarkEnd w:id="949"/>
          </w:p>
          <w:p w14:paraId="4EFEDBDB" w14:textId="78B58FAE" w:rsidR="00383D9E" w:rsidRDefault="00383D9E">
            <w:pPr>
              <w:pStyle w:val="a9"/>
              <w:jc w:val="center"/>
              <w:rPr>
                <w:rFonts w:ascii="宋体" w:eastAsia="宋体" w:hAnsi="宋体"/>
                <w:sz w:val="24"/>
                <w:szCs w:val="24"/>
              </w:rPr>
            </w:pPr>
            <w:del w:id="953" w:author="瑞明 唐" w:date="2019-04-17T13:35:00Z">
              <w:r w:rsidDel="006C7374">
                <w:delText>图</w:delText>
              </w:r>
              <w:r w:rsidDel="006C7374">
                <w:delText xml:space="preserve"> 4 </w:delText>
              </w:r>
              <w:r w:rsidR="00D96DA5" w:rsidDel="006C7374">
                <w:delText>-</w:delText>
              </w:r>
              <w:r w:rsidDel="006C7374">
                <w:delText xml:space="preserve"> </w:delText>
              </w:r>
              <w:r w:rsidDel="006C7374">
                <w:fldChar w:fldCharType="begin"/>
              </w:r>
              <w:r w:rsidDel="006C7374">
                <w:delInstrText xml:space="preserve"> SEQ </w:delInstrText>
              </w:r>
              <w:r w:rsidDel="006C7374">
                <w:delInstrText>图</w:delInstrText>
              </w:r>
              <w:r w:rsidDel="006C7374">
                <w:delInstrText xml:space="preserve">_4_- \* ARABIC </w:delInstrText>
              </w:r>
              <w:r w:rsidDel="006C7374">
                <w:fldChar w:fldCharType="separate"/>
              </w:r>
            </w:del>
            <w:del w:id="954" w:author="瑞明 唐" w:date="2019-04-16T16:15:00Z">
              <w:r w:rsidR="00BB747F" w:rsidDel="00C71EF7">
                <w:rPr>
                  <w:noProof/>
                </w:rPr>
                <w:delText>35</w:delText>
              </w:r>
            </w:del>
            <w:del w:id="955" w:author="瑞明 唐" w:date="2019-04-17T13:35:00Z">
              <w:r w:rsidDel="006C7374">
                <w:fldChar w:fldCharType="end"/>
              </w:r>
              <w:r w:rsidDel="006C7374">
                <w:rPr>
                  <w:rFonts w:hint="eastAsia"/>
                </w:rPr>
                <w:delText>符号大全</w:delText>
              </w:r>
            </w:del>
          </w:p>
        </w:tc>
      </w:tr>
    </w:tbl>
    <w:p w14:paraId="1BBEEA6B" w14:textId="519AF9A2" w:rsidR="005014CC" w:rsidRPr="001A4179" w:rsidRDefault="005014CC" w:rsidP="00F2670B">
      <w:pPr>
        <w:ind w:firstLineChars="200" w:firstLine="509"/>
        <w:rPr>
          <w:rFonts w:ascii="宋体" w:eastAsia="宋体" w:hAnsi="宋体"/>
          <w:sz w:val="24"/>
          <w:szCs w:val="24"/>
        </w:rPr>
      </w:pPr>
    </w:p>
    <w:p w14:paraId="0633C159" w14:textId="4A354F50" w:rsidR="005014CC" w:rsidRPr="001A4179" w:rsidRDefault="00455E2D" w:rsidP="00F2670B">
      <w:pPr>
        <w:ind w:firstLineChars="200" w:firstLine="509"/>
        <w:rPr>
          <w:rFonts w:ascii="宋体" w:eastAsia="宋体" w:hAnsi="宋体"/>
          <w:sz w:val="24"/>
          <w:szCs w:val="24"/>
        </w:rPr>
      </w:pPr>
      <w:proofErr w:type="gramStart"/>
      <w:r w:rsidRPr="001A4179">
        <w:rPr>
          <w:rFonts w:ascii="宋体" w:eastAsia="宋体" w:hAnsi="宋体" w:hint="eastAsia"/>
          <w:sz w:val="24"/>
          <w:szCs w:val="24"/>
        </w:rPr>
        <w:t>搜狗输入法</w:t>
      </w:r>
      <w:proofErr w:type="gramEnd"/>
      <w:r w:rsidRPr="001A4179">
        <w:rPr>
          <w:rFonts w:ascii="宋体" w:eastAsia="宋体" w:hAnsi="宋体" w:hint="eastAsia"/>
          <w:sz w:val="24"/>
          <w:szCs w:val="24"/>
        </w:rPr>
        <w:t>中提供了很多特殊符号</w:t>
      </w:r>
      <w:r w:rsidR="00555721">
        <w:rPr>
          <w:rFonts w:ascii="宋体" w:eastAsia="宋体" w:hAnsi="宋体" w:hint="eastAsia"/>
          <w:sz w:val="24"/>
          <w:szCs w:val="24"/>
        </w:rPr>
        <w:t>，</w:t>
      </w:r>
      <w:r w:rsidR="00A52ED5">
        <w:rPr>
          <w:rFonts w:ascii="宋体" w:eastAsia="宋体" w:hAnsi="宋体" w:hint="eastAsia"/>
          <w:sz w:val="24"/>
          <w:szCs w:val="24"/>
        </w:rPr>
        <w:t>有很多分类，每种分类下有多种特殊符号，</w:t>
      </w:r>
      <w:r w:rsidRPr="001A4179">
        <w:rPr>
          <w:rFonts w:ascii="宋体" w:eastAsia="宋体" w:hAnsi="宋体" w:hint="eastAsia"/>
          <w:sz w:val="24"/>
          <w:szCs w:val="24"/>
        </w:rPr>
        <w:t>找到你需要的符号</w:t>
      </w:r>
      <w:r w:rsidR="00555721">
        <w:rPr>
          <w:rFonts w:ascii="宋体" w:eastAsia="宋体" w:hAnsi="宋体" w:hint="eastAsia"/>
          <w:sz w:val="24"/>
          <w:szCs w:val="24"/>
        </w:rPr>
        <w:t>，</w:t>
      </w:r>
      <w:r w:rsidRPr="001A4179">
        <w:rPr>
          <w:rFonts w:ascii="宋体" w:eastAsia="宋体" w:hAnsi="宋体" w:hint="eastAsia"/>
          <w:sz w:val="24"/>
          <w:szCs w:val="24"/>
        </w:rPr>
        <w:t>左键单击</w:t>
      </w:r>
      <w:r w:rsidR="00555721">
        <w:rPr>
          <w:rFonts w:ascii="宋体" w:eastAsia="宋体" w:hAnsi="宋体" w:hint="eastAsia"/>
          <w:sz w:val="24"/>
          <w:szCs w:val="24"/>
        </w:rPr>
        <w:t>，</w:t>
      </w:r>
      <w:r w:rsidRPr="001A4179">
        <w:rPr>
          <w:rFonts w:ascii="宋体" w:eastAsia="宋体" w:hAnsi="宋体" w:hint="eastAsia"/>
          <w:sz w:val="24"/>
          <w:szCs w:val="24"/>
        </w:rPr>
        <w:t>符号就打印在文档中了。</w:t>
      </w:r>
    </w:p>
    <w:p w14:paraId="0A8D28D6" w14:textId="0B2158A6" w:rsidR="00455E2D" w:rsidRPr="001A4179" w:rsidRDefault="00455E2D" w:rsidP="00F2670B">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9F4ADA">
        <w:rPr>
          <w:rFonts w:ascii="宋体" w:eastAsia="宋体" w:hAnsi="宋体"/>
          <w:sz w:val="24"/>
          <w:szCs w:val="24"/>
        </w:rPr>
        <w:t>Word2010</w:t>
      </w:r>
      <w:r w:rsidRPr="001A4179">
        <w:rPr>
          <w:rFonts w:ascii="宋体" w:eastAsia="宋体" w:hAnsi="宋体" w:hint="eastAsia"/>
          <w:sz w:val="24"/>
          <w:szCs w:val="24"/>
        </w:rPr>
        <w:t>中输入特殊符号。单击</w:t>
      </w:r>
      <w:r w:rsidR="00AD0A5B">
        <w:rPr>
          <w:rFonts w:ascii="宋体" w:eastAsia="宋体" w:hAnsi="宋体" w:hint="eastAsia"/>
          <w:sz w:val="24"/>
          <w:szCs w:val="24"/>
        </w:rPr>
        <w:t>“插入”</w:t>
      </w:r>
      <w:r w:rsidRPr="001A4179">
        <w:rPr>
          <w:rFonts w:ascii="宋体" w:eastAsia="宋体" w:hAnsi="宋体" w:hint="eastAsia"/>
          <w:sz w:val="24"/>
          <w:szCs w:val="24"/>
        </w:rPr>
        <w:t>选项卡的功能区</w:t>
      </w:r>
      <w:r w:rsidR="00555721">
        <w:rPr>
          <w:rFonts w:ascii="宋体" w:eastAsia="宋体" w:hAnsi="宋体" w:hint="eastAsia"/>
          <w:sz w:val="24"/>
          <w:szCs w:val="24"/>
        </w:rPr>
        <w:t>，</w:t>
      </w:r>
      <w:r w:rsidR="00AD0A5B">
        <w:rPr>
          <w:rFonts w:ascii="宋体" w:eastAsia="宋体" w:hAnsi="宋体" w:hint="eastAsia"/>
          <w:sz w:val="24"/>
          <w:szCs w:val="24"/>
        </w:rPr>
        <w:t>“符号”</w:t>
      </w:r>
      <w:r w:rsidRPr="001A4179">
        <w:rPr>
          <w:rFonts w:ascii="宋体" w:eastAsia="宋体" w:hAnsi="宋体" w:hint="eastAsia"/>
          <w:sz w:val="24"/>
          <w:szCs w:val="24"/>
        </w:rPr>
        <w:t>分组中</w:t>
      </w:r>
      <w:r w:rsidR="00AD0A5B">
        <w:rPr>
          <w:rFonts w:ascii="宋体" w:eastAsia="宋体" w:hAnsi="宋体" w:hint="eastAsia"/>
          <w:sz w:val="24"/>
          <w:szCs w:val="24"/>
        </w:rPr>
        <w:t>“符号”</w:t>
      </w:r>
      <w:r w:rsidRPr="001A4179">
        <w:rPr>
          <w:rFonts w:ascii="宋体" w:eastAsia="宋体" w:hAnsi="宋体" w:hint="eastAsia"/>
          <w:sz w:val="24"/>
          <w:szCs w:val="24"/>
        </w:rPr>
        <w:t>就可以打开特殊符号窗口。</w:t>
      </w:r>
      <w:r w:rsidR="00DA1099" w:rsidRPr="001A4179">
        <w:rPr>
          <w:rFonts w:ascii="宋体" w:eastAsia="宋体" w:hAnsi="宋体" w:hint="eastAsia"/>
          <w:sz w:val="24"/>
          <w:szCs w:val="24"/>
        </w:rPr>
        <w:t>如</w:t>
      </w:r>
      <w:del w:id="956" w:author="瑞明 唐" w:date="2019-04-17T13:53:00Z">
        <w:r w:rsidR="00DA1099" w:rsidRPr="001A4179" w:rsidDel="00391768">
          <w:rPr>
            <w:rFonts w:ascii="宋体" w:eastAsia="宋体" w:hAnsi="宋体" w:hint="eastAsia"/>
            <w:sz w:val="24"/>
            <w:szCs w:val="24"/>
          </w:rPr>
          <w:delText>图</w:delText>
        </w:r>
        <w:r w:rsidR="00DA1099"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DA1099" w:rsidRPr="001A4179" w:rsidDel="00391768">
          <w:rPr>
            <w:rFonts w:ascii="宋体" w:eastAsia="宋体" w:hAnsi="宋体"/>
            <w:sz w:val="24"/>
            <w:szCs w:val="24"/>
          </w:rPr>
          <w:delText>3</w:delText>
        </w:r>
        <w:r w:rsidR="00383D9E" w:rsidDel="00391768">
          <w:rPr>
            <w:rFonts w:ascii="宋体" w:eastAsia="宋体" w:hAnsi="宋体"/>
            <w:sz w:val="24"/>
            <w:szCs w:val="24"/>
          </w:rPr>
          <w:delText>6</w:delText>
        </w:r>
      </w:del>
      <w:ins w:id="957" w:author="瑞明 唐" w:date="2019-04-17T13:53:00Z">
        <w:r w:rsidR="00391768">
          <w:rPr>
            <w:rFonts w:ascii="宋体" w:eastAsia="宋体" w:hAnsi="宋体"/>
            <w:sz w:val="24"/>
            <w:szCs w:val="24"/>
          </w:rPr>
          <w:fldChar w:fldCharType="begin"/>
        </w:r>
        <w:r w:rsidR="00391768">
          <w:rPr>
            <w:rFonts w:ascii="宋体" w:eastAsia="宋体" w:hAnsi="宋体"/>
            <w:sz w:val="24"/>
            <w:szCs w:val="24"/>
          </w:rPr>
          <w:instrText xml:space="preserve"> REF _Ref6401647 \h </w:instrText>
        </w:r>
      </w:ins>
      <w:r w:rsidR="00391768">
        <w:rPr>
          <w:rFonts w:ascii="宋体" w:eastAsia="宋体" w:hAnsi="宋体"/>
          <w:sz w:val="24"/>
          <w:szCs w:val="24"/>
        </w:rPr>
      </w:r>
      <w:r w:rsidR="00391768">
        <w:rPr>
          <w:rFonts w:ascii="宋体" w:eastAsia="宋体" w:hAnsi="宋体"/>
          <w:sz w:val="24"/>
          <w:szCs w:val="24"/>
        </w:rPr>
        <w:fldChar w:fldCharType="separate"/>
      </w:r>
      <w:ins w:id="958" w:author="瑞明 唐" w:date="2019-04-17T23:36:00Z">
        <w:r w:rsidR="00062BC7">
          <w:t xml:space="preserve">图4 - </w:t>
        </w:r>
        <w:r w:rsidR="00062BC7">
          <w:rPr>
            <w:noProof/>
          </w:rPr>
          <w:t>48</w:t>
        </w:r>
        <w:r w:rsidR="00062BC7">
          <w:t xml:space="preserve"> </w:t>
        </w:r>
        <w:r w:rsidR="00062BC7">
          <w:rPr>
            <w:rFonts w:hint="eastAsia"/>
          </w:rPr>
          <w:t>word符号工具</w:t>
        </w:r>
      </w:ins>
      <w:ins w:id="959" w:author="瑞明 唐" w:date="2019-04-17T13:53:00Z">
        <w:r w:rsidR="00391768">
          <w:rPr>
            <w:rFonts w:ascii="宋体" w:eastAsia="宋体" w:hAnsi="宋体"/>
            <w:sz w:val="24"/>
            <w:szCs w:val="24"/>
          </w:rPr>
          <w:fldChar w:fldCharType="end"/>
        </w:r>
      </w:ins>
      <w:r w:rsidR="00DA1099" w:rsidRPr="001A4179">
        <w:rPr>
          <w:rFonts w:ascii="宋体" w:eastAsia="宋体" w:hAnsi="宋体" w:hint="eastAsia"/>
          <w:sz w:val="24"/>
          <w:szCs w:val="24"/>
        </w:rPr>
        <w:t>所示。</w:t>
      </w:r>
    </w:p>
    <w:p w14:paraId="1C58A632" w14:textId="70348B3A" w:rsidR="00383D9E"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AD0A5B">
        <w:rPr>
          <w:rFonts w:ascii="宋体" w:eastAsia="宋体" w:hAnsi="宋体" w:hint="eastAsia"/>
          <w:sz w:val="24"/>
          <w:szCs w:val="24"/>
        </w:rPr>
        <w:t>“符号”</w:t>
      </w:r>
      <w:r w:rsidRPr="001A4179">
        <w:rPr>
          <w:rFonts w:ascii="宋体" w:eastAsia="宋体" w:hAnsi="宋体" w:hint="eastAsia"/>
          <w:sz w:val="24"/>
          <w:szCs w:val="24"/>
        </w:rPr>
        <w:t>窗口你可以选择</w:t>
      </w:r>
      <w:r w:rsidR="00AD0A5B">
        <w:rPr>
          <w:rFonts w:ascii="宋体" w:eastAsia="宋体" w:hAnsi="宋体" w:hint="eastAsia"/>
          <w:sz w:val="24"/>
          <w:szCs w:val="24"/>
        </w:rPr>
        <w:t>“字体”</w:t>
      </w:r>
      <w:r w:rsidRPr="001A4179">
        <w:rPr>
          <w:rFonts w:ascii="宋体" w:eastAsia="宋体" w:hAnsi="宋体" w:hint="eastAsia"/>
          <w:sz w:val="24"/>
          <w:szCs w:val="24"/>
        </w:rPr>
        <w:t>以及</w:t>
      </w:r>
      <w:r w:rsidR="001D1ADC">
        <w:rPr>
          <w:rFonts w:ascii="宋体" w:eastAsia="宋体" w:hAnsi="宋体" w:hint="eastAsia"/>
          <w:sz w:val="24"/>
          <w:szCs w:val="24"/>
        </w:rPr>
        <w:t>“子集”</w:t>
      </w:r>
      <w:r w:rsidRPr="001A4179">
        <w:rPr>
          <w:rFonts w:ascii="宋体" w:eastAsia="宋体" w:hAnsi="宋体" w:hint="eastAsia"/>
          <w:sz w:val="24"/>
          <w:szCs w:val="24"/>
        </w:rPr>
        <w:t>来找到你需要的符号。如</w:t>
      </w:r>
      <w:ins w:id="960" w:author="瑞明 唐" w:date="2019-04-17T13:55: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_Ref6401718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961" w:author="瑞明 唐" w:date="2019-04-17T23:36:00Z">
        <w:r w:rsidR="00062BC7">
          <w:t xml:space="preserve">图4 - </w:t>
        </w:r>
        <w:r w:rsidR="00062BC7">
          <w:rPr>
            <w:noProof/>
          </w:rPr>
          <w:t>49</w:t>
        </w:r>
        <w:r w:rsidR="00062BC7">
          <w:rPr>
            <w:rFonts w:hint="eastAsia"/>
          </w:rPr>
          <w:t>符号对话框</w:t>
        </w:r>
      </w:ins>
      <w:ins w:id="962" w:author="瑞明 唐" w:date="2019-04-17T13:55:00Z">
        <w:r w:rsidR="00391768">
          <w:rPr>
            <w:rFonts w:ascii="宋体" w:eastAsia="宋体" w:hAnsi="宋体"/>
            <w:sz w:val="24"/>
            <w:szCs w:val="24"/>
          </w:rPr>
          <w:fldChar w:fldCharType="end"/>
        </w:r>
      </w:ins>
      <w:del w:id="963" w:author="瑞明 唐" w:date="2019-04-17T13:55: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383D9E" w:rsidDel="00391768">
          <w:rPr>
            <w:rFonts w:ascii="宋体" w:eastAsia="宋体" w:hAnsi="宋体"/>
            <w:sz w:val="24"/>
            <w:szCs w:val="24"/>
          </w:rPr>
          <w:delText>37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383D9E" w14:paraId="67B868E5" w14:textId="77777777" w:rsidTr="001A4179">
        <w:tc>
          <w:tcPr>
            <w:tcW w:w="8528" w:type="dxa"/>
          </w:tcPr>
          <w:p w14:paraId="5117F646" w14:textId="77777777" w:rsidR="00391768" w:rsidRDefault="00383D9E">
            <w:pPr>
              <w:keepNext/>
              <w:jc w:val="center"/>
              <w:rPr>
                <w:ins w:id="964" w:author="瑞明 唐" w:date="2019-04-17T13:53:00Z"/>
              </w:rPr>
            </w:pPr>
            <w:r>
              <w:rPr>
                <w:rFonts w:ascii="宋体" w:eastAsia="宋体" w:hAnsi="宋体"/>
                <w:noProof/>
                <w:sz w:val="24"/>
                <w:szCs w:val="24"/>
              </w:rPr>
              <w:drawing>
                <wp:inline distT="0" distB="0" distL="0" distR="0" wp14:anchorId="69BFFE92" wp14:editId="2BBC35D4">
                  <wp:extent cx="5230368" cy="922101"/>
                  <wp:effectExtent l="0" t="0" r="889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4-36.png"/>
                          <pic:cNvPicPr/>
                        </pic:nvPicPr>
                        <pic:blipFill>
                          <a:blip r:embed="rId69">
                            <a:extLst>
                              <a:ext uri="{28A0092B-C50C-407E-A947-70E740481C1C}">
                                <a14:useLocalDpi xmlns:a14="http://schemas.microsoft.com/office/drawing/2010/main" val="0"/>
                              </a:ext>
                            </a:extLst>
                          </a:blip>
                          <a:stretch>
                            <a:fillRect/>
                          </a:stretch>
                        </pic:blipFill>
                        <pic:spPr>
                          <a:xfrm>
                            <a:off x="0" y="0"/>
                            <a:ext cx="5508401" cy="971118"/>
                          </a:xfrm>
                          <a:prstGeom prst="rect">
                            <a:avLst/>
                          </a:prstGeom>
                        </pic:spPr>
                      </pic:pic>
                    </a:graphicData>
                  </a:graphic>
                </wp:inline>
              </w:drawing>
            </w:r>
          </w:p>
          <w:p w14:paraId="78961B2F" w14:textId="0F16D164" w:rsidR="00D512CC" w:rsidRDefault="00391768">
            <w:pPr>
              <w:pStyle w:val="a9"/>
              <w:jc w:val="center"/>
              <w:rPr>
                <w:ins w:id="965" w:author="瑞明 唐" w:date="2019-04-17T13:51:00Z"/>
              </w:rPr>
              <w:pPrChange w:id="966" w:author="瑞明 唐" w:date="2019-04-17T13:53:00Z">
                <w:pPr>
                  <w:keepNext/>
                  <w:jc w:val="center"/>
                </w:pPr>
              </w:pPrChange>
            </w:pPr>
            <w:bookmarkStart w:id="967" w:name="_Ref6401647"/>
            <w:ins w:id="968" w:author="瑞明 唐" w:date="2019-04-17T13:53:00Z">
              <w:r>
                <w:t>图</w:t>
              </w:r>
              <w:r>
                <w:t xml:space="preserve">4 - </w:t>
              </w:r>
              <w:r>
                <w:fldChar w:fldCharType="begin"/>
              </w:r>
              <w:r>
                <w:instrText xml:space="preserve"> SEQ </w:instrText>
              </w:r>
              <w:r>
                <w:instrText>图</w:instrText>
              </w:r>
              <w:r>
                <w:instrText xml:space="preserve">4_- \* ARABIC </w:instrText>
              </w:r>
            </w:ins>
            <w:r>
              <w:fldChar w:fldCharType="separate"/>
            </w:r>
            <w:ins w:id="969" w:author="瑞明 唐" w:date="2019-04-21T10:07:00Z">
              <w:r w:rsidR="00C93B02">
                <w:rPr>
                  <w:noProof/>
                </w:rPr>
                <w:t>48</w:t>
              </w:r>
            </w:ins>
            <w:ins w:id="970" w:author="瑞明 唐" w:date="2019-04-17T13:53:00Z">
              <w:r>
                <w:fldChar w:fldCharType="end"/>
              </w:r>
              <w:r>
                <w:t xml:space="preserve"> </w:t>
              </w:r>
              <w:r>
                <w:rPr>
                  <w:rFonts w:hint="eastAsia"/>
                </w:rPr>
                <w:t>word</w:t>
              </w:r>
              <w:r>
                <w:rPr>
                  <w:rFonts w:hint="eastAsia"/>
                </w:rPr>
                <w:t>符号工具</w:t>
              </w:r>
            </w:ins>
            <w:bookmarkEnd w:id="967"/>
          </w:p>
          <w:p w14:paraId="1A9CC4CA" w14:textId="46A2108A" w:rsidR="00383D9E" w:rsidDel="00391768" w:rsidRDefault="00383D9E">
            <w:pPr>
              <w:pStyle w:val="a9"/>
              <w:jc w:val="center"/>
              <w:rPr>
                <w:del w:id="971" w:author="瑞明 唐" w:date="2019-04-17T13:52:00Z"/>
              </w:rPr>
              <w:pPrChange w:id="972" w:author="瑞明 唐" w:date="2019-04-17T13:51:00Z">
                <w:pPr>
                  <w:keepNext/>
                  <w:jc w:val="center"/>
                </w:pPr>
              </w:pPrChange>
            </w:pPr>
          </w:p>
          <w:p w14:paraId="008775A2" w14:textId="755F66F8" w:rsidR="00383D9E" w:rsidRDefault="00383D9E">
            <w:pPr>
              <w:pStyle w:val="a9"/>
              <w:jc w:val="center"/>
              <w:rPr>
                <w:rFonts w:ascii="宋体" w:eastAsia="宋体" w:hAnsi="宋体"/>
                <w:sz w:val="24"/>
                <w:szCs w:val="24"/>
              </w:rPr>
            </w:pPr>
            <w:del w:id="973" w:author="瑞明 唐" w:date="2019-04-17T13:52: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974" w:author="瑞明 唐" w:date="2019-04-16T16:15:00Z">
              <w:r w:rsidR="00BB747F" w:rsidDel="00C71EF7">
                <w:rPr>
                  <w:noProof/>
                </w:rPr>
                <w:delText>36</w:delText>
              </w:r>
            </w:del>
            <w:del w:id="975" w:author="瑞明 唐" w:date="2019-04-17T13:52:00Z">
              <w:r w:rsidDel="00391768">
                <w:fldChar w:fldCharType="end"/>
              </w:r>
              <w:r w:rsidDel="00391768">
                <w:delText xml:space="preserve"> </w:delText>
              </w:r>
              <w:r w:rsidDel="00391768">
                <w:rPr>
                  <w:rFonts w:hint="eastAsia"/>
                </w:rPr>
                <w:delText>word</w:delText>
              </w:r>
              <w:r w:rsidDel="00391768">
                <w:rPr>
                  <w:rFonts w:hint="eastAsia"/>
                </w:rPr>
                <w:delText>符号工具</w:delText>
              </w:r>
            </w:del>
          </w:p>
        </w:tc>
      </w:tr>
    </w:tbl>
    <w:p w14:paraId="64644161" w14:textId="36816050" w:rsidR="00DA1099" w:rsidRPr="001A4179" w:rsidRDefault="00DA1099" w:rsidP="00DA1099">
      <w:pPr>
        <w:ind w:firstLineChars="200" w:firstLine="509"/>
        <w:rPr>
          <w:rFonts w:ascii="宋体" w:eastAsia="宋体" w:hAnsi="宋体"/>
          <w:sz w:val="24"/>
          <w:szCs w:val="24"/>
        </w:rPr>
      </w:pPr>
    </w:p>
    <w:p w14:paraId="53966DD3" w14:textId="064ED567" w:rsidR="00AD0A5B"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中输入数学公式</w:t>
      </w:r>
      <w:r w:rsidR="00555721">
        <w:rPr>
          <w:rFonts w:ascii="宋体" w:eastAsia="宋体" w:hAnsi="宋体" w:hint="eastAsia"/>
          <w:sz w:val="24"/>
          <w:szCs w:val="24"/>
        </w:rPr>
        <w:t>，</w:t>
      </w:r>
      <w:r w:rsidRPr="001A4179">
        <w:rPr>
          <w:rFonts w:ascii="宋体" w:eastAsia="宋体" w:hAnsi="宋体" w:hint="eastAsia"/>
          <w:sz w:val="24"/>
          <w:szCs w:val="24"/>
        </w:rPr>
        <w:t>也可实现。点击</w:t>
      </w:r>
      <w:r w:rsidR="001D1ADC">
        <w:rPr>
          <w:rFonts w:ascii="宋体" w:eastAsia="宋体" w:hAnsi="宋体" w:hint="eastAsia"/>
          <w:sz w:val="24"/>
          <w:szCs w:val="24"/>
        </w:rPr>
        <w:t>“插入”</w:t>
      </w:r>
      <w:r w:rsidRPr="001A4179">
        <w:rPr>
          <w:rFonts w:ascii="宋体" w:eastAsia="宋体" w:hAnsi="宋体" w:hint="eastAsia"/>
          <w:sz w:val="24"/>
          <w:szCs w:val="24"/>
        </w:rPr>
        <w:t>选项卡功能区</w:t>
      </w:r>
      <w:r w:rsidR="001D1ADC">
        <w:rPr>
          <w:rFonts w:ascii="宋体" w:eastAsia="宋体" w:hAnsi="宋体" w:hint="eastAsia"/>
          <w:sz w:val="24"/>
          <w:szCs w:val="24"/>
        </w:rPr>
        <w:lastRenderedPageBreak/>
        <w:t>“符号”</w:t>
      </w:r>
      <w:r w:rsidRPr="001A4179">
        <w:rPr>
          <w:rFonts w:ascii="宋体" w:eastAsia="宋体" w:hAnsi="宋体" w:hint="eastAsia"/>
          <w:sz w:val="24"/>
          <w:szCs w:val="24"/>
        </w:rPr>
        <w:t>分组上面的</w:t>
      </w:r>
      <w:r w:rsidR="001D1ADC">
        <w:rPr>
          <w:rFonts w:ascii="宋体" w:eastAsia="宋体" w:hAnsi="宋体" w:hint="eastAsia"/>
          <w:sz w:val="24"/>
          <w:szCs w:val="24"/>
        </w:rPr>
        <w:t>“公式”</w:t>
      </w:r>
      <w:r w:rsidR="00D62539" w:rsidRPr="001A4179">
        <w:rPr>
          <w:rFonts w:ascii="宋体" w:eastAsia="宋体" w:hAnsi="宋体" w:hint="eastAsia"/>
          <w:sz w:val="24"/>
          <w:szCs w:val="24"/>
        </w:rPr>
        <w:t>下拉列表</w:t>
      </w:r>
      <w:r w:rsidR="00555721">
        <w:rPr>
          <w:rFonts w:ascii="宋体" w:eastAsia="宋体" w:hAnsi="宋体" w:hint="eastAsia"/>
          <w:sz w:val="24"/>
          <w:szCs w:val="24"/>
        </w:rPr>
        <w:t>，</w:t>
      </w:r>
      <w:r w:rsidR="00D62539" w:rsidRPr="001A4179">
        <w:rPr>
          <w:rFonts w:ascii="宋体" w:eastAsia="宋体" w:hAnsi="宋体" w:hint="eastAsia"/>
          <w:sz w:val="24"/>
          <w:szCs w:val="24"/>
        </w:rPr>
        <w:t>会出现几个数学公式。选择</w:t>
      </w:r>
      <w:r w:rsidR="00A52ED5">
        <w:rPr>
          <w:rFonts w:ascii="宋体" w:eastAsia="宋体" w:hAnsi="宋体" w:hint="eastAsia"/>
          <w:sz w:val="24"/>
          <w:szCs w:val="24"/>
        </w:rPr>
        <w:t>下拉</w:t>
      </w:r>
      <w:r w:rsidR="00D62539" w:rsidRPr="001A4179">
        <w:rPr>
          <w:rFonts w:ascii="宋体" w:eastAsia="宋体" w:hAnsi="宋体" w:hint="eastAsia"/>
          <w:sz w:val="24"/>
          <w:szCs w:val="24"/>
        </w:rPr>
        <w:t>列表最下方的</w:t>
      </w:r>
      <w:r w:rsidR="001D1ADC">
        <w:rPr>
          <w:rFonts w:ascii="宋体" w:eastAsia="宋体" w:hAnsi="宋体" w:hint="eastAsia"/>
          <w:sz w:val="24"/>
          <w:szCs w:val="24"/>
        </w:rPr>
        <w:t>“插入新公式”</w:t>
      </w:r>
      <w:r w:rsidR="00D62539" w:rsidRPr="001A4179">
        <w:rPr>
          <w:rFonts w:ascii="宋体" w:eastAsia="宋体" w:hAnsi="宋体" w:hint="eastAsia"/>
          <w:sz w:val="24"/>
          <w:szCs w:val="24"/>
        </w:rPr>
        <w:t>就会出现</w:t>
      </w:r>
      <w:r w:rsidR="001D1ADC">
        <w:rPr>
          <w:rFonts w:ascii="宋体" w:eastAsia="宋体" w:hAnsi="宋体" w:hint="eastAsia"/>
          <w:sz w:val="24"/>
          <w:szCs w:val="24"/>
        </w:rPr>
        <w:t>“公式工具”</w:t>
      </w:r>
      <w:r w:rsidR="00D62539" w:rsidRPr="001A4179">
        <w:rPr>
          <w:rFonts w:ascii="宋体" w:eastAsia="宋体" w:hAnsi="宋体" w:hint="eastAsia"/>
          <w:sz w:val="24"/>
          <w:szCs w:val="24"/>
        </w:rPr>
        <w:t>选项卡</w:t>
      </w:r>
      <w:r w:rsidR="00555721">
        <w:rPr>
          <w:rFonts w:ascii="宋体" w:eastAsia="宋体" w:hAnsi="宋体" w:hint="eastAsia"/>
          <w:sz w:val="24"/>
          <w:szCs w:val="24"/>
        </w:rPr>
        <w:t>，</w:t>
      </w:r>
      <w:r w:rsidR="00D62539" w:rsidRPr="001A4179">
        <w:rPr>
          <w:rFonts w:ascii="宋体" w:eastAsia="宋体" w:hAnsi="宋体" w:hint="eastAsia"/>
          <w:sz w:val="24"/>
          <w:szCs w:val="24"/>
        </w:rPr>
        <w:t>这个选项卡提供了很多公式功能。如</w:t>
      </w:r>
      <w:ins w:id="976" w:author="瑞明 唐" w:date="2019-04-17T13:55: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_Ref6401764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977" w:author="瑞明 唐" w:date="2019-04-17T23:36:00Z">
        <w:r w:rsidR="00062BC7">
          <w:t xml:space="preserve">图4 - </w:t>
        </w:r>
        <w:r w:rsidR="00062BC7">
          <w:rPr>
            <w:noProof/>
          </w:rPr>
          <w:t>50</w:t>
        </w:r>
        <w:r w:rsidR="00062BC7">
          <w:rPr>
            <w:rFonts w:hint="eastAsia"/>
          </w:rPr>
          <w:t>公式对话框</w:t>
        </w:r>
      </w:ins>
      <w:ins w:id="978" w:author="瑞明 唐" w:date="2019-04-17T13:55:00Z">
        <w:r w:rsidR="00391768">
          <w:rPr>
            <w:rFonts w:ascii="宋体" w:eastAsia="宋体" w:hAnsi="宋体"/>
            <w:sz w:val="24"/>
            <w:szCs w:val="24"/>
          </w:rPr>
          <w:fldChar w:fldCharType="end"/>
        </w:r>
      </w:ins>
      <w:del w:id="979" w:author="瑞明 唐" w:date="2019-04-17T13:55:00Z">
        <w:r w:rsidR="00D62539" w:rsidRPr="001A4179" w:rsidDel="00391768">
          <w:rPr>
            <w:rFonts w:ascii="宋体" w:eastAsia="宋体" w:hAnsi="宋体" w:hint="eastAsia"/>
            <w:sz w:val="24"/>
            <w:szCs w:val="24"/>
          </w:rPr>
          <w:delText>图</w:delText>
        </w:r>
        <w:r w:rsidR="00D62539"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D62539" w:rsidRPr="001A4179" w:rsidDel="00391768">
          <w:rPr>
            <w:rFonts w:ascii="宋体" w:eastAsia="宋体" w:hAnsi="宋体"/>
            <w:sz w:val="24"/>
            <w:szCs w:val="24"/>
          </w:rPr>
          <w:delText>3</w:delText>
        </w:r>
        <w:r w:rsidR="00AD0A5B" w:rsidDel="00391768">
          <w:rPr>
            <w:rFonts w:ascii="宋体" w:eastAsia="宋体" w:hAnsi="宋体"/>
            <w:sz w:val="24"/>
            <w:szCs w:val="24"/>
          </w:rPr>
          <w:delText>8</w:delText>
        </w:r>
      </w:del>
      <w:r w:rsidR="00D62539" w:rsidRPr="001A4179">
        <w:rPr>
          <w:rFonts w:ascii="宋体" w:eastAsia="宋体" w:hAnsi="宋体" w:hint="eastAsia"/>
          <w:sz w:val="24"/>
          <w:szCs w:val="24"/>
        </w:rPr>
        <w:t>所示。公式由结构和符号组成的</w:t>
      </w:r>
      <w:r w:rsidR="00555721">
        <w:rPr>
          <w:rFonts w:ascii="宋体" w:eastAsia="宋体" w:hAnsi="宋体" w:hint="eastAsia"/>
          <w:sz w:val="24"/>
          <w:szCs w:val="24"/>
        </w:rPr>
        <w:t>，</w:t>
      </w:r>
      <w:r w:rsidR="00D62539" w:rsidRPr="001A4179">
        <w:rPr>
          <w:rFonts w:ascii="宋体" w:eastAsia="宋体" w:hAnsi="宋体" w:hint="eastAsia"/>
          <w:sz w:val="24"/>
          <w:szCs w:val="24"/>
        </w:rPr>
        <w:t>在这个功能区充分体现了。例如我们输入</w:t>
      </w:r>
      <m:oMath>
        <m:f>
          <m:fPr>
            <m:ctrlPr>
              <w:rPr>
                <w:rFonts w:ascii="Cambria Math" w:eastAsia="宋体" w:hAnsi="Cambria Math"/>
                <w:sz w:val="24"/>
                <w:szCs w:val="24"/>
              </w:rPr>
            </m:ctrlPr>
          </m:fPr>
          <m:num>
            <m:r>
              <w:rPr>
                <w:rFonts w:ascii="Cambria Math" w:eastAsia="宋体" w:hAnsi="Cambria Math"/>
                <w:sz w:val="24"/>
                <w:szCs w:val="24"/>
              </w:rPr>
              <m:t>2</m:t>
            </m:r>
          </m:num>
          <m:den>
            <m:r>
              <w:rPr>
                <w:rFonts w:ascii="Cambria Math" w:eastAsia="宋体" w:hAnsi="Cambria Math"/>
                <w:sz w:val="24"/>
                <w:szCs w:val="24"/>
              </w:rPr>
              <m:t>5</m:t>
            </m:r>
          </m:den>
        </m:f>
      </m:oMath>
      <w:r w:rsidR="00555721">
        <w:rPr>
          <w:rFonts w:ascii="宋体" w:eastAsia="宋体" w:hAnsi="宋体" w:hint="eastAsia"/>
          <w:sz w:val="24"/>
          <w:szCs w:val="24"/>
        </w:rPr>
        <w:t>，</w:t>
      </w:r>
      <w:r w:rsidR="00D62539" w:rsidRPr="001A4179">
        <w:rPr>
          <w:rFonts w:ascii="宋体" w:eastAsia="宋体" w:hAnsi="宋体" w:hint="eastAsia"/>
          <w:sz w:val="24"/>
          <w:szCs w:val="24"/>
        </w:rPr>
        <w:t>就可以在</w:t>
      </w:r>
      <w:r w:rsidR="001D1ADC">
        <w:rPr>
          <w:rFonts w:ascii="宋体" w:eastAsia="宋体" w:hAnsi="宋体" w:hint="eastAsia"/>
          <w:sz w:val="24"/>
          <w:szCs w:val="24"/>
        </w:rPr>
        <w:t>“结构”</w:t>
      </w:r>
      <w:r w:rsidR="00D62539" w:rsidRPr="001A4179">
        <w:rPr>
          <w:rFonts w:ascii="宋体" w:eastAsia="宋体" w:hAnsi="宋体" w:hint="eastAsia"/>
          <w:sz w:val="24"/>
          <w:szCs w:val="24"/>
        </w:rPr>
        <w:t>分组上选择</w:t>
      </w:r>
      <w:r w:rsidR="001D1ADC">
        <w:rPr>
          <w:rFonts w:ascii="宋体" w:eastAsia="宋体" w:hAnsi="宋体" w:hint="eastAsia"/>
          <w:sz w:val="24"/>
          <w:szCs w:val="24"/>
        </w:rPr>
        <w:t>“分数”</w:t>
      </w:r>
      <w:r w:rsidR="00555721">
        <w:rPr>
          <w:rFonts w:ascii="宋体" w:eastAsia="宋体" w:hAnsi="宋体" w:hint="eastAsia"/>
          <w:sz w:val="24"/>
          <w:szCs w:val="24"/>
        </w:rPr>
        <w:t>，</w:t>
      </w:r>
      <w:r w:rsidR="00D62539" w:rsidRPr="001A4179">
        <w:rPr>
          <w:rFonts w:ascii="宋体" w:eastAsia="宋体" w:hAnsi="宋体" w:hint="eastAsia"/>
          <w:sz w:val="24"/>
          <w:szCs w:val="24"/>
        </w:rPr>
        <w:t>分子</w:t>
      </w:r>
      <w:r w:rsidR="00555721">
        <w:rPr>
          <w:rFonts w:ascii="宋体" w:eastAsia="宋体" w:hAnsi="宋体" w:hint="eastAsia"/>
          <w:sz w:val="24"/>
          <w:szCs w:val="24"/>
        </w:rPr>
        <w:t>、</w:t>
      </w:r>
      <w:r w:rsidR="00D62539" w:rsidRPr="001A4179">
        <w:rPr>
          <w:rFonts w:ascii="宋体" w:eastAsia="宋体" w:hAnsi="宋体" w:hint="eastAsia"/>
          <w:sz w:val="24"/>
          <w:szCs w:val="24"/>
        </w:rPr>
        <w:t>分母分别输入</w:t>
      </w:r>
      <w:r w:rsidR="00D62539" w:rsidRPr="001A4179">
        <w:rPr>
          <w:rFonts w:ascii="宋体" w:eastAsia="宋体" w:hAnsi="宋体"/>
          <w:sz w:val="24"/>
          <w:szCs w:val="24"/>
        </w:rPr>
        <w:t>2</w:t>
      </w:r>
      <w:r w:rsidR="00555721">
        <w:rPr>
          <w:rFonts w:ascii="宋体" w:eastAsia="宋体" w:hAnsi="宋体"/>
          <w:sz w:val="24"/>
          <w:szCs w:val="24"/>
        </w:rPr>
        <w:t>、</w:t>
      </w:r>
      <w:r w:rsidR="00D62539" w:rsidRPr="001A4179">
        <w:rPr>
          <w:rFonts w:ascii="宋体" w:eastAsia="宋体" w:hAnsi="宋体"/>
          <w:sz w:val="24"/>
          <w:szCs w:val="24"/>
        </w:rPr>
        <w:t>5</w:t>
      </w:r>
      <w:r w:rsidR="00555721">
        <w:rPr>
          <w:rFonts w:ascii="宋体" w:eastAsia="宋体" w:hAnsi="宋体"/>
          <w:sz w:val="24"/>
          <w:szCs w:val="24"/>
        </w:rPr>
        <w:t>，</w:t>
      </w:r>
      <w:r w:rsidR="00D62539" w:rsidRPr="001A4179">
        <w:rPr>
          <w:rFonts w:ascii="宋体" w:eastAsia="宋体" w:hAnsi="宋体"/>
          <w:sz w:val="24"/>
          <w:szCs w:val="24"/>
        </w:rPr>
        <w:t>这样就可以实现了。如</w:t>
      </w:r>
      <w:ins w:id="980" w:author="瑞明 唐" w:date="2019-04-17T13:56:00Z">
        <w:r w:rsidR="00391768">
          <w:rPr>
            <w:rFonts w:ascii="宋体" w:eastAsia="宋体" w:hAnsi="宋体"/>
            <w:sz w:val="24"/>
            <w:szCs w:val="24"/>
          </w:rPr>
          <w:fldChar w:fldCharType="begin"/>
        </w:r>
        <w:r w:rsidR="00391768">
          <w:rPr>
            <w:rFonts w:ascii="宋体" w:eastAsia="宋体" w:hAnsi="宋体"/>
            <w:sz w:val="24"/>
            <w:szCs w:val="24"/>
          </w:rPr>
          <w:instrText xml:space="preserve"> REF _Ref6401810 \h </w:instrText>
        </w:r>
      </w:ins>
      <w:r w:rsidR="00391768">
        <w:rPr>
          <w:rFonts w:ascii="宋体" w:eastAsia="宋体" w:hAnsi="宋体"/>
          <w:sz w:val="24"/>
          <w:szCs w:val="24"/>
        </w:rPr>
      </w:r>
      <w:r w:rsidR="00391768">
        <w:rPr>
          <w:rFonts w:ascii="宋体" w:eastAsia="宋体" w:hAnsi="宋体"/>
          <w:sz w:val="24"/>
          <w:szCs w:val="24"/>
        </w:rPr>
        <w:fldChar w:fldCharType="separate"/>
      </w:r>
      <w:ins w:id="981" w:author="瑞明 唐" w:date="2019-04-17T23:36:00Z">
        <w:r w:rsidR="00062BC7">
          <w:t xml:space="preserve">图4 - </w:t>
        </w:r>
        <w:r w:rsidR="00062BC7">
          <w:rPr>
            <w:noProof/>
          </w:rPr>
          <w:t>51</w:t>
        </w:r>
        <w:r w:rsidR="00062BC7">
          <w:rPr>
            <w:rFonts w:hint="eastAsia"/>
          </w:rPr>
          <w:t>公式工具</w:t>
        </w:r>
      </w:ins>
      <w:ins w:id="982" w:author="瑞明 唐" w:date="2019-04-17T13:56:00Z">
        <w:r w:rsidR="00391768">
          <w:rPr>
            <w:rFonts w:ascii="宋体" w:eastAsia="宋体" w:hAnsi="宋体"/>
            <w:sz w:val="24"/>
            <w:szCs w:val="24"/>
          </w:rPr>
          <w:fldChar w:fldCharType="end"/>
        </w:r>
      </w:ins>
      <w:del w:id="983" w:author="瑞明 唐" w:date="2019-04-17T13:56:00Z">
        <w:r w:rsidR="00D62539" w:rsidRPr="001A4179" w:rsidDel="00391768">
          <w:rPr>
            <w:rFonts w:ascii="宋体" w:eastAsia="宋体" w:hAnsi="宋体"/>
            <w:sz w:val="24"/>
            <w:szCs w:val="24"/>
          </w:rPr>
          <w:delText>图4</w:delText>
        </w:r>
        <w:r w:rsidR="00D96DA5" w:rsidDel="00391768">
          <w:rPr>
            <w:rFonts w:ascii="宋体" w:eastAsia="宋体" w:hAnsi="宋体"/>
            <w:sz w:val="24"/>
            <w:szCs w:val="24"/>
          </w:rPr>
          <w:delText>-</w:delText>
        </w:r>
        <w:r w:rsidR="00D62539" w:rsidRPr="001A4179" w:rsidDel="00391768">
          <w:rPr>
            <w:rFonts w:ascii="宋体" w:eastAsia="宋体" w:hAnsi="宋体"/>
            <w:sz w:val="24"/>
            <w:szCs w:val="24"/>
          </w:rPr>
          <w:delText>3</w:delText>
        </w:r>
        <w:r w:rsidR="00AD0A5B" w:rsidDel="00391768">
          <w:rPr>
            <w:rFonts w:ascii="宋体" w:eastAsia="宋体" w:hAnsi="宋体"/>
            <w:sz w:val="24"/>
            <w:szCs w:val="24"/>
          </w:rPr>
          <w:delText>9</w:delText>
        </w:r>
      </w:del>
      <w:r w:rsidR="00D62539" w:rsidRPr="001A4179">
        <w:rPr>
          <w:rFonts w:ascii="宋体" w:eastAsia="宋体" w:hAnsi="宋体" w:hint="eastAsia"/>
          <w:sz w:val="24"/>
          <w:szCs w:val="24"/>
        </w:rPr>
        <w:t>所示。</w:t>
      </w:r>
    </w:p>
    <w:tbl>
      <w:tblPr>
        <w:tblStyle w:val="af1"/>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3914"/>
      </w:tblGrid>
      <w:tr w:rsidR="00AD0A5B" w14:paraId="2FD2862C" w14:textId="77777777" w:rsidTr="00A97A14">
        <w:trPr>
          <w:trHeight w:val="5696"/>
        </w:trPr>
        <w:tc>
          <w:tcPr>
            <w:tcW w:w="4841" w:type="dxa"/>
            <w:vAlign w:val="bottom"/>
          </w:tcPr>
          <w:p w14:paraId="6BBE9FE8" w14:textId="77777777" w:rsidR="00391768" w:rsidRDefault="00AD0A5B">
            <w:pPr>
              <w:keepNext/>
              <w:rPr>
                <w:ins w:id="984" w:author="瑞明 唐" w:date="2019-04-17T13:54:00Z"/>
              </w:rPr>
            </w:pPr>
            <w:r>
              <w:rPr>
                <w:rFonts w:ascii="宋体" w:eastAsia="宋体" w:hAnsi="宋体"/>
                <w:noProof/>
                <w:sz w:val="24"/>
                <w:szCs w:val="24"/>
              </w:rPr>
              <w:drawing>
                <wp:inline distT="0" distB="0" distL="0" distR="0" wp14:anchorId="1542C03C" wp14:editId="555E0A7A">
                  <wp:extent cx="2369907" cy="1652016"/>
                  <wp:effectExtent l="0" t="0" r="0" b="571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4-37.png"/>
                          <pic:cNvPicPr/>
                        </pic:nvPicPr>
                        <pic:blipFill>
                          <a:blip r:embed="rId70">
                            <a:extLst>
                              <a:ext uri="{28A0092B-C50C-407E-A947-70E740481C1C}">
                                <a14:useLocalDpi xmlns:a14="http://schemas.microsoft.com/office/drawing/2010/main" val="0"/>
                              </a:ext>
                            </a:extLst>
                          </a:blip>
                          <a:stretch>
                            <a:fillRect/>
                          </a:stretch>
                        </pic:blipFill>
                        <pic:spPr>
                          <a:xfrm>
                            <a:off x="0" y="0"/>
                            <a:ext cx="2475459" cy="1725594"/>
                          </a:xfrm>
                          <a:prstGeom prst="rect">
                            <a:avLst/>
                          </a:prstGeom>
                        </pic:spPr>
                      </pic:pic>
                    </a:graphicData>
                  </a:graphic>
                </wp:inline>
              </w:drawing>
            </w:r>
          </w:p>
          <w:p w14:paraId="2BBAB09F" w14:textId="7056D01E" w:rsidR="00AD0A5B" w:rsidDel="00391768" w:rsidRDefault="00391768">
            <w:pPr>
              <w:pStyle w:val="a9"/>
              <w:jc w:val="center"/>
              <w:rPr>
                <w:del w:id="985" w:author="瑞明 唐" w:date="2019-04-17T13:54:00Z"/>
              </w:rPr>
              <w:pPrChange w:id="986" w:author="瑞明 唐" w:date="2019-04-17T13:54:00Z">
                <w:pPr>
                  <w:keepNext/>
                </w:pPr>
              </w:pPrChange>
            </w:pPr>
            <w:bookmarkStart w:id="987" w:name="_Ref6401718"/>
            <w:ins w:id="988" w:author="瑞明 唐" w:date="2019-04-17T13:54:00Z">
              <w:r>
                <w:t>图</w:t>
              </w:r>
              <w:r>
                <w:t xml:space="preserve">4 - </w:t>
              </w:r>
              <w:r>
                <w:fldChar w:fldCharType="begin"/>
              </w:r>
              <w:r>
                <w:instrText xml:space="preserve"> SEQ </w:instrText>
              </w:r>
              <w:r>
                <w:instrText>图</w:instrText>
              </w:r>
              <w:r>
                <w:instrText xml:space="preserve">4_- \* ARABIC </w:instrText>
              </w:r>
            </w:ins>
            <w:r>
              <w:fldChar w:fldCharType="separate"/>
            </w:r>
            <w:ins w:id="989" w:author="瑞明 唐" w:date="2019-04-21T10:07:00Z">
              <w:r w:rsidR="00C93B02">
                <w:rPr>
                  <w:noProof/>
                </w:rPr>
                <w:t>49</w:t>
              </w:r>
            </w:ins>
            <w:ins w:id="990" w:author="瑞明 唐" w:date="2019-04-17T13:54:00Z">
              <w:r>
                <w:fldChar w:fldCharType="end"/>
              </w:r>
              <w:r>
                <w:rPr>
                  <w:rFonts w:hint="eastAsia"/>
                </w:rPr>
                <w:t>符号对话框</w:t>
              </w:r>
            </w:ins>
            <w:bookmarkEnd w:id="987"/>
          </w:p>
          <w:p w14:paraId="1B186864" w14:textId="707BA675" w:rsidR="00AD0A5B" w:rsidRDefault="00AD0A5B">
            <w:pPr>
              <w:pStyle w:val="a9"/>
              <w:jc w:val="center"/>
              <w:rPr>
                <w:rFonts w:ascii="宋体" w:eastAsia="宋体" w:hAnsi="宋体"/>
                <w:sz w:val="24"/>
                <w:szCs w:val="24"/>
              </w:rPr>
            </w:pPr>
            <w:del w:id="991" w:author="瑞明 唐" w:date="2019-04-17T13:54: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992" w:author="瑞明 唐" w:date="2019-04-16T16:15:00Z">
              <w:r w:rsidR="00BB747F" w:rsidDel="00C71EF7">
                <w:rPr>
                  <w:noProof/>
                </w:rPr>
                <w:delText>37</w:delText>
              </w:r>
            </w:del>
            <w:del w:id="993" w:author="瑞明 唐" w:date="2019-04-17T13:54:00Z">
              <w:r w:rsidDel="00391768">
                <w:fldChar w:fldCharType="end"/>
              </w:r>
              <w:r w:rsidDel="00391768">
                <w:rPr>
                  <w:rFonts w:hint="eastAsia"/>
                </w:rPr>
                <w:delText>符号对话框</w:delText>
              </w:r>
            </w:del>
          </w:p>
        </w:tc>
        <w:tc>
          <w:tcPr>
            <w:tcW w:w="3914" w:type="dxa"/>
            <w:vAlign w:val="bottom"/>
          </w:tcPr>
          <w:p w14:paraId="61BE2EB0" w14:textId="77777777" w:rsidR="00391768" w:rsidRDefault="00AD0A5B">
            <w:pPr>
              <w:keepNext/>
              <w:jc w:val="center"/>
              <w:rPr>
                <w:ins w:id="994" w:author="瑞明 唐" w:date="2019-04-17T13:54:00Z"/>
              </w:rPr>
            </w:pPr>
            <w:r>
              <w:rPr>
                <w:rFonts w:ascii="宋体" w:eastAsia="宋体" w:hAnsi="宋体"/>
                <w:noProof/>
                <w:sz w:val="24"/>
                <w:szCs w:val="24"/>
              </w:rPr>
              <w:drawing>
                <wp:inline distT="0" distB="0" distL="0" distR="0" wp14:anchorId="539CE8A1" wp14:editId="13C4C4C3">
                  <wp:extent cx="1889760" cy="3252145"/>
                  <wp:effectExtent l="0" t="0" r="0" b="571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4-38.png"/>
                          <pic:cNvPicPr/>
                        </pic:nvPicPr>
                        <pic:blipFill>
                          <a:blip r:embed="rId71">
                            <a:extLst>
                              <a:ext uri="{28A0092B-C50C-407E-A947-70E740481C1C}">
                                <a14:useLocalDpi xmlns:a14="http://schemas.microsoft.com/office/drawing/2010/main" val="0"/>
                              </a:ext>
                            </a:extLst>
                          </a:blip>
                          <a:stretch>
                            <a:fillRect/>
                          </a:stretch>
                        </pic:blipFill>
                        <pic:spPr>
                          <a:xfrm>
                            <a:off x="0" y="0"/>
                            <a:ext cx="1918595" cy="3301769"/>
                          </a:xfrm>
                          <a:prstGeom prst="rect">
                            <a:avLst/>
                          </a:prstGeom>
                        </pic:spPr>
                      </pic:pic>
                    </a:graphicData>
                  </a:graphic>
                </wp:inline>
              </w:drawing>
            </w:r>
          </w:p>
          <w:p w14:paraId="45A457BF" w14:textId="1228B8E4" w:rsidR="00AD0A5B" w:rsidDel="00391768" w:rsidRDefault="00391768">
            <w:pPr>
              <w:pStyle w:val="a9"/>
              <w:jc w:val="center"/>
              <w:rPr>
                <w:del w:id="995" w:author="瑞明 唐" w:date="2019-04-17T13:54:00Z"/>
              </w:rPr>
              <w:pPrChange w:id="996" w:author="瑞明 唐" w:date="2019-04-17T13:54:00Z">
                <w:pPr>
                  <w:keepNext/>
                  <w:jc w:val="center"/>
                </w:pPr>
              </w:pPrChange>
            </w:pPr>
            <w:bookmarkStart w:id="997" w:name="_Ref6401764"/>
            <w:ins w:id="998" w:author="瑞明 唐" w:date="2019-04-17T13:54:00Z">
              <w:r>
                <w:t>图</w:t>
              </w:r>
              <w:r>
                <w:t xml:space="preserve">4 - </w:t>
              </w:r>
              <w:r>
                <w:fldChar w:fldCharType="begin"/>
              </w:r>
              <w:r>
                <w:instrText xml:space="preserve"> SEQ </w:instrText>
              </w:r>
              <w:r>
                <w:instrText>图</w:instrText>
              </w:r>
              <w:r>
                <w:instrText xml:space="preserve">4_- \* ARABIC </w:instrText>
              </w:r>
            </w:ins>
            <w:r>
              <w:fldChar w:fldCharType="separate"/>
            </w:r>
            <w:ins w:id="999" w:author="瑞明 唐" w:date="2019-04-21T10:07:00Z">
              <w:r w:rsidR="00C93B02">
                <w:rPr>
                  <w:noProof/>
                </w:rPr>
                <w:t>50</w:t>
              </w:r>
            </w:ins>
            <w:ins w:id="1000" w:author="瑞明 唐" w:date="2019-04-17T13:54:00Z">
              <w:r>
                <w:fldChar w:fldCharType="end"/>
              </w:r>
              <w:r>
                <w:rPr>
                  <w:rFonts w:hint="eastAsia"/>
                </w:rPr>
                <w:t>公式对话框</w:t>
              </w:r>
            </w:ins>
            <w:bookmarkEnd w:id="997"/>
          </w:p>
          <w:p w14:paraId="12698A9D" w14:textId="2DE8FB80" w:rsidR="00AD0A5B" w:rsidRDefault="00AD0A5B">
            <w:pPr>
              <w:pStyle w:val="a9"/>
              <w:jc w:val="center"/>
              <w:rPr>
                <w:rFonts w:ascii="宋体" w:eastAsia="宋体" w:hAnsi="宋体"/>
                <w:sz w:val="24"/>
                <w:szCs w:val="24"/>
              </w:rPr>
            </w:pPr>
            <w:del w:id="1001" w:author="瑞明 唐" w:date="2019-04-17T13:54: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02" w:author="瑞明 唐" w:date="2019-04-16T16:15:00Z">
              <w:r w:rsidR="00BB747F" w:rsidDel="00C71EF7">
                <w:rPr>
                  <w:noProof/>
                </w:rPr>
                <w:delText>38</w:delText>
              </w:r>
            </w:del>
            <w:del w:id="1003" w:author="瑞明 唐" w:date="2019-04-17T13:54:00Z">
              <w:r w:rsidDel="00391768">
                <w:fldChar w:fldCharType="end"/>
              </w:r>
              <w:r w:rsidDel="00391768">
                <w:rPr>
                  <w:rFonts w:hint="eastAsia"/>
                </w:rPr>
                <w:delText>公式对话框</w:delText>
              </w:r>
            </w:del>
          </w:p>
        </w:tc>
      </w:tr>
    </w:tbl>
    <w:p w14:paraId="752D0372" w14:textId="44771126" w:rsidR="00DA1099" w:rsidRDefault="00DA1099" w:rsidP="00DA1099">
      <w:pPr>
        <w:ind w:firstLineChars="200" w:firstLine="509"/>
        <w:rPr>
          <w:rFonts w:ascii="宋体" w:eastAsia="宋体" w:hAnsi="宋体"/>
          <w:sz w:val="24"/>
          <w:szCs w:val="24"/>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D0A5B" w14:paraId="46D3D417" w14:textId="77777777" w:rsidTr="001A4179">
        <w:tc>
          <w:tcPr>
            <w:tcW w:w="5000" w:type="pct"/>
          </w:tcPr>
          <w:p w14:paraId="1210D6B2" w14:textId="77777777" w:rsidR="00391768" w:rsidRDefault="00AD0A5B">
            <w:pPr>
              <w:keepNext/>
              <w:jc w:val="center"/>
              <w:rPr>
                <w:ins w:id="1004" w:author="瑞明 唐" w:date="2019-04-17T13:56:00Z"/>
              </w:rPr>
            </w:pPr>
            <w:r>
              <w:rPr>
                <w:rFonts w:ascii="宋体" w:eastAsia="宋体" w:hAnsi="宋体" w:hint="eastAsia"/>
                <w:noProof/>
                <w:sz w:val="24"/>
                <w:szCs w:val="24"/>
              </w:rPr>
              <w:drawing>
                <wp:inline distT="0" distB="0" distL="0" distR="0" wp14:anchorId="67D69810" wp14:editId="7EBD2987">
                  <wp:extent cx="3393583" cy="3065887"/>
                  <wp:effectExtent l="0" t="0" r="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4-39.png"/>
                          <pic:cNvPicPr/>
                        </pic:nvPicPr>
                        <pic:blipFill>
                          <a:blip r:embed="rId72">
                            <a:extLst>
                              <a:ext uri="{28A0092B-C50C-407E-A947-70E740481C1C}">
                                <a14:useLocalDpi xmlns:a14="http://schemas.microsoft.com/office/drawing/2010/main" val="0"/>
                              </a:ext>
                            </a:extLst>
                          </a:blip>
                          <a:stretch>
                            <a:fillRect/>
                          </a:stretch>
                        </pic:blipFill>
                        <pic:spPr>
                          <a:xfrm>
                            <a:off x="0" y="0"/>
                            <a:ext cx="3402709" cy="3074132"/>
                          </a:xfrm>
                          <a:prstGeom prst="rect">
                            <a:avLst/>
                          </a:prstGeom>
                        </pic:spPr>
                      </pic:pic>
                    </a:graphicData>
                  </a:graphic>
                </wp:inline>
              </w:drawing>
            </w:r>
          </w:p>
          <w:p w14:paraId="44022212" w14:textId="26532BC5" w:rsidR="00AD0A5B" w:rsidDel="00391768" w:rsidRDefault="00391768">
            <w:pPr>
              <w:pStyle w:val="a9"/>
              <w:jc w:val="center"/>
              <w:rPr>
                <w:del w:id="1005" w:author="瑞明 唐" w:date="2019-04-17T13:56:00Z"/>
              </w:rPr>
              <w:pPrChange w:id="1006" w:author="瑞明 唐" w:date="2019-04-17T13:56:00Z">
                <w:pPr>
                  <w:keepNext/>
                  <w:jc w:val="center"/>
                </w:pPr>
              </w:pPrChange>
            </w:pPr>
            <w:bookmarkStart w:id="1007" w:name="_Ref6401810"/>
            <w:ins w:id="1008" w:author="瑞明 唐" w:date="2019-04-17T13:56:00Z">
              <w:r>
                <w:t>图</w:t>
              </w:r>
              <w:r>
                <w:t xml:space="preserve">4 - </w:t>
              </w:r>
              <w:r>
                <w:fldChar w:fldCharType="begin"/>
              </w:r>
              <w:r>
                <w:instrText xml:space="preserve"> SEQ </w:instrText>
              </w:r>
              <w:r>
                <w:instrText>图</w:instrText>
              </w:r>
              <w:r>
                <w:instrText xml:space="preserve">4_- \* ARABIC </w:instrText>
              </w:r>
            </w:ins>
            <w:r>
              <w:fldChar w:fldCharType="separate"/>
            </w:r>
            <w:ins w:id="1009" w:author="瑞明 唐" w:date="2019-04-21T10:07:00Z">
              <w:r w:rsidR="00C93B02">
                <w:rPr>
                  <w:noProof/>
                </w:rPr>
                <w:t>51</w:t>
              </w:r>
            </w:ins>
            <w:ins w:id="1010" w:author="瑞明 唐" w:date="2019-04-17T13:56:00Z">
              <w:r>
                <w:fldChar w:fldCharType="end"/>
              </w:r>
              <w:r>
                <w:rPr>
                  <w:rFonts w:hint="eastAsia"/>
                </w:rPr>
                <w:t>公式工具</w:t>
              </w:r>
            </w:ins>
            <w:bookmarkEnd w:id="1007"/>
          </w:p>
          <w:p w14:paraId="4FB3FBE8" w14:textId="0A4A65B2" w:rsidR="00AD0A5B" w:rsidRDefault="00AD0A5B">
            <w:pPr>
              <w:pStyle w:val="a9"/>
              <w:jc w:val="center"/>
              <w:rPr>
                <w:rFonts w:ascii="宋体" w:eastAsia="宋体" w:hAnsi="宋体"/>
                <w:sz w:val="24"/>
                <w:szCs w:val="24"/>
              </w:rPr>
            </w:pPr>
            <w:del w:id="1011" w:author="瑞明 唐" w:date="2019-04-17T13:56: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12" w:author="瑞明 唐" w:date="2019-04-16T16:15:00Z">
              <w:r w:rsidR="00BB747F" w:rsidDel="00C71EF7">
                <w:rPr>
                  <w:noProof/>
                </w:rPr>
                <w:delText>39</w:delText>
              </w:r>
            </w:del>
            <w:del w:id="1013" w:author="瑞明 唐" w:date="2019-04-17T13:56:00Z">
              <w:r w:rsidDel="00391768">
                <w:fldChar w:fldCharType="end"/>
              </w:r>
              <w:r w:rsidDel="00391768">
                <w:rPr>
                  <w:rFonts w:hint="eastAsia"/>
                </w:rPr>
                <w:delText>公式工具</w:delText>
              </w:r>
            </w:del>
          </w:p>
        </w:tc>
      </w:tr>
    </w:tbl>
    <w:p w14:paraId="26D9A6F6" w14:textId="77777777" w:rsidR="00AD0A5B" w:rsidRPr="001A4179" w:rsidRDefault="00AD0A5B" w:rsidP="00DA1099">
      <w:pPr>
        <w:ind w:firstLineChars="200" w:firstLine="509"/>
        <w:rPr>
          <w:rFonts w:ascii="宋体" w:eastAsia="宋体" w:hAnsi="宋体"/>
          <w:sz w:val="24"/>
          <w:szCs w:val="24"/>
        </w:rPr>
      </w:pPr>
    </w:p>
    <w:p w14:paraId="5AEA2B1E" w14:textId="36802C51" w:rsidR="005014CC" w:rsidRPr="001A4179" w:rsidRDefault="002013BA" w:rsidP="002013BA">
      <w:pPr>
        <w:pStyle w:val="3"/>
        <w:ind w:firstLine="672"/>
        <w:rPr>
          <w:rFonts w:ascii="宋体" w:hAnsi="宋体"/>
        </w:rPr>
      </w:pPr>
      <w:r w:rsidRPr="001A4179">
        <w:rPr>
          <w:rFonts w:ascii="宋体" w:hAnsi="宋体"/>
        </w:rPr>
        <w:lastRenderedPageBreak/>
        <w:t>3</w:t>
      </w:r>
      <w:r w:rsidR="008764DD">
        <w:rPr>
          <w:rFonts w:ascii="宋体" w:hAnsi="宋体" w:hint="eastAsia"/>
        </w:rPr>
        <w:t>.</w:t>
      </w:r>
      <w:r w:rsidRPr="001A4179">
        <w:rPr>
          <w:rFonts w:ascii="宋体" w:hAnsi="宋体"/>
        </w:rPr>
        <w:t>3</w:t>
      </w:r>
      <w:r w:rsidRPr="001A4179">
        <w:rPr>
          <w:rFonts w:ascii="宋体" w:hAnsi="宋体" w:hint="eastAsia"/>
        </w:rPr>
        <w:t>查找与替换</w:t>
      </w:r>
    </w:p>
    <w:p w14:paraId="6484FDBB" w14:textId="6CF029D9" w:rsidR="005014CC" w:rsidRPr="001A4179" w:rsidRDefault="003B5B37" w:rsidP="00F2670B">
      <w:pPr>
        <w:ind w:firstLineChars="200" w:firstLine="509"/>
        <w:rPr>
          <w:rFonts w:ascii="宋体" w:eastAsia="宋体" w:hAnsi="宋体"/>
          <w:sz w:val="24"/>
          <w:szCs w:val="24"/>
        </w:rPr>
      </w:pPr>
      <w:r w:rsidRPr="001A4179">
        <w:rPr>
          <w:rFonts w:ascii="宋体" w:eastAsia="宋体" w:hAnsi="宋体" w:hint="eastAsia"/>
          <w:sz w:val="24"/>
          <w:szCs w:val="24"/>
        </w:rPr>
        <w:t>在文档的编辑过程中</w:t>
      </w:r>
      <w:r w:rsidR="00555721">
        <w:rPr>
          <w:rFonts w:ascii="宋体" w:eastAsia="宋体" w:hAnsi="宋体" w:hint="eastAsia"/>
          <w:sz w:val="24"/>
          <w:szCs w:val="24"/>
        </w:rPr>
        <w:t>，</w:t>
      </w:r>
      <w:r w:rsidRPr="001A4179">
        <w:rPr>
          <w:rFonts w:ascii="宋体" w:eastAsia="宋体" w:hAnsi="宋体" w:hint="eastAsia"/>
          <w:sz w:val="24"/>
          <w:szCs w:val="24"/>
        </w:rPr>
        <w:t>经常需要在文档中查找某些内容</w:t>
      </w:r>
      <w:r w:rsidR="00555721">
        <w:rPr>
          <w:rFonts w:ascii="宋体" w:eastAsia="宋体" w:hAnsi="宋体" w:hint="eastAsia"/>
          <w:sz w:val="24"/>
          <w:szCs w:val="24"/>
        </w:rPr>
        <w:t>，</w:t>
      </w:r>
      <w:r w:rsidRPr="001A4179">
        <w:rPr>
          <w:rFonts w:ascii="宋体" w:eastAsia="宋体" w:hAnsi="宋体" w:hint="eastAsia"/>
          <w:sz w:val="24"/>
          <w:szCs w:val="24"/>
        </w:rPr>
        <w:t>或需要对某些内容进行替换。对于较长的文档</w:t>
      </w:r>
      <w:r w:rsidR="00555721">
        <w:rPr>
          <w:rFonts w:ascii="宋体" w:eastAsia="宋体" w:hAnsi="宋体" w:hint="eastAsia"/>
          <w:sz w:val="24"/>
          <w:szCs w:val="24"/>
        </w:rPr>
        <w:t>，</w:t>
      </w:r>
      <w:r w:rsidRPr="001A4179">
        <w:rPr>
          <w:rFonts w:ascii="宋体" w:eastAsia="宋体" w:hAnsi="宋体" w:hint="eastAsia"/>
          <w:sz w:val="24"/>
          <w:szCs w:val="24"/>
        </w:rPr>
        <w:t>如果手工逐字逐句去查找或替换</w:t>
      </w:r>
      <w:r w:rsidR="00555721">
        <w:rPr>
          <w:rFonts w:ascii="宋体" w:eastAsia="宋体" w:hAnsi="宋体" w:hint="eastAsia"/>
          <w:sz w:val="24"/>
          <w:szCs w:val="24"/>
        </w:rPr>
        <w:t>，</w:t>
      </w:r>
      <w:r w:rsidRPr="001A4179">
        <w:rPr>
          <w:rFonts w:ascii="宋体" w:eastAsia="宋体" w:hAnsi="宋体" w:hint="eastAsia"/>
          <w:sz w:val="24"/>
          <w:szCs w:val="24"/>
        </w:rPr>
        <w:t>不仅费时费力</w:t>
      </w:r>
      <w:r w:rsidR="00555721">
        <w:rPr>
          <w:rFonts w:ascii="宋体" w:eastAsia="宋体" w:hAnsi="宋体" w:hint="eastAsia"/>
          <w:sz w:val="24"/>
          <w:szCs w:val="24"/>
        </w:rPr>
        <w:t>，</w:t>
      </w:r>
      <w:r w:rsidRPr="001A4179">
        <w:rPr>
          <w:rFonts w:ascii="宋体" w:eastAsia="宋体" w:hAnsi="宋体" w:hint="eastAsia"/>
          <w:sz w:val="24"/>
          <w:szCs w:val="24"/>
        </w:rPr>
        <w:t>而且可能还有遗漏。利用查找和替换功能</w:t>
      </w:r>
      <w:r w:rsidR="00555721">
        <w:rPr>
          <w:rFonts w:ascii="宋体" w:eastAsia="宋体" w:hAnsi="宋体" w:hint="eastAsia"/>
          <w:sz w:val="24"/>
          <w:szCs w:val="24"/>
        </w:rPr>
        <w:t>，</w:t>
      </w:r>
      <w:r w:rsidRPr="001A4179">
        <w:rPr>
          <w:rFonts w:ascii="宋体" w:eastAsia="宋体" w:hAnsi="宋体" w:hint="eastAsia"/>
          <w:sz w:val="24"/>
          <w:szCs w:val="24"/>
        </w:rPr>
        <w:t>可以很方便地完成这些工作。</w:t>
      </w:r>
    </w:p>
    <w:p w14:paraId="5D06D4FC" w14:textId="264DD982" w:rsidR="003B5B37" w:rsidRPr="001A4179" w:rsidRDefault="008D1FBB" w:rsidP="001A4179">
      <w:pPr>
        <w:ind w:firstLineChars="200" w:firstLine="509"/>
        <w:rPr>
          <w:rFonts w:ascii="宋体" w:eastAsia="宋体" w:hAnsi="宋体"/>
          <w:sz w:val="24"/>
          <w:szCs w:val="24"/>
        </w:rPr>
      </w:pPr>
      <w:r w:rsidRPr="001A4179">
        <w:rPr>
          <w:rFonts w:ascii="宋体" w:eastAsia="宋体" w:hAnsi="宋体"/>
          <w:sz w:val="24"/>
          <w:szCs w:val="24"/>
        </w:rPr>
        <w:t>3</w:t>
      </w:r>
      <w:r w:rsidR="008764DD">
        <w:rPr>
          <w:rFonts w:ascii="宋体" w:eastAsia="宋体" w:hAnsi="宋体" w:hint="eastAsia"/>
          <w:sz w:val="24"/>
          <w:szCs w:val="24"/>
        </w:rPr>
        <w:t>.</w:t>
      </w:r>
      <w:r w:rsidRPr="001A4179">
        <w:rPr>
          <w:rFonts w:ascii="宋体" w:eastAsia="宋体" w:hAnsi="宋体"/>
          <w:sz w:val="24"/>
          <w:szCs w:val="24"/>
        </w:rPr>
        <w:t>3</w:t>
      </w:r>
      <w:r w:rsidR="008764DD">
        <w:rPr>
          <w:rFonts w:ascii="宋体" w:eastAsia="宋体" w:hAnsi="宋体"/>
          <w:sz w:val="24"/>
          <w:szCs w:val="24"/>
        </w:rPr>
        <w:t>.</w:t>
      </w:r>
      <w:r w:rsidRPr="001A4179">
        <w:rPr>
          <w:rFonts w:ascii="宋体" w:eastAsia="宋体" w:hAnsi="宋体"/>
          <w:sz w:val="24"/>
          <w:szCs w:val="24"/>
        </w:rPr>
        <w:t>1</w:t>
      </w:r>
      <w:r w:rsidR="003B5B37" w:rsidRPr="001A4179">
        <w:rPr>
          <w:rFonts w:ascii="宋体" w:eastAsia="宋体" w:hAnsi="宋体" w:hint="eastAsia"/>
          <w:sz w:val="24"/>
          <w:szCs w:val="24"/>
        </w:rPr>
        <w:t>查找</w:t>
      </w:r>
    </w:p>
    <w:p w14:paraId="2CDCCE73" w14:textId="1F0A0903" w:rsidR="00C77206" w:rsidRPr="001A4179" w:rsidDel="00C77206" w:rsidRDefault="00B32758" w:rsidP="00C77206">
      <w:pPr>
        <w:pStyle w:val="a6"/>
        <w:ind w:firstLine="509"/>
        <w:rPr>
          <w:del w:id="1014" w:author="瑞明 唐" w:date="2019-04-17T16:46:00Z"/>
          <w:moveTo w:id="1015" w:author="瑞明 唐" w:date="2019-04-17T16:46:00Z"/>
          <w:rFonts w:ascii="宋体" w:eastAsia="宋体" w:hAnsi="宋体"/>
          <w:sz w:val="24"/>
          <w:szCs w:val="24"/>
        </w:rPr>
      </w:pPr>
      <w:bookmarkStart w:id="1016" w:name="_Hlk3565931"/>
      <w:r w:rsidRPr="001A4179">
        <w:rPr>
          <w:rFonts w:ascii="宋体" w:eastAsia="宋体" w:hAnsi="宋体" w:hint="eastAsia"/>
          <w:sz w:val="24"/>
          <w:szCs w:val="24"/>
        </w:rPr>
        <w:t>在“开始”选项卡“编辑”分组中点击“查找”如</w:t>
      </w:r>
      <w:ins w:id="1017" w:author="瑞明 唐" w:date="2019-04-17T13:57: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_Ref6401864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18" w:author="瑞明 唐" w:date="2019-04-17T23:36:00Z">
        <w:r w:rsidR="00062BC7">
          <w:t xml:space="preserve">图4 - </w:t>
        </w:r>
        <w:r w:rsidR="00062BC7">
          <w:rPr>
            <w:noProof/>
          </w:rPr>
          <w:t>52</w:t>
        </w:r>
        <w:r w:rsidR="00062BC7">
          <w:rPr>
            <w:rFonts w:hint="eastAsia"/>
          </w:rPr>
          <w:t>查找工具</w:t>
        </w:r>
      </w:ins>
      <w:ins w:id="1019" w:author="瑞明 唐" w:date="2019-04-17T13:57:00Z">
        <w:r w:rsidR="00391768">
          <w:rPr>
            <w:rFonts w:ascii="宋体" w:eastAsia="宋体" w:hAnsi="宋体"/>
            <w:sz w:val="24"/>
            <w:szCs w:val="24"/>
          </w:rPr>
          <w:fldChar w:fldCharType="end"/>
        </w:r>
      </w:ins>
      <w:del w:id="1020" w:author="瑞明 唐" w:date="2019-04-17T13:57: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8D1FBB" w:rsidDel="00391768">
          <w:rPr>
            <w:rFonts w:ascii="宋体" w:eastAsia="宋体" w:hAnsi="宋体"/>
            <w:sz w:val="24"/>
            <w:szCs w:val="24"/>
          </w:rPr>
          <w:delText>40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或者</w:t>
      </w:r>
      <w:r w:rsidR="003B5B37" w:rsidRPr="001A4179">
        <w:rPr>
          <w:rFonts w:ascii="宋体" w:eastAsia="宋体" w:hAnsi="宋体" w:hint="eastAsia"/>
          <w:sz w:val="24"/>
          <w:szCs w:val="24"/>
        </w:rPr>
        <w:t>通过组合键</w:t>
      </w:r>
      <w:r w:rsidRPr="001A4179">
        <w:rPr>
          <w:rFonts w:ascii="宋体" w:eastAsia="宋体" w:hAnsi="宋体" w:hint="eastAsia"/>
          <w:sz w:val="24"/>
          <w:szCs w:val="24"/>
        </w:rPr>
        <w:t>“</w:t>
      </w:r>
      <w:proofErr w:type="spellStart"/>
      <w:r w:rsidR="003B5B37" w:rsidRPr="001A4179">
        <w:rPr>
          <w:rFonts w:ascii="宋体" w:eastAsia="宋体" w:hAnsi="宋体"/>
          <w:sz w:val="24"/>
          <w:szCs w:val="24"/>
        </w:rPr>
        <w:t>Ctrl+F</w:t>
      </w:r>
      <w:proofErr w:type="spellEnd"/>
      <w:r w:rsidRPr="001A4179">
        <w:rPr>
          <w:rFonts w:ascii="宋体" w:eastAsia="宋体" w:hAnsi="宋体" w:hint="eastAsia"/>
          <w:sz w:val="24"/>
          <w:szCs w:val="24"/>
        </w:rPr>
        <w:t>”</w:t>
      </w:r>
      <w:r w:rsidR="003B5B37" w:rsidRPr="001A4179">
        <w:rPr>
          <w:rFonts w:ascii="宋体" w:eastAsia="宋体" w:hAnsi="宋体" w:hint="eastAsia"/>
          <w:sz w:val="24"/>
          <w:szCs w:val="24"/>
        </w:rPr>
        <w:t>打开“导航”窗格</w:t>
      </w:r>
      <w:bookmarkEnd w:id="1016"/>
      <w:r w:rsidR="00555721">
        <w:rPr>
          <w:rFonts w:ascii="宋体" w:eastAsia="宋体" w:hAnsi="宋体" w:hint="eastAsia"/>
          <w:sz w:val="24"/>
          <w:szCs w:val="24"/>
        </w:rPr>
        <w:t>，</w:t>
      </w:r>
      <w:r w:rsidR="003B5B37" w:rsidRPr="001A4179">
        <w:rPr>
          <w:rFonts w:ascii="宋体" w:eastAsia="宋体" w:hAnsi="宋体" w:hint="eastAsia"/>
          <w:sz w:val="24"/>
          <w:szCs w:val="24"/>
        </w:rPr>
        <w:t>在窗格中输入“</w:t>
      </w:r>
      <w:r w:rsidR="001350B0">
        <w:rPr>
          <w:rFonts w:ascii="宋体" w:eastAsia="宋体" w:hAnsi="宋体" w:hint="eastAsia"/>
          <w:sz w:val="24"/>
          <w:szCs w:val="24"/>
        </w:rPr>
        <w:t>时间</w:t>
      </w:r>
      <w:r w:rsidR="003B5B37" w:rsidRPr="001A4179">
        <w:rPr>
          <w:rFonts w:ascii="宋体" w:eastAsia="宋体" w:hAnsi="宋体" w:hint="eastAsia"/>
          <w:sz w:val="24"/>
          <w:szCs w:val="24"/>
        </w:rPr>
        <w:t>”</w:t>
      </w:r>
      <w:r w:rsidR="00555721">
        <w:rPr>
          <w:rFonts w:ascii="宋体" w:eastAsia="宋体" w:hAnsi="宋体" w:hint="eastAsia"/>
          <w:sz w:val="24"/>
          <w:szCs w:val="24"/>
        </w:rPr>
        <w:t>，</w:t>
      </w:r>
      <w:moveToRangeStart w:id="1021" w:author="瑞明 唐" w:date="2019-04-17T16:46:00Z" w:name="move6412024"/>
      <w:moveTo w:id="1022" w:author="瑞明 唐" w:date="2019-04-17T16:46:00Z">
        <w:r w:rsidR="00C77206" w:rsidRPr="001A4179">
          <w:rPr>
            <w:rFonts w:ascii="宋体" w:eastAsia="宋体" w:hAnsi="宋体" w:hint="eastAsia"/>
            <w:sz w:val="24"/>
            <w:szCs w:val="24"/>
          </w:rPr>
          <w:t>回车之后</w:t>
        </w:r>
        <w:r w:rsidR="00C77206">
          <w:rPr>
            <w:rFonts w:ascii="宋体" w:eastAsia="宋体" w:hAnsi="宋体" w:hint="eastAsia"/>
            <w:sz w:val="24"/>
            <w:szCs w:val="24"/>
          </w:rPr>
          <w:t>，</w:t>
        </w:r>
        <w:r w:rsidR="00C77206" w:rsidRPr="001A4179">
          <w:rPr>
            <w:rFonts w:ascii="宋体" w:eastAsia="宋体" w:hAnsi="宋体" w:hint="eastAsia"/>
            <w:sz w:val="24"/>
            <w:szCs w:val="24"/>
          </w:rPr>
          <w:t>就会显示有</w:t>
        </w:r>
        <w:r w:rsidR="00C77206">
          <w:rPr>
            <w:rFonts w:ascii="宋体" w:eastAsia="宋体" w:hAnsi="宋体"/>
            <w:sz w:val="24"/>
            <w:szCs w:val="24"/>
          </w:rPr>
          <w:t>5</w:t>
        </w:r>
        <w:r w:rsidR="00C77206" w:rsidRPr="001A4179">
          <w:rPr>
            <w:rFonts w:ascii="宋体" w:eastAsia="宋体" w:hAnsi="宋体" w:hint="eastAsia"/>
            <w:sz w:val="24"/>
            <w:szCs w:val="24"/>
          </w:rPr>
          <w:t>个匹配结果</w:t>
        </w:r>
        <w:r w:rsidR="00C77206">
          <w:rPr>
            <w:rFonts w:ascii="宋体" w:eastAsia="宋体" w:hAnsi="宋体" w:hint="eastAsia"/>
            <w:sz w:val="24"/>
            <w:szCs w:val="24"/>
          </w:rPr>
          <w:t>，</w:t>
        </w:r>
        <w:r w:rsidR="00C77206" w:rsidRPr="001A4179">
          <w:rPr>
            <w:rFonts w:ascii="宋体" w:eastAsia="宋体" w:hAnsi="宋体" w:hint="eastAsia"/>
            <w:sz w:val="24"/>
            <w:szCs w:val="24"/>
          </w:rPr>
          <w:t>在文档中所有匹配的结果都会以高亮背景显示出来。</w:t>
        </w:r>
      </w:moveTo>
    </w:p>
    <w:moveToRangeEnd w:id="1021"/>
    <w:p w14:paraId="1C464DA8" w14:textId="59341762" w:rsidR="00D92D0E" w:rsidRPr="00C77206" w:rsidRDefault="003B5B37" w:rsidP="00062BC7">
      <w:pPr>
        <w:pStyle w:val="a6"/>
        <w:ind w:firstLine="449"/>
      </w:pPr>
      <w:r w:rsidRPr="00062BC7">
        <w:rPr>
          <w:rFonts w:hint="eastAsia"/>
        </w:rPr>
        <w:t>如</w:t>
      </w:r>
      <w:ins w:id="1023" w:author="瑞明 唐" w:date="2019-04-17T13:58:00Z">
        <w:r w:rsidR="00391768" w:rsidRPr="00C77206">
          <w:fldChar w:fldCharType="begin"/>
        </w:r>
        <w:r w:rsidR="00391768" w:rsidRPr="00C77206">
          <w:instrText xml:space="preserve"> REF _Ref6401946 \h </w:instrText>
        </w:r>
      </w:ins>
      <w:r w:rsidR="00391768" w:rsidRPr="00C77206">
        <w:rPr>
          <w:rPrChange w:id="1024" w:author="瑞明 唐" w:date="2019-04-17T16:46:00Z">
            <w:rPr/>
          </w:rPrChange>
        </w:rPr>
        <w:fldChar w:fldCharType="separate"/>
      </w:r>
      <w:ins w:id="1025" w:author="瑞明 唐" w:date="2019-04-17T23:36:00Z">
        <w:r w:rsidR="00062BC7">
          <w:t xml:space="preserve">图4 - </w:t>
        </w:r>
        <w:r w:rsidR="00062BC7">
          <w:rPr>
            <w:noProof/>
          </w:rPr>
          <w:t>53</w:t>
        </w:r>
        <w:r w:rsidR="00062BC7">
          <w:rPr>
            <w:rFonts w:hint="eastAsia"/>
          </w:rPr>
          <w:t>执行查找命令结果</w:t>
        </w:r>
      </w:ins>
      <w:ins w:id="1026" w:author="瑞明 唐" w:date="2019-04-17T13:58:00Z">
        <w:r w:rsidR="00391768" w:rsidRPr="00C77206">
          <w:rPr>
            <w:rPrChange w:id="1027" w:author="瑞明 唐" w:date="2019-04-17T16:46:00Z">
              <w:rPr/>
            </w:rPrChange>
          </w:rPr>
          <w:fldChar w:fldCharType="end"/>
        </w:r>
      </w:ins>
      <w:del w:id="1028" w:author="瑞明 唐" w:date="2019-04-17T13:58:00Z">
        <w:r w:rsidRPr="00062BC7" w:rsidDel="00391768">
          <w:rPr>
            <w:rFonts w:hint="eastAsia"/>
          </w:rPr>
          <w:delText>图</w:delText>
        </w:r>
        <w:r w:rsidRPr="00C77206" w:rsidDel="00391768">
          <w:delText>4</w:delText>
        </w:r>
        <w:r w:rsidR="00D96DA5" w:rsidRPr="00C77206" w:rsidDel="00391768">
          <w:delText>-</w:delText>
        </w:r>
        <w:r w:rsidR="008D1FBB" w:rsidRPr="00C77206" w:rsidDel="00391768">
          <w:delText>41</w:delText>
        </w:r>
      </w:del>
      <w:r w:rsidRPr="00C77206">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92D0E" w14:paraId="0D109E3E" w14:textId="77777777" w:rsidTr="001A4179">
        <w:trPr>
          <w:trHeight w:val="2949"/>
        </w:trPr>
        <w:tc>
          <w:tcPr>
            <w:tcW w:w="8528" w:type="dxa"/>
          </w:tcPr>
          <w:p w14:paraId="4C913306" w14:textId="77777777" w:rsidR="00391768" w:rsidRDefault="00D92D0E">
            <w:pPr>
              <w:pStyle w:val="a6"/>
              <w:keepNext/>
              <w:ind w:firstLineChars="0" w:firstLine="0"/>
              <w:jc w:val="center"/>
              <w:rPr>
                <w:ins w:id="1029" w:author="瑞明 唐" w:date="2019-04-17T13:57:00Z"/>
              </w:rPr>
            </w:pPr>
            <w:r>
              <w:rPr>
                <w:rFonts w:ascii="宋体" w:eastAsia="宋体" w:hAnsi="宋体"/>
                <w:noProof/>
                <w:sz w:val="24"/>
                <w:szCs w:val="24"/>
              </w:rPr>
              <w:drawing>
                <wp:inline distT="0" distB="0" distL="0" distR="0" wp14:anchorId="5CB24D52" wp14:editId="16DB2B80">
                  <wp:extent cx="4316061" cy="1390918"/>
                  <wp:effectExtent l="0" t="0" r="889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4-40.png"/>
                          <pic:cNvPicPr/>
                        </pic:nvPicPr>
                        <pic:blipFill>
                          <a:blip r:embed="rId73">
                            <a:extLst>
                              <a:ext uri="{28A0092B-C50C-407E-A947-70E740481C1C}">
                                <a14:useLocalDpi xmlns:a14="http://schemas.microsoft.com/office/drawing/2010/main" val="0"/>
                              </a:ext>
                            </a:extLst>
                          </a:blip>
                          <a:stretch>
                            <a:fillRect/>
                          </a:stretch>
                        </pic:blipFill>
                        <pic:spPr>
                          <a:xfrm>
                            <a:off x="0" y="0"/>
                            <a:ext cx="4437711" cy="1430122"/>
                          </a:xfrm>
                          <a:prstGeom prst="rect">
                            <a:avLst/>
                          </a:prstGeom>
                        </pic:spPr>
                      </pic:pic>
                    </a:graphicData>
                  </a:graphic>
                </wp:inline>
              </w:drawing>
            </w:r>
          </w:p>
          <w:p w14:paraId="3F47C408" w14:textId="2419F46D" w:rsidR="00D92D0E" w:rsidDel="00391768" w:rsidRDefault="00391768">
            <w:pPr>
              <w:pStyle w:val="a9"/>
              <w:jc w:val="center"/>
              <w:rPr>
                <w:del w:id="1030" w:author="瑞明 唐" w:date="2019-04-17T13:57:00Z"/>
              </w:rPr>
              <w:pPrChange w:id="1031" w:author="瑞明 唐" w:date="2019-04-17T13:57:00Z">
                <w:pPr>
                  <w:pStyle w:val="a6"/>
                  <w:keepNext/>
                  <w:ind w:firstLineChars="0" w:firstLine="0"/>
                  <w:jc w:val="center"/>
                </w:pPr>
              </w:pPrChange>
            </w:pPr>
            <w:bookmarkStart w:id="1032" w:name="_Ref6401864"/>
            <w:ins w:id="1033" w:author="瑞明 唐" w:date="2019-04-17T13:57:00Z">
              <w:r>
                <w:t>图</w:t>
              </w:r>
              <w:r>
                <w:t xml:space="preserve">4 - </w:t>
              </w:r>
              <w:r>
                <w:fldChar w:fldCharType="begin"/>
              </w:r>
              <w:r>
                <w:instrText xml:space="preserve"> SEQ </w:instrText>
              </w:r>
              <w:r>
                <w:instrText>图</w:instrText>
              </w:r>
              <w:r>
                <w:instrText xml:space="preserve">4_- \* ARABIC </w:instrText>
              </w:r>
            </w:ins>
            <w:r>
              <w:fldChar w:fldCharType="separate"/>
            </w:r>
            <w:ins w:id="1034" w:author="瑞明 唐" w:date="2019-04-21T10:07:00Z">
              <w:r w:rsidR="00C93B02">
                <w:rPr>
                  <w:noProof/>
                </w:rPr>
                <w:t>52</w:t>
              </w:r>
            </w:ins>
            <w:ins w:id="1035" w:author="瑞明 唐" w:date="2019-04-17T13:57:00Z">
              <w:r>
                <w:fldChar w:fldCharType="end"/>
              </w:r>
              <w:r>
                <w:rPr>
                  <w:rFonts w:hint="eastAsia"/>
                </w:rPr>
                <w:t>查找工具</w:t>
              </w:r>
            </w:ins>
            <w:bookmarkEnd w:id="1032"/>
          </w:p>
          <w:p w14:paraId="23F1C49E" w14:textId="19AD02DF" w:rsidR="00D92D0E" w:rsidRPr="00BB747F" w:rsidRDefault="00D92D0E">
            <w:pPr>
              <w:pStyle w:val="a9"/>
              <w:jc w:val="center"/>
              <w:rPr>
                <w:rFonts w:ascii="宋体" w:eastAsia="宋体" w:hAnsi="宋体"/>
                <w:sz w:val="24"/>
                <w:szCs w:val="24"/>
              </w:rPr>
            </w:pPr>
            <w:del w:id="1036" w:author="瑞明 唐" w:date="2019-04-17T13:57: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37" w:author="瑞明 唐" w:date="2019-04-16T16:15:00Z">
              <w:r w:rsidR="00BB747F" w:rsidDel="00C71EF7">
                <w:rPr>
                  <w:noProof/>
                </w:rPr>
                <w:delText>40</w:delText>
              </w:r>
            </w:del>
            <w:del w:id="1038" w:author="瑞明 唐" w:date="2019-04-17T13:57:00Z">
              <w:r w:rsidDel="00391768">
                <w:fldChar w:fldCharType="end"/>
              </w:r>
              <w:r w:rsidDel="00391768">
                <w:rPr>
                  <w:rFonts w:hint="eastAsia"/>
                </w:rPr>
                <w:delText>查找命令</w:delText>
              </w:r>
            </w:del>
          </w:p>
        </w:tc>
      </w:tr>
    </w:tbl>
    <w:p w14:paraId="6A25B085" w14:textId="15313837" w:rsidR="003B5B37" w:rsidRPr="001A4179" w:rsidRDefault="003B5B37" w:rsidP="003B5B37">
      <w:pPr>
        <w:pStyle w:val="a6"/>
        <w:ind w:firstLine="509"/>
        <w:rPr>
          <w:rFonts w:ascii="宋体" w:eastAsia="宋体" w:hAnsi="宋体"/>
          <w:sz w:val="24"/>
          <w:szCs w:val="24"/>
        </w:rPr>
      </w:pPr>
    </w:p>
    <w:p w14:paraId="42F1CA83" w14:textId="302A6097" w:rsidR="00B32758" w:rsidRPr="001A4179" w:rsidDel="00570665" w:rsidRDefault="00B32758" w:rsidP="003B5B37">
      <w:pPr>
        <w:pStyle w:val="a6"/>
        <w:ind w:firstLine="509"/>
        <w:rPr>
          <w:moveFrom w:id="1039" w:author="瑞明 唐" w:date="2019-04-17T16:46:00Z"/>
          <w:rFonts w:ascii="宋体" w:eastAsia="宋体" w:hAnsi="宋体"/>
          <w:sz w:val="24"/>
          <w:szCs w:val="24"/>
        </w:rPr>
      </w:pPr>
      <w:moveFromRangeStart w:id="1040" w:author="瑞明 唐" w:date="2019-04-17T16:46:00Z" w:name="move6412024"/>
      <w:moveFrom w:id="1041" w:author="瑞明 唐" w:date="2019-04-17T16:46:00Z">
        <w:r w:rsidRPr="001A4179" w:rsidDel="00570665">
          <w:rPr>
            <w:rFonts w:ascii="宋体" w:eastAsia="宋体" w:hAnsi="宋体" w:hint="eastAsia"/>
            <w:sz w:val="24"/>
            <w:szCs w:val="24"/>
          </w:rPr>
          <w:t>回车之后</w:t>
        </w:r>
        <w:r w:rsidR="00555721" w:rsidDel="00570665">
          <w:rPr>
            <w:rFonts w:ascii="宋体" w:eastAsia="宋体" w:hAnsi="宋体" w:hint="eastAsia"/>
            <w:sz w:val="24"/>
            <w:szCs w:val="24"/>
          </w:rPr>
          <w:t>，</w:t>
        </w:r>
        <w:r w:rsidRPr="001A4179" w:rsidDel="00570665">
          <w:rPr>
            <w:rFonts w:ascii="宋体" w:eastAsia="宋体" w:hAnsi="宋体" w:hint="eastAsia"/>
            <w:sz w:val="24"/>
            <w:szCs w:val="24"/>
          </w:rPr>
          <w:t>就会显示有</w:t>
        </w:r>
        <w:r w:rsidR="001350B0" w:rsidDel="00570665">
          <w:rPr>
            <w:rFonts w:ascii="宋体" w:eastAsia="宋体" w:hAnsi="宋体"/>
            <w:sz w:val="24"/>
            <w:szCs w:val="24"/>
          </w:rPr>
          <w:t>5</w:t>
        </w:r>
        <w:r w:rsidRPr="001A4179" w:rsidDel="00570665">
          <w:rPr>
            <w:rFonts w:ascii="宋体" w:eastAsia="宋体" w:hAnsi="宋体" w:hint="eastAsia"/>
            <w:sz w:val="24"/>
            <w:szCs w:val="24"/>
          </w:rPr>
          <w:t>个匹配结果</w:t>
        </w:r>
        <w:r w:rsidR="00555721" w:rsidDel="00570665">
          <w:rPr>
            <w:rFonts w:ascii="宋体" w:eastAsia="宋体" w:hAnsi="宋体" w:hint="eastAsia"/>
            <w:sz w:val="24"/>
            <w:szCs w:val="24"/>
          </w:rPr>
          <w:t>，</w:t>
        </w:r>
        <w:r w:rsidR="00272087" w:rsidRPr="001A4179" w:rsidDel="00570665">
          <w:rPr>
            <w:rFonts w:ascii="宋体" w:eastAsia="宋体" w:hAnsi="宋体" w:hint="eastAsia"/>
            <w:sz w:val="24"/>
            <w:szCs w:val="24"/>
          </w:rPr>
          <w:t>在文档中所有匹配的结果都会以高亮背景显示出来。</w:t>
        </w:r>
      </w:moveFrom>
    </w:p>
    <w:moveFromRangeEnd w:id="1040"/>
    <w:p w14:paraId="50F2E884" w14:textId="6B4C5584" w:rsidR="00BE01B4" w:rsidRPr="001A4179" w:rsidRDefault="008D1FBB" w:rsidP="001A4179">
      <w:pPr>
        <w:ind w:firstLineChars="200" w:firstLine="509"/>
        <w:rPr>
          <w:rFonts w:ascii="宋体" w:eastAsia="宋体" w:hAnsi="宋体"/>
          <w:sz w:val="24"/>
          <w:szCs w:val="24"/>
        </w:rPr>
      </w:pPr>
      <w:r>
        <w:rPr>
          <w:rFonts w:ascii="宋体" w:eastAsia="宋体" w:hAnsi="宋体" w:hint="eastAsia"/>
          <w:sz w:val="24"/>
          <w:szCs w:val="24"/>
        </w:rPr>
        <w:t>3</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2</w:t>
      </w:r>
      <w:r w:rsidR="00BE01B4" w:rsidRPr="001A4179">
        <w:rPr>
          <w:rFonts w:ascii="宋体" w:eastAsia="宋体" w:hAnsi="宋体" w:hint="eastAsia"/>
          <w:sz w:val="24"/>
          <w:szCs w:val="24"/>
        </w:rPr>
        <w:t>替换</w:t>
      </w:r>
    </w:p>
    <w:p w14:paraId="11675015" w14:textId="69E4482F" w:rsidR="001350B0" w:rsidRPr="00594FE1" w:rsidRDefault="00BE01B4" w:rsidP="00BE01B4">
      <w:pPr>
        <w:pStyle w:val="a6"/>
        <w:ind w:firstLine="509"/>
        <w:rPr>
          <w:rFonts w:ascii="宋体" w:eastAsia="宋体" w:hAnsi="宋体"/>
          <w:sz w:val="24"/>
          <w:szCs w:val="24"/>
        </w:rPr>
      </w:pPr>
      <w:r w:rsidRPr="001A4179">
        <w:rPr>
          <w:rFonts w:ascii="宋体" w:eastAsia="宋体" w:hAnsi="宋体" w:hint="eastAsia"/>
          <w:sz w:val="24"/>
          <w:szCs w:val="24"/>
        </w:rPr>
        <w:t>在“开始”选项卡“编辑”分组中点击“替换”如</w:t>
      </w:r>
      <w:ins w:id="1042" w:author="瑞明 唐" w:date="2019-04-17T14:01: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_Ref6402078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43" w:author="瑞明 唐" w:date="2019-04-17T23:36:00Z">
        <w:r w:rsidR="00062BC7">
          <w:t xml:space="preserve">图4 - </w:t>
        </w:r>
        <w:r w:rsidR="00062BC7">
          <w:rPr>
            <w:noProof/>
          </w:rPr>
          <w:t>54</w:t>
        </w:r>
        <w:r w:rsidR="00062BC7">
          <w:rPr>
            <w:rFonts w:hint="eastAsia"/>
          </w:rPr>
          <w:t>替换命令</w:t>
        </w:r>
      </w:ins>
      <w:ins w:id="1044" w:author="瑞明 唐" w:date="2019-04-17T14:01:00Z">
        <w:r w:rsidR="00391768">
          <w:rPr>
            <w:rFonts w:ascii="宋体" w:eastAsia="宋体" w:hAnsi="宋体"/>
            <w:sz w:val="24"/>
            <w:szCs w:val="24"/>
          </w:rPr>
          <w:fldChar w:fldCharType="end"/>
        </w:r>
      </w:ins>
      <w:del w:id="1045" w:author="瑞明 唐" w:date="2019-04-17T14:01: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1350B0" w:rsidDel="00391768">
          <w:rPr>
            <w:rFonts w:ascii="宋体" w:eastAsia="宋体" w:hAnsi="宋体"/>
            <w:sz w:val="24"/>
            <w:szCs w:val="24"/>
          </w:rPr>
          <w:delText>42</w:delText>
        </w:r>
      </w:del>
      <w:r w:rsidRPr="001A4179">
        <w:rPr>
          <w:rFonts w:ascii="宋体" w:eastAsia="宋体" w:hAnsi="宋体"/>
          <w:sz w:val="24"/>
          <w:szCs w:val="24"/>
        </w:rPr>
        <w:t>所示</w:t>
      </w:r>
      <w:r w:rsidR="00555721">
        <w:rPr>
          <w:rFonts w:ascii="宋体" w:eastAsia="宋体" w:hAnsi="宋体"/>
          <w:sz w:val="24"/>
          <w:szCs w:val="24"/>
        </w:rPr>
        <w:t>，</w:t>
      </w:r>
      <w:r w:rsidRPr="001A4179">
        <w:rPr>
          <w:rFonts w:ascii="宋体" w:eastAsia="宋体" w:hAnsi="宋体"/>
          <w:sz w:val="24"/>
          <w:szCs w:val="24"/>
        </w:rPr>
        <w:t>或者通过组合键“</w:t>
      </w:r>
      <w:proofErr w:type="spellStart"/>
      <w:r w:rsidRPr="001A4179">
        <w:rPr>
          <w:rFonts w:ascii="宋体" w:eastAsia="宋体" w:hAnsi="宋体"/>
          <w:sz w:val="24"/>
          <w:szCs w:val="24"/>
        </w:rPr>
        <w:t>Ctrl+H</w:t>
      </w:r>
      <w:proofErr w:type="spellEnd"/>
      <w:r w:rsidRPr="001A4179">
        <w:rPr>
          <w:rFonts w:ascii="宋体" w:eastAsia="宋体" w:hAnsi="宋体"/>
          <w:sz w:val="24"/>
          <w:szCs w:val="24"/>
        </w:rPr>
        <w:t>”打开“</w:t>
      </w:r>
      <w:r w:rsidRPr="001A4179">
        <w:rPr>
          <w:rFonts w:ascii="宋体" w:eastAsia="宋体" w:hAnsi="宋体" w:hint="eastAsia"/>
          <w:sz w:val="24"/>
          <w:szCs w:val="24"/>
        </w:rPr>
        <w:t>替换</w:t>
      </w:r>
      <w:r w:rsidRPr="001A4179">
        <w:rPr>
          <w:rFonts w:ascii="宋体" w:eastAsia="宋体" w:hAnsi="宋体"/>
          <w:sz w:val="24"/>
          <w:szCs w:val="24"/>
        </w:rPr>
        <w:t>”</w:t>
      </w:r>
      <w:r w:rsidRPr="001A4179">
        <w:rPr>
          <w:rFonts w:ascii="宋体" w:eastAsia="宋体" w:hAnsi="宋体" w:hint="eastAsia"/>
          <w:sz w:val="24"/>
          <w:szCs w:val="24"/>
        </w:rPr>
        <w:t>对话框。我们把“</w:t>
      </w:r>
      <w:r w:rsidR="001350B0">
        <w:rPr>
          <w:rFonts w:ascii="宋体" w:eastAsia="宋体" w:hAnsi="宋体" w:hint="eastAsia"/>
          <w:sz w:val="24"/>
          <w:szCs w:val="24"/>
        </w:rPr>
        <w:t>时间</w:t>
      </w:r>
      <w:r w:rsidRPr="001A4179">
        <w:rPr>
          <w:rFonts w:ascii="宋体" w:eastAsia="宋体" w:hAnsi="宋体" w:hint="eastAsia"/>
          <w:sz w:val="24"/>
          <w:szCs w:val="24"/>
        </w:rPr>
        <w:t>”替换成“</w:t>
      </w:r>
      <w:r w:rsidR="001350B0">
        <w:rPr>
          <w:rFonts w:ascii="宋体" w:eastAsia="宋体" w:hAnsi="宋体" w:hint="eastAsia"/>
          <w:sz w:val="24"/>
          <w:szCs w:val="24"/>
        </w:rPr>
        <w:t>TIME</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在查找中输入“</w:t>
      </w:r>
      <w:r w:rsidR="001350B0">
        <w:rPr>
          <w:rFonts w:ascii="宋体" w:eastAsia="宋体" w:hAnsi="宋体" w:hint="eastAsia"/>
          <w:sz w:val="24"/>
          <w:szCs w:val="24"/>
        </w:rPr>
        <w:t>时间</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替换中输入“</w:t>
      </w:r>
      <w:r w:rsidR="001350B0">
        <w:rPr>
          <w:rFonts w:ascii="宋体" w:eastAsia="宋体" w:hAnsi="宋体" w:hint="eastAsia"/>
          <w:sz w:val="24"/>
          <w:szCs w:val="24"/>
        </w:rPr>
        <w:t>TIME</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001350B0">
        <w:rPr>
          <w:rFonts w:ascii="宋体" w:eastAsia="宋体" w:hAnsi="宋体" w:hint="eastAsia"/>
          <w:sz w:val="24"/>
          <w:szCs w:val="24"/>
        </w:rPr>
        <w:t>就可以完成全部替换</w:t>
      </w:r>
      <w:r w:rsidRPr="001A4179">
        <w:rPr>
          <w:rFonts w:ascii="宋体" w:eastAsia="宋体" w:hAnsi="宋体" w:hint="eastAsia"/>
          <w:sz w:val="24"/>
          <w:szCs w:val="24"/>
        </w:rPr>
        <w:t>。如</w:t>
      </w:r>
      <w:ins w:id="1046" w:author="瑞明 唐" w:date="2019-04-17T14:01: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_Ref6402105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47" w:author="瑞明 唐" w:date="2019-04-17T23:36:00Z">
        <w:r w:rsidR="00062BC7">
          <w:t xml:space="preserve">图4 - </w:t>
        </w:r>
        <w:r w:rsidR="00062BC7">
          <w:rPr>
            <w:noProof/>
          </w:rPr>
          <w:t>55</w:t>
        </w:r>
        <w:r w:rsidR="00062BC7">
          <w:rPr>
            <w:rFonts w:hint="eastAsia"/>
          </w:rPr>
          <w:t>替换结果</w:t>
        </w:r>
      </w:ins>
      <w:ins w:id="1048" w:author="瑞明 唐" w:date="2019-04-17T14:01:00Z">
        <w:r w:rsidR="00391768">
          <w:rPr>
            <w:rFonts w:ascii="宋体" w:eastAsia="宋体" w:hAnsi="宋体"/>
            <w:sz w:val="24"/>
            <w:szCs w:val="24"/>
          </w:rPr>
          <w:fldChar w:fldCharType="end"/>
        </w:r>
      </w:ins>
      <w:del w:id="1049" w:author="瑞明 唐" w:date="2019-04-17T14:01: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1350B0" w:rsidDel="00391768">
          <w:rPr>
            <w:rFonts w:ascii="宋体" w:eastAsia="宋体" w:hAnsi="宋体"/>
            <w:sz w:val="24"/>
            <w:szCs w:val="24"/>
          </w:rPr>
          <w:delText>43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350B0" w14:paraId="61ACC58B" w14:textId="77777777" w:rsidTr="001A4179">
        <w:trPr>
          <w:trHeight w:val="5366"/>
        </w:trPr>
        <w:tc>
          <w:tcPr>
            <w:tcW w:w="8528" w:type="dxa"/>
          </w:tcPr>
          <w:p w14:paraId="6F20F12C" w14:textId="77777777" w:rsidR="00391768" w:rsidRDefault="001350B0">
            <w:pPr>
              <w:pStyle w:val="a6"/>
              <w:keepNext/>
              <w:ind w:firstLineChars="0" w:firstLine="0"/>
              <w:jc w:val="center"/>
              <w:rPr>
                <w:ins w:id="1050" w:author="瑞明 唐" w:date="2019-04-17T13:57:00Z"/>
              </w:rPr>
            </w:pPr>
            <w:r>
              <w:rPr>
                <w:rFonts w:ascii="宋体" w:eastAsia="宋体" w:hAnsi="宋体"/>
                <w:noProof/>
                <w:sz w:val="24"/>
                <w:szCs w:val="24"/>
              </w:rPr>
              <w:lastRenderedPageBreak/>
              <w:drawing>
                <wp:inline distT="0" distB="0" distL="0" distR="0" wp14:anchorId="2B576398" wp14:editId="0A8D1FA1">
                  <wp:extent cx="4353834" cy="3103808"/>
                  <wp:effectExtent l="0" t="0" r="889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4-41.png"/>
                          <pic:cNvPicPr/>
                        </pic:nvPicPr>
                        <pic:blipFill>
                          <a:blip r:embed="rId74">
                            <a:extLst>
                              <a:ext uri="{28A0092B-C50C-407E-A947-70E740481C1C}">
                                <a14:useLocalDpi xmlns:a14="http://schemas.microsoft.com/office/drawing/2010/main" val="0"/>
                              </a:ext>
                            </a:extLst>
                          </a:blip>
                          <a:stretch>
                            <a:fillRect/>
                          </a:stretch>
                        </pic:blipFill>
                        <pic:spPr>
                          <a:xfrm>
                            <a:off x="0" y="0"/>
                            <a:ext cx="4396910" cy="3134517"/>
                          </a:xfrm>
                          <a:prstGeom prst="rect">
                            <a:avLst/>
                          </a:prstGeom>
                        </pic:spPr>
                      </pic:pic>
                    </a:graphicData>
                  </a:graphic>
                </wp:inline>
              </w:drawing>
            </w:r>
          </w:p>
          <w:p w14:paraId="237A565A" w14:textId="3FD97AB4" w:rsidR="001350B0" w:rsidDel="00391768" w:rsidRDefault="00391768">
            <w:pPr>
              <w:pStyle w:val="a9"/>
              <w:jc w:val="center"/>
              <w:rPr>
                <w:del w:id="1051" w:author="瑞明 唐" w:date="2019-04-17T13:58:00Z"/>
              </w:rPr>
              <w:pPrChange w:id="1052" w:author="瑞明 唐" w:date="2019-04-17T13:58:00Z">
                <w:pPr>
                  <w:pStyle w:val="a6"/>
                  <w:keepNext/>
                  <w:ind w:firstLineChars="0" w:firstLine="0"/>
                  <w:jc w:val="center"/>
                </w:pPr>
              </w:pPrChange>
            </w:pPr>
            <w:bookmarkStart w:id="1053" w:name="_Ref6401946"/>
            <w:ins w:id="1054" w:author="瑞明 唐" w:date="2019-04-17T13:57:00Z">
              <w:r>
                <w:t>图</w:t>
              </w:r>
              <w:r>
                <w:t xml:space="preserve">4 - </w:t>
              </w:r>
              <w:r>
                <w:fldChar w:fldCharType="begin"/>
              </w:r>
              <w:r>
                <w:instrText xml:space="preserve"> SEQ </w:instrText>
              </w:r>
              <w:r>
                <w:instrText>图</w:instrText>
              </w:r>
              <w:r>
                <w:instrText xml:space="preserve">4_- \* ARABIC </w:instrText>
              </w:r>
            </w:ins>
            <w:r>
              <w:fldChar w:fldCharType="separate"/>
            </w:r>
            <w:ins w:id="1055" w:author="瑞明 唐" w:date="2019-04-21T10:07:00Z">
              <w:r w:rsidR="00C93B02">
                <w:rPr>
                  <w:noProof/>
                </w:rPr>
                <w:t>53</w:t>
              </w:r>
            </w:ins>
            <w:ins w:id="1056" w:author="瑞明 唐" w:date="2019-04-17T13:57:00Z">
              <w:r>
                <w:fldChar w:fldCharType="end"/>
              </w:r>
              <w:r>
                <w:rPr>
                  <w:rFonts w:hint="eastAsia"/>
                </w:rPr>
                <w:t>执行查找命令结果</w:t>
              </w:r>
            </w:ins>
            <w:bookmarkEnd w:id="1053"/>
          </w:p>
          <w:p w14:paraId="6B16B864" w14:textId="00BACF29" w:rsidR="001350B0" w:rsidRDefault="001350B0">
            <w:pPr>
              <w:pStyle w:val="a9"/>
              <w:jc w:val="center"/>
              <w:rPr>
                <w:rFonts w:ascii="宋体" w:eastAsia="宋体" w:hAnsi="宋体"/>
                <w:sz w:val="24"/>
                <w:szCs w:val="24"/>
              </w:rPr>
            </w:pPr>
            <w:del w:id="1057" w:author="瑞明 唐" w:date="2019-04-17T13:57: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58" w:author="瑞明 唐" w:date="2019-04-16T16:15:00Z">
              <w:r w:rsidR="00BB747F" w:rsidDel="00C71EF7">
                <w:rPr>
                  <w:noProof/>
                </w:rPr>
                <w:delText>41</w:delText>
              </w:r>
            </w:del>
            <w:del w:id="1059" w:author="瑞明 唐" w:date="2019-04-17T13:57:00Z">
              <w:r w:rsidDel="00391768">
                <w:fldChar w:fldCharType="end"/>
              </w:r>
              <w:r w:rsidDel="00391768">
                <w:rPr>
                  <w:rFonts w:hint="eastAsia"/>
                </w:rPr>
                <w:delText>执行查找命令结果</w:delText>
              </w:r>
            </w:del>
          </w:p>
        </w:tc>
      </w:tr>
    </w:tbl>
    <w:p w14:paraId="11CF037F" w14:textId="3EE5CFF2" w:rsidR="00BE01B4" w:rsidRPr="001A4179" w:rsidRDefault="00BE01B4" w:rsidP="00BE01B4">
      <w:pPr>
        <w:pStyle w:val="a6"/>
        <w:ind w:firstLine="509"/>
        <w:rPr>
          <w:rFonts w:ascii="宋体" w:eastAsia="宋体" w:hAnsi="宋体"/>
          <w:sz w:val="24"/>
          <w:szCs w:val="24"/>
        </w:rPr>
      </w:pPr>
    </w:p>
    <w:p w14:paraId="7C2C4DD7" w14:textId="5A894989" w:rsidR="001350B0" w:rsidRPr="00594FE1" w:rsidRDefault="00314D0E" w:rsidP="001E1538">
      <w:pPr>
        <w:ind w:firstLineChars="165" w:firstLine="420"/>
        <w:rPr>
          <w:rFonts w:ascii="宋体" w:eastAsia="宋体" w:hAnsi="宋体"/>
          <w:sz w:val="24"/>
          <w:szCs w:val="24"/>
        </w:rPr>
      </w:pPr>
      <w:r w:rsidRPr="001A4179">
        <w:rPr>
          <w:rFonts w:ascii="宋体" w:eastAsia="宋体" w:hAnsi="宋体" w:hint="eastAsia"/>
          <w:sz w:val="24"/>
          <w:szCs w:val="24"/>
        </w:rPr>
        <w:t>替换中还有一种</w:t>
      </w:r>
      <w:r w:rsidR="006B7646" w:rsidRPr="001A4179">
        <w:rPr>
          <w:rFonts w:ascii="宋体" w:eastAsia="宋体" w:hAnsi="宋体" w:hint="eastAsia"/>
          <w:sz w:val="24"/>
          <w:szCs w:val="24"/>
        </w:rPr>
        <w:t>是格式替换</w:t>
      </w:r>
      <w:r w:rsidR="00555721">
        <w:rPr>
          <w:rFonts w:ascii="宋体" w:eastAsia="宋体" w:hAnsi="宋体" w:hint="eastAsia"/>
          <w:sz w:val="24"/>
          <w:szCs w:val="24"/>
        </w:rPr>
        <w:t>，</w:t>
      </w:r>
      <w:r w:rsidR="006B7646" w:rsidRPr="001A4179">
        <w:rPr>
          <w:rFonts w:ascii="宋体" w:eastAsia="宋体" w:hAnsi="宋体" w:hint="eastAsia"/>
          <w:sz w:val="24"/>
          <w:szCs w:val="24"/>
        </w:rPr>
        <w:t>在实际应用也常见</w:t>
      </w:r>
      <w:r w:rsidR="00555721">
        <w:rPr>
          <w:rFonts w:ascii="宋体" w:eastAsia="宋体" w:hAnsi="宋体" w:hint="eastAsia"/>
          <w:sz w:val="24"/>
          <w:szCs w:val="24"/>
        </w:rPr>
        <w:t>，</w:t>
      </w:r>
      <w:r w:rsidR="006B7646" w:rsidRPr="001A4179">
        <w:rPr>
          <w:rFonts w:ascii="宋体" w:eastAsia="宋体" w:hAnsi="宋体" w:hint="eastAsia"/>
          <w:sz w:val="24"/>
          <w:szCs w:val="24"/>
        </w:rPr>
        <w:t>例如我们把全文的</w:t>
      </w:r>
      <w:r w:rsidR="001350B0">
        <w:rPr>
          <w:rFonts w:ascii="宋体" w:eastAsia="宋体" w:hAnsi="宋体" w:hint="eastAsia"/>
          <w:sz w:val="24"/>
          <w:szCs w:val="24"/>
        </w:rPr>
        <w:t>字母设置成</w:t>
      </w:r>
      <w:r w:rsidR="006B7646" w:rsidRPr="001A4179">
        <w:rPr>
          <w:rFonts w:ascii="宋体" w:eastAsia="宋体" w:hAnsi="宋体" w:hint="eastAsia"/>
          <w:sz w:val="24"/>
          <w:szCs w:val="24"/>
        </w:rPr>
        <w:t>“</w:t>
      </w:r>
      <w:r w:rsidR="001350B0">
        <w:rPr>
          <w:rFonts w:ascii="宋体" w:eastAsia="宋体" w:hAnsi="宋体" w:hint="eastAsia"/>
          <w:sz w:val="24"/>
          <w:szCs w:val="24"/>
        </w:rPr>
        <w:t>字体加粗且为红色</w:t>
      </w:r>
      <w:r w:rsidR="006B7646" w:rsidRPr="001A4179">
        <w:rPr>
          <w:rFonts w:ascii="宋体" w:eastAsia="宋体" w:hAnsi="宋体" w:hint="eastAsia"/>
          <w:sz w:val="24"/>
          <w:szCs w:val="24"/>
        </w:rPr>
        <w:t>”</w:t>
      </w:r>
      <w:r w:rsidR="00555721">
        <w:rPr>
          <w:rFonts w:ascii="宋体" w:eastAsia="宋体" w:hAnsi="宋体" w:hint="eastAsia"/>
          <w:sz w:val="24"/>
          <w:szCs w:val="24"/>
        </w:rPr>
        <w:t>，</w:t>
      </w:r>
      <w:r w:rsidR="006B7646" w:rsidRPr="001A4179">
        <w:rPr>
          <w:rFonts w:ascii="宋体" w:eastAsia="宋体" w:hAnsi="宋体" w:hint="eastAsia"/>
          <w:sz w:val="24"/>
          <w:szCs w:val="24"/>
        </w:rPr>
        <w:t>如果是手工去替换的话</w:t>
      </w:r>
      <w:r w:rsidR="00555721">
        <w:rPr>
          <w:rFonts w:ascii="宋体" w:eastAsia="宋体" w:hAnsi="宋体" w:hint="eastAsia"/>
          <w:sz w:val="24"/>
          <w:szCs w:val="24"/>
        </w:rPr>
        <w:t>，</w:t>
      </w:r>
      <w:r w:rsidR="006B7646" w:rsidRPr="001A4179">
        <w:rPr>
          <w:rFonts w:ascii="宋体" w:eastAsia="宋体" w:hAnsi="宋体" w:hint="eastAsia"/>
          <w:sz w:val="24"/>
          <w:szCs w:val="24"/>
        </w:rPr>
        <w:t>工作量就大了。我们使用</w:t>
      </w:r>
      <w:r w:rsidR="009F4ADA">
        <w:rPr>
          <w:rFonts w:ascii="宋体" w:eastAsia="宋体" w:hAnsi="宋体"/>
          <w:sz w:val="24"/>
          <w:szCs w:val="24"/>
        </w:rPr>
        <w:t>Word2010</w:t>
      </w:r>
      <w:r w:rsidR="006B7646" w:rsidRPr="001A4179">
        <w:rPr>
          <w:rFonts w:ascii="宋体" w:eastAsia="宋体" w:hAnsi="宋体" w:hint="eastAsia"/>
          <w:sz w:val="24"/>
          <w:szCs w:val="24"/>
        </w:rPr>
        <w:t>的替换功能实现。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3507"/>
      </w:tblGrid>
      <w:tr w:rsidR="001350B0" w14:paraId="0885FEE6" w14:textId="77777777" w:rsidTr="001A4179">
        <w:trPr>
          <w:trHeight w:val="2198"/>
        </w:trPr>
        <w:tc>
          <w:tcPr>
            <w:tcW w:w="4264" w:type="dxa"/>
          </w:tcPr>
          <w:p w14:paraId="266128C5" w14:textId="77777777" w:rsidR="00391768" w:rsidRDefault="001350B0">
            <w:pPr>
              <w:keepNext/>
              <w:jc w:val="center"/>
              <w:rPr>
                <w:ins w:id="1060" w:author="瑞明 唐" w:date="2019-04-17T13:59:00Z"/>
              </w:rPr>
            </w:pPr>
            <w:r>
              <w:rPr>
                <w:rFonts w:ascii="宋体" w:eastAsia="宋体" w:hAnsi="宋体"/>
                <w:noProof/>
                <w:sz w:val="24"/>
                <w:szCs w:val="24"/>
              </w:rPr>
              <w:drawing>
                <wp:inline distT="0" distB="0" distL="0" distR="0" wp14:anchorId="6101B8CF" wp14:editId="08D9D04D">
                  <wp:extent cx="3121158" cy="960122"/>
                  <wp:effectExtent l="0" t="0" r="317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4-4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21158" cy="960122"/>
                          </a:xfrm>
                          <a:prstGeom prst="rect">
                            <a:avLst/>
                          </a:prstGeom>
                        </pic:spPr>
                      </pic:pic>
                    </a:graphicData>
                  </a:graphic>
                </wp:inline>
              </w:drawing>
            </w:r>
          </w:p>
          <w:p w14:paraId="4E3485E2" w14:textId="42578DCA" w:rsidR="001350B0" w:rsidDel="00391768" w:rsidRDefault="00391768">
            <w:pPr>
              <w:pStyle w:val="a9"/>
              <w:jc w:val="center"/>
              <w:rPr>
                <w:del w:id="1061" w:author="瑞明 唐" w:date="2019-04-17T13:59:00Z"/>
              </w:rPr>
              <w:pPrChange w:id="1062" w:author="瑞明 唐" w:date="2019-04-17T13:59:00Z">
                <w:pPr>
                  <w:keepNext/>
                  <w:jc w:val="center"/>
                </w:pPr>
              </w:pPrChange>
            </w:pPr>
            <w:bookmarkStart w:id="1063" w:name="_Ref6402078"/>
            <w:ins w:id="1064" w:author="瑞明 唐" w:date="2019-04-17T13:59:00Z">
              <w:r>
                <w:t>图</w:t>
              </w:r>
              <w:r>
                <w:t xml:space="preserve">4 - </w:t>
              </w:r>
              <w:r>
                <w:fldChar w:fldCharType="begin"/>
              </w:r>
              <w:r>
                <w:instrText xml:space="preserve"> SEQ </w:instrText>
              </w:r>
              <w:r>
                <w:instrText>图</w:instrText>
              </w:r>
              <w:r>
                <w:instrText xml:space="preserve">4_- \* ARABIC </w:instrText>
              </w:r>
            </w:ins>
            <w:r>
              <w:fldChar w:fldCharType="separate"/>
            </w:r>
            <w:ins w:id="1065" w:author="瑞明 唐" w:date="2019-04-21T10:07:00Z">
              <w:r w:rsidR="00C93B02">
                <w:rPr>
                  <w:noProof/>
                </w:rPr>
                <w:t>54</w:t>
              </w:r>
            </w:ins>
            <w:ins w:id="1066" w:author="瑞明 唐" w:date="2019-04-17T13:59:00Z">
              <w:r>
                <w:fldChar w:fldCharType="end"/>
              </w:r>
              <w:r>
                <w:rPr>
                  <w:rFonts w:hint="eastAsia"/>
                </w:rPr>
                <w:t>替换命令</w:t>
              </w:r>
            </w:ins>
            <w:bookmarkEnd w:id="1063"/>
          </w:p>
          <w:p w14:paraId="346ED62E" w14:textId="12CB1DBC" w:rsidR="001350B0" w:rsidRDefault="001350B0">
            <w:pPr>
              <w:pStyle w:val="a9"/>
              <w:jc w:val="center"/>
              <w:rPr>
                <w:rFonts w:ascii="宋体" w:eastAsia="宋体" w:hAnsi="宋体"/>
                <w:sz w:val="24"/>
                <w:szCs w:val="24"/>
              </w:rPr>
            </w:pPr>
            <w:del w:id="1067" w:author="瑞明 唐" w:date="2019-04-17T13:59: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68" w:author="瑞明 唐" w:date="2019-04-16T16:15:00Z">
              <w:r w:rsidR="00BB747F" w:rsidDel="00C71EF7">
                <w:rPr>
                  <w:noProof/>
                </w:rPr>
                <w:delText>42</w:delText>
              </w:r>
            </w:del>
            <w:del w:id="1069" w:author="瑞明 唐" w:date="2019-04-17T13:59:00Z">
              <w:r w:rsidDel="00391768">
                <w:fldChar w:fldCharType="end"/>
              </w:r>
              <w:r w:rsidDel="00391768">
                <w:rPr>
                  <w:rFonts w:hint="eastAsia"/>
                </w:rPr>
                <w:delText>替换命令</w:delText>
              </w:r>
            </w:del>
          </w:p>
        </w:tc>
        <w:tc>
          <w:tcPr>
            <w:tcW w:w="4264" w:type="dxa"/>
          </w:tcPr>
          <w:p w14:paraId="4EE634B9" w14:textId="77777777" w:rsidR="00391768" w:rsidRDefault="001350B0">
            <w:pPr>
              <w:keepNext/>
              <w:jc w:val="center"/>
              <w:rPr>
                <w:ins w:id="1070" w:author="瑞明 唐" w:date="2019-04-17T13:59:00Z"/>
              </w:rPr>
            </w:pPr>
            <w:r>
              <w:rPr>
                <w:rFonts w:ascii="宋体" w:eastAsia="宋体" w:hAnsi="宋体"/>
                <w:noProof/>
                <w:sz w:val="24"/>
                <w:szCs w:val="24"/>
              </w:rPr>
              <w:drawing>
                <wp:inline distT="0" distB="0" distL="0" distR="0" wp14:anchorId="330CD99B" wp14:editId="2718DD2F">
                  <wp:extent cx="2139700" cy="99974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4-4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39700" cy="999746"/>
                          </a:xfrm>
                          <a:prstGeom prst="rect">
                            <a:avLst/>
                          </a:prstGeom>
                        </pic:spPr>
                      </pic:pic>
                    </a:graphicData>
                  </a:graphic>
                </wp:inline>
              </w:drawing>
            </w:r>
          </w:p>
          <w:p w14:paraId="31CE66BB" w14:textId="53462A18" w:rsidR="001350B0" w:rsidDel="00391768" w:rsidRDefault="00391768">
            <w:pPr>
              <w:pStyle w:val="a9"/>
              <w:jc w:val="center"/>
              <w:rPr>
                <w:del w:id="1071" w:author="瑞明 唐" w:date="2019-04-17T13:59:00Z"/>
              </w:rPr>
              <w:pPrChange w:id="1072" w:author="瑞明 唐" w:date="2019-04-17T13:59:00Z">
                <w:pPr>
                  <w:keepNext/>
                  <w:jc w:val="center"/>
                </w:pPr>
              </w:pPrChange>
            </w:pPr>
            <w:bookmarkStart w:id="1073" w:name="_Ref6402105"/>
            <w:ins w:id="1074" w:author="瑞明 唐" w:date="2019-04-17T13:59:00Z">
              <w:r>
                <w:t>图</w:t>
              </w:r>
              <w:r>
                <w:t xml:space="preserve">4 - </w:t>
              </w:r>
              <w:r>
                <w:fldChar w:fldCharType="begin"/>
              </w:r>
              <w:r>
                <w:instrText xml:space="preserve"> SEQ </w:instrText>
              </w:r>
              <w:r>
                <w:instrText>图</w:instrText>
              </w:r>
              <w:r>
                <w:instrText xml:space="preserve">4_- \* ARABIC </w:instrText>
              </w:r>
            </w:ins>
            <w:r>
              <w:fldChar w:fldCharType="separate"/>
            </w:r>
            <w:ins w:id="1075" w:author="瑞明 唐" w:date="2019-04-21T10:07:00Z">
              <w:r w:rsidR="00C93B02">
                <w:rPr>
                  <w:noProof/>
                </w:rPr>
                <w:t>55</w:t>
              </w:r>
            </w:ins>
            <w:ins w:id="1076" w:author="瑞明 唐" w:date="2019-04-17T13:59:00Z">
              <w:r>
                <w:fldChar w:fldCharType="end"/>
              </w:r>
              <w:r>
                <w:rPr>
                  <w:rFonts w:hint="eastAsia"/>
                </w:rPr>
                <w:t>替换结果</w:t>
              </w:r>
            </w:ins>
            <w:bookmarkEnd w:id="1073"/>
          </w:p>
          <w:p w14:paraId="1B1B7C8D" w14:textId="65D5B077" w:rsidR="001350B0" w:rsidRDefault="001350B0">
            <w:pPr>
              <w:pStyle w:val="a9"/>
              <w:jc w:val="center"/>
              <w:rPr>
                <w:rFonts w:ascii="宋体" w:eastAsia="宋体" w:hAnsi="宋体"/>
                <w:sz w:val="24"/>
                <w:szCs w:val="24"/>
              </w:rPr>
            </w:pPr>
            <w:del w:id="1077" w:author="瑞明 唐" w:date="2019-04-17T13:59: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78" w:author="瑞明 唐" w:date="2019-04-16T16:15:00Z">
              <w:r w:rsidR="00BB747F" w:rsidDel="00C71EF7">
                <w:rPr>
                  <w:noProof/>
                </w:rPr>
                <w:delText>43</w:delText>
              </w:r>
            </w:del>
            <w:del w:id="1079" w:author="瑞明 唐" w:date="2019-04-17T13:59:00Z">
              <w:r w:rsidDel="00391768">
                <w:fldChar w:fldCharType="end"/>
              </w:r>
              <w:r w:rsidDel="00391768">
                <w:rPr>
                  <w:rFonts w:hint="eastAsia"/>
                </w:rPr>
                <w:delText>替换结果</w:delText>
              </w:r>
            </w:del>
          </w:p>
        </w:tc>
      </w:tr>
    </w:tbl>
    <w:p w14:paraId="4DC5D60F" w14:textId="1FDCFEEB" w:rsidR="00BE01B4" w:rsidRPr="001A4179" w:rsidRDefault="00BE01B4" w:rsidP="001E1538">
      <w:pPr>
        <w:ind w:firstLineChars="165" w:firstLine="420"/>
        <w:rPr>
          <w:rFonts w:ascii="宋体" w:eastAsia="宋体" w:hAnsi="宋体"/>
          <w:sz w:val="24"/>
          <w:szCs w:val="24"/>
        </w:rPr>
      </w:pPr>
    </w:p>
    <w:p w14:paraId="39B1DCC2" w14:textId="77777777" w:rsidR="006B7646" w:rsidRPr="001A4179"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我们打开“替换”对话框。</w:t>
      </w:r>
    </w:p>
    <w:p w14:paraId="776EDA1C" w14:textId="3BFFD613"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用鼠标在查找内容文本框中点击下</w:t>
      </w:r>
      <w:r w:rsidR="00555721">
        <w:rPr>
          <w:rFonts w:ascii="宋体" w:eastAsia="宋体" w:hAnsi="宋体" w:hint="eastAsia"/>
          <w:sz w:val="24"/>
          <w:szCs w:val="24"/>
        </w:rPr>
        <w:t>，</w:t>
      </w:r>
      <w:r w:rsidRPr="001A4179">
        <w:rPr>
          <w:rFonts w:ascii="宋体" w:eastAsia="宋体" w:hAnsi="宋体" w:hint="eastAsia"/>
          <w:sz w:val="24"/>
          <w:szCs w:val="24"/>
        </w:rPr>
        <w:t>让插入点移动到“查找内容”文本框。</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129"/>
      </w:tblGrid>
      <w:tr w:rsidR="00BC2A22" w14:paraId="1249C9E9" w14:textId="77777777" w:rsidTr="001A4179">
        <w:trPr>
          <w:trHeight w:val="4808"/>
        </w:trPr>
        <w:tc>
          <w:tcPr>
            <w:tcW w:w="2579" w:type="pct"/>
          </w:tcPr>
          <w:p w14:paraId="7A761797" w14:textId="77777777" w:rsidR="00391768" w:rsidRDefault="00BC2A22">
            <w:pPr>
              <w:pStyle w:val="a6"/>
              <w:keepNext/>
              <w:ind w:firstLineChars="0" w:firstLine="0"/>
              <w:jc w:val="center"/>
              <w:rPr>
                <w:ins w:id="1080" w:author="瑞明 唐" w:date="2019-04-17T14:01:00Z"/>
              </w:rPr>
            </w:pPr>
            <w:r>
              <w:rPr>
                <w:rFonts w:ascii="宋体" w:eastAsia="宋体" w:hAnsi="宋体" w:hint="eastAsia"/>
                <w:noProof/>
                <w:sz w:val="24"/>
                <w:szCs w:val="24"/>
              </w:rPr>
              <w:lastRenderedPageBreak/>
              <w:drawing>
                <wp:inline distT="0" distB="0" distL="0" distR="0" wp14:anchorId="158E8337" wp14:editId="7FEA2B4A">
                  <wp:extent cx="2355178" cy="2778115"/>
                  <wp:effectExtent l="0" t="0" r="762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4-4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5178" cy="2778115"/>
                          </a:xfrm>
                          <a:prstGeom prst="rect">
                            <a:avLst/>
                          </a:prstGeom>
                        </pic:spPr>
                      </pic:pic>
                    </a:graphicData>
                  </a:graphic>
                </wp:inline>
              </w:drawing>
            </w:r>
          </w:p>
          <w:p w14:paraId="39AA774D" w14:textId="17AE9602" w:rsidR="00BC2A22" w:rsidDel="00EE2163" w:rsidRDefault="00391768">
            <w:pPr>
              <w:pStyle w:val="a9"/>
              <w:jc w:val="center"/>
              <w:rPr>
                <w:del w:id="1081" w:author="瑞明 唐" w:date="2019-04-17T14:02:00Z"/>
              </w:rPr>
              <w:pPrChange w:id="1082" w:author="瑞明 唐" w:date="2019-04-17T14:02:00Z">
                <w:pPr>
                  <w:pStyle w:val="a6"/>
                  <w:keepNext/>
                  <w:ind w:firstLineChars="0" w:firstLine="0"/>
                  <w:jc w:val="center"/>
                </w:pPr>
              </w:pPrChange>
            </w:pPr>
            <w:bookmarkStart w:id="1083" w:name="_Ref6402274"/>
            <w:ins w:id="1084" w:author="瑞明 唐" w:date="2019-04-17T14:01:00Z">
              <w:r>
                <w:t>图</w:t>
              </w:r>
              <w:r>
                <w:t xml:space="preserve">4 - </w:t>
              </w:r>
              <w:r>
                <w:fldChar w:fldCharType="begin"/>
              </w:r>
              <w:r>
                <w:instrText xml:space="preserve"> SEQ </w:instrText>
              </w:r>
              <w:r>
                <w:instrText>图</w:instrText>
              </w:r>
              <w:r>
                <w:instrText xml:space="preserve">4_- \* ARABIC </w:instrText>
              </w:r>
            </w:ins>
            <w:r>
              <w:fldChar w:fldCharType="separate"/>
            </w:r>
            <w:ins w:id="1085" w:author="瑞明 唐" w:date="2019-04-21T10:07:00Z">
              <w:r w:rsidR="00C93B02">
                <w:rPr>
                  <w:noProof/>
                </w:rPr>
                <w:t>56</w:t>
              </w:r>
            </w:ins>
            <w:ins w:id="1086" w:author="瑞明 唐" w:date="2019-04-17T14:01:00Z">
              <w:r>
                <w:fldChar w:fldCharType="end"/>
              </w:r>
              <w:r>
                <w:rPr>
                  <w:rFonts w:hint="eastAsia"/>
                </w:rPr>
                <w:t>特殊格式</w:t>
              </w:r>
            </w:ins>
            <w:bookmarkEnd w:id="1083"/>
          </w:p>
          <w:p w14:paraId="56C3DF5E" w14:textId="3436B538" w:rsidR="00BC2A22" w:rsidRDefault="00BC2A22">
            <w:pPr>
              <w:pStyle w:val="a9"/>
              <w:jc w:val="center"/>
              <w:rPr>
                <w:rFonts w:ascii="宋体" w:eastAsia="宋体" w:hAnsi="宋体"/>
                <w:sz w:val="24"/>
                <w:szCs w:val="24"/>
              </w:rPr>
            </w:pPr>
            <w:del w:id="1087" w:author="瑞明 唐" w:date="2019-04-17T14:02: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088" w:author="瑞明 唐" w:date="2019-04-16T16:15:00Z">
              <w:r w:rsidR="00BB747F" w:rsidDel="00C71EF7">
                <w:rPr>
                  <w:noProof/>
                </w:rPr>
                <w:delText>44</w:delText>
              </w:r>
            </w:del>
            <w:del w:id="1089" w:author="瑞明 唐" w:date="2019-04-17T14:02:00Z">
              <w:r w:rsidDel="00EE2163">
                <w:fldChar w:fldCharType="end"/>
              </w:r>
              <w:r w:rsidDel="00EE2163">
                <w:rPr>
                  <w:rFonts w:hint="eastAsia"/>
                </w:rPr>
                <w:delText>特殊格式</w:delText>
              </w:r>
            </w:del>
          </w:p>
        </w:tc>
        <w:tc>
          <w:tcPr>
            <w:tcW w:w="2421" w:type="pct"/>
          </w:tcPr>
          <w:p w14:paraId="18291BE9" w14:textId="77777777" w:rsidR="00391768" w:rsidRDefault="00BC2A22">
            <w:pPr>
              <w:pStyle w:val="a6"/>
              <w:keepNext/>
              <w:ind w:firstLineChars="0" w:firstLine="0"/>
              <w:jc w:val="center"/>
              <w:rPr>
                <w:ins w:id="1090" w:author="瑞明 唐" w:date="2019-04-17T14:01:00Z"/>
              </w:rPr>
            </w:pPr>
            <w:r>
              <w:rPr>
                <w:rFonts w:ascii="宋体" w:eastAsia="宋体" w:hAnsi="宋体" w:hint="eastAsia"/>
                <w:noProof/>
                <w:sz w:val="24"/>
                <w:szCs w:val="24"/>
              </w:rPr>
              <w:drawing>
                <wp:inline distT="0" distB="0" distL="0" distR="0" wp14:anchorId="6B1A6DB4" wp14:editId="558BA034">
                  <wp:extent cx="2227634" cy="1703024"/>
                  <wp:effectExtent l="0" t="0" r="127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4-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55816" cy="1724569"/>
                          </a:xfrm>
                          <a:prstGeom prst="rect">
                            <a:avLst/>
                          </a:prstGeom>
                        </pic:spPr>
                      </pic:pic>
                    </a:graphicData>
                  </a:graphic>
                </wp:inline>
              </w:drawing>
            </w:r>
          </w:p>
          <w:p w14:paraId="28C61826" w14:textId="34B4B588" w:rsidR="00BC2A22" w:rsidDel="00EE2163" w:rsidRDefault="00391768">
            <w:pPr>
              <w:pStyle w:val="a9"/>
              <w:jc w:val="center"/>
              <w:rPr>
                <w:del w:id="1091" w:author="瑞明 唐" w:date="2019-04-17T14:02:00Z"/>
              </w:rPr>
              <w:pPrChange w:id="1092" w:author="瑞明 唐" w:date="2019-04-17T14:02:00Z">
                <w:pPr>
                  <w:pStyle w:val="a6"/>
                  <w:keepNext/>
                  <w:ind w:firstLineChars="0" w:firstLine="0"/>
                  <w:jc w:val="center"/>
                </w:pPr>
              </w:pPrChange>
            </w:pPr>
            <w:bookmarkStart w:id="1093" w:name="_Ref6402287"/>
            <w:ins w:id="1094" w:author="瑞明 唐" w:date="2019-04-17T14:01:00Z">
              <w:r>
                <w:t>图</w:t>
              </w:r>
              <w:r>
                <w:t xml:space="preserve">4 - </w:t>
              </w:r>
              <w:r>
                <w:fldChar w:fldCharType="begin"/>
              </w:r>
              <w:r>
                <w:instrText xml:space="preserve"> SEQ </w:instrText>
              </w:r>
              <w:r>
                <w:instrText>图</w:instrText>
              </w:r>
              <w:r>
                <w:instrText xml:space="preserve">4_- \* ARABIC </w:instrText>
              </w:r>
            </w:ins>
            <w:r>
              <w:fldChar w:fldCharType="separate"/>
            </w:r>
            <w:ins w:id="1095" w:author="瑞明 唐" w:date="2019-04-21T10:07:00Z">
              <w:r w:rsidR="00C93B02">
                <w:rPr>
                  <w:noProof/>
                </w:rPr>
                <w:t>57</w:t>
              </w:r>
            </w:ins>
            <w:ins w:id="1096" w:author="瑞明 唐" w:date="2019-04-17T14:01:00Z">
              <w:r>
                <w:fldChar w:fldCharType="end"/>
              </w:r>
              <w:r>
                <w:rPr>
                  <w:rFonts w:hint="eastAsia"/>
                </w:rPr>
                <w:t>设置替换对象格式</w:t>
              </w:r>
            </w:ins>
            <w:bookmarkEnd w:id="1093"/>
          </w:p>
          <w:p w14:paraId="335D0306" w14:textId="5845B77B" w:rsidR="00BC2A22" w:rsidRDefault="00BC2A22">
            <w:pPr>
              <w:pStyle w:val="a9"/>
              <w:jc w:val="center"/>
              <w:rPr>
                <w:rFonts w:ascii="宋体" w:eastAsia="宋体" w:hAnsi="宋体"/>
                <w:sz w:val="24"/>
                <w:szCs w:val="24"/>
              </w:rPr>
            </w:pPr>
            <w:del w:id="1097" w:author="瑞明 唐" w:date="2019-04-17T14:02: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098" w:author="瑞明 唐" w:date="2019-04-16T16:15:00Z">
              <w:r w:rsidR="00BB747F" w:rsidDel="00C71EF7">
                <w:rPr>
                  <w:noProof/>
                </w:rPr>
                <w:delText>45</w:delText>
              </w:r>
            </w:del>
            <w:del w:id="1099" w:author="瑞明 唐" w:date="2019-04-17T14:02:00Z">
              <w:r w:rsidDel="00EE2163">
                <w:fldChar w:fldCharType="end"/>
              </w:r>
              <w:r w:rsidDel="00EE2163">
                <w:rPr>
                  <w:rFonts w:hint="eastAsia"/>
                </w:rPr>
                <w:delText>设置替换对象格式</w:delText>
              </w:r>
            </w:del>
          </w:p>
        </w:tc>
      </w:tr>
    </w:tbl>
    <w:p w14:paraId="070DDC13" w14:textId="77777777" w:rsidR="00BC2A22" w:rsidRPr="001A4179" w:rsidRDefault="00BC2A22" w:rsidP="001A4179">
      <w:pPr>
        <w:pStyle w:val="a6"/>
        <w:ind w:left="780" w:firstLineChars="0" w:firstLine="0"/>
        <w:rPr>
          <w:rFonts w:ascii="宋体" w:eastAsia="宋体" w:hAnsi="宋体"/>
          <w:sz w:val="24"/>
          <w:szCs w:val="24"/>
        </w:rPr>
      </w:pPr>
    </w:p>
    <w:p w14:paraId="72B269FE" w14:textId="47DB9C8C"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点击对话框左下角的“更多”</w:t>
      </w:r>
      <w:r w:rsidR="00555721">
        <w:rPr>
          <w:rFonts w:ascii="宋体" w:eastAsia="宋体" w:hAnsi="宋体" w:hint="eastAsia"/>
          <w:sz w:val="24"/>
          <w:szCs w:val="24"/>
        </w:rPr>
        <w:t>，</w:t>
      </w:r>
      <w:r w:rsidR="00372110" w:rsidRPr="001A4179">
        <w:rPr>
          <w:rFonts w:ascii="宋体" w:eastAsia="宋体" w:hAnsi="宋体" w:hint="eastAsia"/>
          <w:sz w:val="24"/>
          <w:szCs w:val="24"/>
        </w:rPr>
        <w:t>在下面的“特殊格式”下拉列表中选择“任意</w:t>
      </w:r>
      <w:r w:rsidR="001350B0">
        <w:rPr>
          <w:rFonts w:ascii="宋体" w:eastAsia="宋体" w:hAnsi="宋体" w:hint="eastAsia"/>
          <w:sz w:val="24"/>
          <w:szCs w:val="24"/>
        </w:rPr>
        <w:t>字母</w:t>
      </w:r>
      <w:r w:rsidR="00372110" w:rsidRPr="001A4179">
        <w:rPr>
          <w:rFonts w:ascii="宋体" w:eastAsia="宋体" w:hAnsi="宋体" w:hint="eastAsia"/>
          <w:sz w:val="24"/>
          <w:szCs w:val="24"/>
        </w:rPr>
        <w:t>”</w:t>
      </w:r>
      <w:r w:rsidR="00E4714F">
        <w:rPr>
          <w:rFonts w:ascii="宋体" w:eastAsia="宋体" w:hAnsi="宋体" w:hint="eastAsia"/>
          <w:sz w:val="24"/>
          <w:szCs w:val="24"/>
        </w:rPr>
        <w:t>如</w:t>
      </w:r>
      <w:ins w:id="1100" w:author="瑞明 唐" w:date="2019-04-17T14:04:00Z">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_Ref6402274 \h</w:instrText>
        </w:r>
        <w:r w:rsidR="00EE2163">
          <w:rPr>
            <w:rFonts w:ascii="宋体" w:eastAsia="宋体" w:hAnsi="宋体"/>
            <w:sz w:val="24"/>
            <w:szCs w:val="24"/>
          </w:rPr>
          <w:instrText xml:space="preserve"> </w:instrText>
        </w:r>
      </w:ins>
      <w:r w:rsidR="00EE2163">
        <w:rPr>
          <w:rFonts w:ascii="宋体" w:eastAsia="宋体" w:hAnsi="宋体"/>
          <w:sz w:val="24"/>
          <w:szCs w:val="24"/>
        </w:rPr>
      </w:r>
      <w:r w:rsidR="00EE2163">
        <w:rPr>
          <w:rFonts w:ascii="宋体" w:eastAsia="宋体" w:hAnsi="宋体"/>
          <w:sz w:val="24"/>
          <w:szCs w:val="24"/>
        </w:rPr>
        <w:fldChar w:fldCharType="separate"/>
      </w:r>
      <w:ins w:id="1101" w:author="瑞明 唐" w:date="2019-04-17T23:36:00Z">
        <w:r w:rsidR="00062BC7">
          <w:t xml:space="preserve">图4 - </w:t>
        </w:r>
        <w:r w:rsidR="00062BC7">
          <w:rPr>
            <w:noProof/>
          </w:rPr>
          <w:t>56</w:t>
        </w:r>
        <w:r w:rsidR="00062BC7">
          <w:rPr>
            <w:rFonts w:hint="eastAsia"/>
          </w:rPr>
          <w:t>特殊格式</w:t>
        </w:r>
      </w:ins>
      <w:ins w:id="1102" w:author="瑞明 唐" w:date="2019-04-17T14:04:00Z">
        <w:r w:rsidR="00EE2163">
          <w:rPr>
            <w:rFonts w:ascii="宋体" w:eastAsia="宋体" w:hAnsi="宋体"/>
            <w:sz w:val="24"/>
            <w:szCs w:val="24"/>
          </w:rPr>
          <w:fldChar w:fldCharType="end"/>
        </w:r>
      </w:ins>
      <w:del w:id="1103" w:author="瑞明 唐" w:date="2019-04-17T14:04:00Z">
        <w:r w:rsidR="00E4714F" w:rsidDel="00EE2163">
          <w:rPr>
            <w:rFonts w:ascii="宋体" w:eastAsia="宋体" w:hAnsi="宋体" w:hint="eastAsia"/>
            <w:sz w:val="24"/>
            <w:szCs w:val="24"/>
          </w:rPr>
          <w:delText>图4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44</w:delText>
        </w:r>
      </w:del>
      <w:r w:rsidR="00E4714F">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E5040" w14:paraId="1247829F" w14:textId="77777777" w:rsidTr="001A4179">
        <w:trPr>
          <w:trHeight w:val="3136"/>
        </w:trPr>
        <w:tc>
          <w:tcPr>
            <w:tcW w:w="2500" w:type="pct"/>
          </w:tcPr>
          <w:p w14:paraId="1DC660F9" w14:textId="77777777" w:rsidR="00391768" w:rsidRDefault="004E5040">
            <w:pPr>
              <w:pStyle w:val="a6"/>
              <w:keepNext/>
              <w:ind w:firstLineChars="0" w:firstLine="0"/>
              <w:jc w:val="center"/>
              <w:rPr>
                <w:ins w:id="1104" w:author="瑞明 唐" w:date="2019-04-17T14:02:00Z"/>
              </w:rPr>
            </w:pPr>
            <w:r>
              <w:rPr>
                <w:rFonts w:ascii="宋体" w:eastAsia="宋体" w:hAnsi="宋体" w:hint="eastAsia"/>
                <w:noProof/>
                <w:sz w:val="24"/>
                <w:szCs w:val="24"/>
              </w:rPr>
              <w:drawing>
                <wp:inline distT="0" distB="0" distL="0" distR="0" wp14:anchorId="48E0F3FD" wp14:editId="688DE180">
                  <wp:extent cx="1716932" cy="1804297"/>
                  <wp:effectExtent l="0" t="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4-4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44573" cy="1833345"/>
                          </a:xfrm>
                          <a:prstGeom prst="rect">
                            <a:avLst/>
                          </a:prstGeom>
                        </pic:spPr>
                      </pic:pic>
                    </a:graphicData>
                  </a:graphic>
                </wp:inline>
              </w:drawing>
            </w:r>
          </w:p>
          <w:p w14:paraId="6ECB52D2" w14:textId="253B1CB4" w:rsidR="00B2391E" w:rsidDel="00EE2163" w:rsidRDefault="00391768">
            <w:pPr>
              <w:pStyle w:val="a9"/>
              <w:jc w:val="center"/>
              <w:rPr>
                <w:del w:id="1105" w:author="瑞明 唐" w:date="2019-04-17T14:03:00Z"/>
              </w:rPr>
              <w:pPrChange w:id="1106" w:author="瑞明 唐" w:date="2019-04-17T14:03:00Z">
                <w:pPr>
                  <w:pStyle w:val="a6"/>
                  <w:keepNext/>
                  <w:ind w:firstLineChars="0" w:firstLine="0"/>
                  <w:jc w:val="center"/>
                </w:pPr>
              </w:pPrChange>
            </w:pPr>
            <w:bookmarkStart w:id="1107" w:name="_Ref6403169"/>
            <w:ins w:id="1108"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09" w:author="瑞明 唐" w:date="2019-04-21T10:07:00Z">
              <w:r w:rsidR="00C93B02">
                <w:rPr>
                  <w:noProof/>
                </w:rPr>
                <w:t>58</w:t>
              </w:r>
            </w:ins>
            <w:ins w:id="1110" w:author="瑞明 唐" w:date="2019-04-17T14:02:00Z">
              <w:r>
                <w:fldChar w:fldCharType="end"/>
              </w:r>
              <w:r>
                <w:rPr>
                  <w:rFonts w:hint="eastAsia"/>
                </w:rPr>
                <w:t>替换字体设置</w:t>
              </w:r>
            </w:ins>
            <w:bookmarkEnd w:id="1107"/>
          </w:p>
          <w:p w14:paraId="60903807" w14:textId="22F10024" w:rsidR="004E5040" w:rsidRDefault="00B2391E">
            <w:pPr>
              <w:pStyle w:val="a9"/>
              <w:jc w:val="center"/>
              <w:rPr>
                <w:rFonts w:ascii="宋体" w:eastAsia="宋体" w:hAnsi="宋体"/>
                <w:sz w:val="24"/>
                <w:szCs w:val="24"/>
              </w:rPr>
            </w:pPr>
            <w:del w:id="1111"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12" w:author="瑞明 唐" w:date="2019-04-16T16:15:00Z">
              <w:r w:rsidR="00BB747F" w:rsidDel="00C71EF7">
                <w:rPr>
                  <w:noProof/>
                </w:rPr>
                <w:delText>46</w:delText>
              </w:r>
            </w:del>
            <w:del w:id="1113" w:author="瑞明 唐" w:date="2019-04-17T14:03:00Z">
              <w:r w:rsidDel="00EE2163">
                <w:fldChar w:fldCharType="end"/>
              </w:r>
              <w:r w:rsidDel="00EE2163">
                <w:rPr>
                  <w:rFonts w:hint="eastAsia"/>
                </w:rPr>
                <w:delText>替换字体设置</w:delText>
              </w:r>
            </w:del>
          </w:p>
        </w:tc>
        <w:tc>
          <w:tcPr>
            <w:tcW w:w="2500" w:type="pct"/>
          </w:tcPr>
          <w:p w14:paraId="0D5FD338" w14:textId="77777777" w:rsidR="00391768" w:rsidRDefault="004E5040">
            <w:pPr>
              <w:pStyle w:val="a6"/>
              <w:keepNext/>
              <w:ind w:firstLineChars="0" w:firstLine="0"/>
              <w:jc w:val="center"/>
              <w:rPr>
                <w:ins w:id="1114" w:author="瑞明 唐" w:date="2019-04-17T14:02:00Z"/>
              </w:rPr>
            </w:pPr>
            <w:r>
              <w:rPr>
                <w:rFonts w:ascii="宋体" w:eastAsia="宋体" w:hAnsi="宋体" w:hint="eastAsia"/>
                <w:noProof/>
                <w:sz w:val="24"/>
                <w:szCs w:val="24"/>
              </w:rPr>
              <w:drawing>
                <wp:inline distT="0" distB="0" distL="0" distR="0" wp14:anchorId="5FE62588" wp14:editId="2610D9F2">
                  <wp:extent cx="2062264" cy="158830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4-4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340" cy="1608388"/>
                          </a:xfrm>
                          <a:prstGeom prst="rect">
                            <a:avLst/>
                          </a:prstGeom>
                        </pic:spPr>
                      </pic:pic>
                    </a:graphicData>
                  </a:graphic>
                </wp:inline>
              </w:drawing>
            </w:r>
          </w:p>
          <w:p w14:paraId="12188B99" w14:textId="123D596A" w:rsidR="00B2391E" w:rsidDel="00EE2163" w:rsidRDefault="00391768">
            <w:pPr>
              <w:pStyle w:val="a9"/>
              <w:jc w:val="center"/>
              <w:rPr>
                <w:del w:id="1115" w:author="瑞明 唐" w:date="2019-04-17T14:03:00Z"/>
              </w:rPr>
              <w:pPrChange w:id="1116" w:author="瑞明 唐" w:date="2019-04-17T14:03:00Z">
                <w:pPr>
                  <w:pStyle w:val="a6"/>
                  <w:keepNext/>
                  <w:ind w:firstLineChars="0" w:firstLine="0"/>
                  <w:jc w:val="center"/>
                </w:pPr>
              </w:pPrChange>
            </w:pPr>
            <w:bookmarkStart w:id="1117" w:name="_Ref6403184"/>
            <w:ins w:id="1118"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19" w:author="瑞明 唐" w:date="2019-04-21T10:07:00Z">
              <w:r w:rsidR="00C93B02">
                <w:rPr>
                  <w:noProof/>
                </w:rPr>
                <w:t>59</w:t>
              </w:r>
            </w:ins>
            <w:ins w:id="1120" w:author="瑞明 唐" w:date="2019-04-17T14:02:00Z">
              <w:r>
                <w:fldChar w:fldCharType="end"/>
              </w:r>
              <w:r>
                <w:rPr>
                  <w:rFonts w:hint="eastAsia"/>
                </w:rPr>
                <w:t>完成替换格式设置</w:t>
              </w:r>
            </w:ins>
            <w:bookmarkEnd w:id="1117"/>
          </w:p>
          <w:p w14:paraId="17C24115" w14:textId="40345960" w:rsidR="004E5040" w:rsidRDefault="00B2391E">
            <w:pPr>
              <w:pStyle w:val="a9"/>
              <w:jc w:val="center"/>
              <w:rPr>
                <w:rFonts w:ascii="宋体" w:eastAsia="宋体" w:hAnsi="宋体"/>
                <w:sz w:val="24"/>
                <w:szCs w:val="24"/>
              </w:rPr>
            </w:pPr>
            <w:del w:id="1121"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22" w:author="瑞明 唐" w:date="2019-04-16T16:15:00Z">
              <w:r w:rsidR="00BB747F" w:rsidDel="00C71EF7">
                <w:rPr>
                  <w:noProof/>
                </w:rPr>
                <w:delText>47</w:delText>
              </w:r>
            </w:del>
            <w:del w:id="1123" w:author="瑞明 唐" w:date="2019-04-17T14:03:00Z">
              <w:r w:rsidDel="00EE2163">
                <w:fldChar w:fldCharType="end"/>
              </w:r>
              <w:r w:rsidDel="00EE2163">
                <w:rPr>
                  <w:rFonts w:hint="eastAsia"/>
                </w:rPr>
                <w:delText>完成替换格式设置</w:delText>
              </w:r>
            </w:del>
          </w:p>
        </w:tc>
      </w:tr>
    </w:tbl>
    <w:p w14:paraId="3007134F" w14:textId="77777777" w:rsidR="004E5040" w:rsidRPr="001A4179" w:rsidRDefault="004E5040" w:rsidP="001A4179">
      <w:pPr>
        <w:pStyle w:val="a6"/>
        <w:ind w:left="780" w:firstLineChars="0" w:firstLine="0"/>
        <w:rPr>
          <w:rFonts w:ascii="宋体" w:eastAsia="宋体" w:hAnsi="宋体"/>
          <w:sz w:val="24"/>
          <w:szCs w:val="24"/>
        </w:rPr>
      </w:pPr>
    </w:p>
    <w:p w14:paraId="41991EFF" w14:textId="5C4E31A2" w:rsidR="00372110" w:rsidRPr="001A4179" w:rsidRDefault="00372110"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用鼠标在“替换为”文本框中点击下</w:t>
      </w:r>
      <w:r w:rsidR="00555721">
        <w:rPr>
          <w:rFonts w:ascii="宋体" w:eastAsia="宋体" w:hAnsi="宋体" w:hint="eastAsia"/>
          <w:sz w:val="24"/>
          <w:szCs w:val="24"/>
        </w:rPr>
        <w:t>，</w:t>
      </w:r>
      <w:r w:rsidRPr="001A4179">
        <w:rPr>
          <w:rFonts w:ascii="宋体" w:eastAsia="宋体" w:hAnsi="宋体" w:hint="eastAsia"/>
          <w:sz w:val="24"/>
          <w:szCs w:val="24"/>
        </w:rPr>
        <w:t>把插入点移动到“替换为”文本框中</w:t>
      </w:r>
      <w:r w:rsidR="00555721">
        <w:rPr>
          <w:rFonts w:ascii="宋体" w:eastAsia="宋体" w:hAnsi="宋体" w:hint="eastAsia"/>
          <w:sz w:val="24"/>
          <w:szCs w:val="24"/>
        </w:rPr>
        <w:t>，</w:t>
      </w:r>
      <w:r w:rsidR="00B2391E">
        <w:rPr>
          <w:rFonts w:ascii="宋体" w:eastAsia="宋体" w:hAnsi="宋体" w:hint="eastAsia"/>
          <w:sz w:val="24"/>
          <w:szCs w:val="24"/>
        </w:rPr>
        <w:t>在这里不需要输入任何内容</w:t>
      </w:r>
      <w:r w:rsidR="00555721">
        <w:rPr>
          <w:rFonts w:ascii="宋体" w:eastAsia="宋体" w:hAnsi="宋体" w:hint="eastAsia"/>
          <w:sz w:val="24"/>
          <w:szCs w:val="24"/>
        </w:rPr>
        <w:t>，</w:t>
      </w:r>
      <w:r w:rsidRPr="001A4179">
        <w:rPr>
          <w:rFonts w:ascii="宋体" w:eastAsia="宋体" w:hAnsi="宋体" w:hint="eastAsia"/>
          <w:sz w:val="24"/>
          <w:szCs w:val="24"/>
        </w:rPr>
        <w:t>然后在“格式”下拉列表中选择“字体”。</w:t>
      </w:r>
      <w:r w:rsidR="00171F7A" w:rsidRPr="001A4179">
        <w:rPr>
          <w:rFonts w:ascii="宋体" w:eastAsia="宋体" w:hAnsi="宋体" w:hint="eastAsia"/>
          <w:sz w:val="24"/>
          <w:szCs w:val="24"/>
        </w:rPr>
        <w:t>如</w:t>
      </w:r>
      <w:ins w:id="1124" w:author="瑞明 唐" w:date="2019-04-17T14:04:00Z">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_Ref6402287 \h</w:instrText>
        </w:r>
        <w:r w:rsidR="00EE2163">
          <w:rPr>
            <w:rFonts w:ascii="宋体" w:eastAsia="宋体" w:hAnsi="宋体"/>
            <w:sz w:val="24"/>
            <w:szCs w:val="24"/>
          </w:rPr>
          <w:instrText xml:space="preserve"> </w:instrText>
        </w:r>
      </w:ins>
      <w:r w:rsidR="00EE2163">
        <w:rPr>
          <w:rFonts w:ascii="宋体" w:eastAsia="宋体" w:hAnsi="宋体"/>
          <w:sz w:val="24"/>
          <w:szCs w:val="24"/>
        </w:rPr>
      </w:r>
      <w:r w:rsidR="00EE2163">
        <w:rPr>
          <w:rFonts w:ascii="宋体" w:eastAsia="宋体" w:hAnsi="宋体"/>
          <w:sz w:val="24"/>
          <w:szCs w:val="24"/>
        </w:rPr>
        <w:fldChar w:fldCharType="separate"/>
      </w:r>
      <w:ins w:id="1125" w:author="瑞明 唐" w:date="2019-04-17T23:36:00Z">
        <w:r w:rsidR="00062BC7">
          <w:t xml:space="preserve">图4 - </w:t>
        </w:r>
        <w:r w:rsidR="00062BC7">
          <w:rPr>
            <w:noProof/>
          </w:rPr>
          <w:t>57</w:t>
        </w:r>
        <w:r w:rsidR="00062BC7">
          <w:rPr>
            <w:rFonts w:hint="eastAsia"/>
          </w:rPr>
          <w:t>设置替换对象格式</w:t>
        </w:r>
      </w:ins>
      <w:ins w:id="1126" w:author="瑞明 唐" w:date="2019-04-17T14:04:00Z">
        <w:r w:rsidR="00EE2163">
          <w:rPr>
            <w:rFonts w:ascii="宋体" w:eastAsia="宋体" w:hAnsi="宋体"/>
            <w:sz w:val="24"/>
            <w:szCs w:val="24"/>
          </w:rPr>
          <w:fldChar w:fldCharType="end"/>
        </w:r>
      </w:ins>
      <w:del w:id="1127" w:author="瑞明 唐" w:date="2019-04-17T14:04:00Z">
        <w:r w:rsidR="00171F7A"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45</w:delText>
        </w:r>
      </w:del>
      <w:r w:rsidRPr="001A4179">
        <w:rPr>
          <w:rFonts w:ascii="宋体" w:eastAsia="宋体" w:hAnsi="宋体" w:hint="eastAsia"/>
          <w:sz w:val="24"/>
          <w:szCs w:val="24"/>
        </w:rPr>
        <w:t>所示。</w:t>
      </w:r>
    </w:p>
    <w:p w14:paraId="2A4701DE" w14:textId="616D8D38" w:rsidR="00372110" w:rsidRPr="001A4179" w:rsidRDefault="0097557D"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在“替换字体”对话框中</w:t>
      </w:r>
      <w:r w:rsidR="00555721">
        <w:rPr>
          <w:rFonts w:ascii="宋体" w:eastAsia="宋体" w:hAnsi="宋体" w:hint="eastAsia"/>
          <w:sz w:val="24"/>
          <w:szCs w:val="24"/>
        </w:rPr>
        <w:t>，</w:t>
      </w:r>
      <w:r w:rsidRPr="001A4179">
        <w:rPr>
          <w:rFonts w:ascii="宋体" w:eastAsia="宋体" w:hAnsi="宋体" w:hint="eastAsia"/>
          <w:sz w:val="24"/>
          <w:szCs w:val="24"/>
        </w:rPr>
        <w:t>“字体颜色”下拉列表中选择“标准色”下“红色”</w:t>
      </w:r>
      <w:r w:rsidR="00555721">
        <w:rPr>
          <w:rFonts w:ascii="宋体" w:eastAsia="宋体" w:hAnsi="宋体" w:hint="eastAsia"/>
          <w:sz w:val="24"/>
          <w:szCs w:val="24"/>
        </w:rPr>
        <w:t>，</w:t>
      </w:r>
      <w:r w:rsidR="00E4714F">
        <w:rPr>
          <w:rFonts w:ascii="宋体" w:eastAsia="宋体" w:hAnsi="宋体" w:hint="eastAsia"/>
          <w:sz w:val="24"/>
          <w:szCs w:val="24"/>
        </w:rPr>
        <w:t>在“字形”滚动条下选择“加粗”</w:t>
      </w:r>
      <w:r w:rsidRPr="001A4179">
        <w:rPr>
          <w:rFonts w:ascii="宋体" w:eastAsia="宋体" w:hAnsi="宋体" w:hint="eastAsia"/>
          <w:sz w:val="24"/>
          <w:szCs w:val="24"/>
        </w:rPr>
        <w:t>。然后点击“确定”按钮。</w:t>
      </w:r>
      <w:ins w:id="1128" w:author="瑞明 唐" w:date="2019-04-17T16:58:00Z">
        <w:r w:rsidR="00C85785">
          <w:rPr>
            <w:rFonts w:ascii="宋体" w:eastAsia="宋体" w:hAnsi="宋体" w:hint="eastAsia"/>
            <w:sz w:val="24"/>
            <w:szCs w:val="24"/>
          </w:rPr>
          <w:t>如</w:t>
        </w:r>
      </w:ins>
      <w:ins w:id="1129" w:author="瑞明 唐" w:date="2019-04-17T16:59:00Z">
        <w:r w:rsidR="00C85785">
          <w:rPr>
            <w:rFonts w:ascii="宋体" w:eastAsia="宋体" w:hAnsi="宋体"/>
            <w:sz w:val="24"/>
            <w:szCs w:val="24"/>
          </w:rPr>
          <w:fldChar w:fldCharType="begin"/>
        </w:r>
        <w:r w:rsidR="00C85785">
          <w:rPr>
            <w:rFonts w:ascii="宋体" w:eastAsia="宋体" w:hAnsi="宋体"/>
            <w:sz w:val="24"/>
            <w:szCs w:val="24"/>
          </w:rPr>
          <w:instrText xml:space="preserve"> </w:instrText>
        </w:r>
        <w:r w:rsidR="00C85785">
          <w:rPr>
            <w:rFonts w:ascii="宋体" w:eastAsia="宋体" w:hAnsi="宋体" w:hint="eastAsia"/>
            <w:sz w:val="24"/>
            <w:szCs w:val="24"/>
          </w:rPr>
          <w:instrText>REF _Ref6403169 \h</w:instrText>
        </w:r>
        <w:r w:rsidR="00C85785">
          <w:rPr>
            <w:rFonts w:ascii="宋体" w:eastAsia="宋体" w:hAnsi="宋体"/>
            <w:sz w:val="24"/>
            <w:szCs w:val="24"/>
          </w:rPr>
          <w:instrText xml:space="preserve"> </w:instrText>
        </w:r>
      </w:ins>
      <w:r w:rsidR="00C85785">
        <w:rPr>
          <w:rFonts w:ascii="宋体" w:eastAsia="宋体" w:hAnsi="宋体"/>
          <w:sz w:val="24"/>
          <w:szCs w:val="24"/>
        </w:rPr>
      </w:r>
      <w:r w:rsidR="00C85785">
        <w:rPr>
          <w:rFonts w:ascii="宋体" w:eastAsia="宋体" w:hAnsi="宋体"/>
          <w:sz w:val="24"/>
          <w:szCs w:val="24"/>
        </w:rPr>
        <w:fldChar w:fldCharType="separate"/>
      </w:r>
      <w:ins w:id="1130" w:author="瑞明 唐" w:date="2019-04-17T23:36:00Z">
        <w:r w:rsidR="00062BC7">
          <w:t xml:space="preserve">图4 - </w:t>
        </w:r>
        <w:r w:rsidR="00062BC7">
          <w:rPr>
            <w:noProof/>
          </w:rPr>
          <w:t>58</w:t>
        </w:r>
        <w:r w:rsidR="00062BC7">
          <w:rPr>
            <w:rFonts w:hint="eastAsia"/>
          </w:rPr>
          <w:t>替换字体设置</w:t>
        </w:r>
      </w:ins>
      <w:ins w:id="1131" w:author="瑞明 唐" w:date="2019-04-17T16:59:00Z">
        <w:r w:rsidR="00C85785">
          <w:rPr>
            <w:rFonts w:ascii="宋体" w:eastAsia="宋体" w:hAnsi="宋体"/>
            <w:sz w:val="24"/>
            <w:szCs w:val="24"/>
          </w:rPr>
          <w:fldChar w:fldCharType="end"/>
        </w:r>
        <w:r w:rsidR="00C85785">
          <w:rPr>
            <w:rFonts w:ascii="宋体" w:eastAsia="宋体" w:hAnsi="宋体" w:hint="eastAsia"/>
            <w:sz w:val="24"/>
            <w:szCs w:val="24"/>
          </w:rPr>
          <w:t>所示。</w:t>
        </w:r>
      </w:ins>
    </w:p>
    <w:p w14:paraId="011F6457" w14:textId="2291B208"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如</w:t>
      </w:r>
      <w:ins w:id="1132" w:author="瑞明 唐" w:date="2019-04-17T14:21:00Z">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_Ref6403184 \h</w:instrText>
        </w:r>
        <w:r w:rsidR="009C5123">
          <w:rPr>
            <w:rFonts w:ascii="宋体" w:eastAsia="宋体" w:hAnsi="宋体"/>
            <w:sz w:val="24"/>
            <w:szCs w:val="24"/>
          </w:rPr>
          <w:instrText xml:space="preserve"> </w:instrText>
        </w:r>
      </w:ins>
      <w:r w:rsidR="009C5123">
        <w:rPr>
          <w:rFonts w:ascii="宋体" w:eastAsia="宋体" w:hAnsi="宋体"/>
          <w:sz w:val="24"/>
          <w:szCs w:val="24"/>
        </w:rPr>
      </w:r>
      <w:r w:rsidR="009C5123">
        <w:rPr>
          <w:rFonts w:ascii="宋体" w:eastAsia="宋体" w:hAnsi="宋体"/>
          <w:sz w:val="24"/>
          <w:szCs w:val="24"/>
        </w:rPr>
        <w:fldChar w:fldCharType="separate"/>
      </w:r>
      <w:ins w:id="1133" w:author="瑞明 唐" w:date="2019-04-17T23:36:00Z">
        <w:r w:rsidR="00062BC7">
          <w:t xml:space="preserve">图4 - </w:t>
        </w:r>
        <w:r w:rsidR="00062BC7">
          <w:rPr>
            <w:noProof/>
          </w:rPr>
          <w:t>59</w:t>
        </w:r>
        <w:r w:rsidR="00062BC7">
          <w:rPr>
            <w:rFonts w:hint="eastAsia"/>
          </w:rPr>
          <w:t>完成替换格式设置</w:t>
        </w:r>
      </w:ins>
      <w:ins w:id="1134" w:author="瑞明 唐" w:date="2019-04-17T14:21:00Z">
        <w:r w:rsidR="009C5123">
          <w:rPr>
            <w:rFonts w:ascii="宋体" w:eastAsia="宋体" w:hAnsi="宋体"/>
            <w:sz w:val="24"/>
            <w:szCs w:val="24"/>
          </w:rPr>
          <w:fldChar w:fldCharType="end"/>
        </w:r>
      </w:ins>
      <w:del w:id="1135" w:author="瑞明 唐" w:date="2019-04-17T14:19:00Z">
        <w:r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在“查找和替换”窗口</w:t>
      </w:r>
      <w:r w:rsidR="00555721">
        <w:rPr>
          <w:rFonts w:ascii="宋体" w:eastAsia="宋体" w:hAnsi="宋体" w:hint="eastAsia"/>
          <w:sz w:val="24"/>
          <w:szCs w:val="24"/>
        </w:rPr>
        <w:t>，</w:t>
      </w:r>
      <w:r w:rsidRPr="001A4179">
        <w:rPr>
          <w:rFonts w:ascii="宋体" w:eastAsia="宋体" w:hAnsi="宋体" w:hint="eastAsia"/>
          <w:sz w:val="24"/>
          <w:szCs w:val="24"/>
        </w:rPr>
        <w:t>“替换为”文本框中的内容是空白的</w:t>
      </w:r>
      <w:r w:rsidR="00555721">
        <w:rPr>
          <w:rFonts w:ascii="宋体" w:eastAsia="宋体" w:hAnsi="宋体" w:hint="eastAsia"/>
          <w:sz w:val="24"/>
          <w:szCs w:val="24"/>
        </w:rPr>
        <w:t>，</w:t>
      </w:r>
      <w:r w:rsidRPr="001A4179">
        <w:rPr>
          <w:rFonts w:ascii="宋体" w:eastAsia="宋体" w:hAnsi="宋体" w:hint="eastAsia"/>
          <w:sz w:val="24"/>
          <w:szCs w:val="24"/>
        </w:rPr>
        <w:t>文本框下面有详细格式要求。</w:t>
      </w:r>
    </w:p>
    <w:p w14:paraId="2C59040C" w14:textId="67881FCD"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全部替换文章内容的</w:t>
      </w:r>
      <w:r w:rsidR="00B2391E">
        <w:rPr>
          <w:rFonts w:ascii="宋体" w:eastAsia="宋体" w:hAnsi="宋体" w:hint="eastAsia"/>
          <w:sz w:val="24"/>
          <w:szCs w:val="24"/>
        </w:rPr>
        <w:t>字母</w:t>
      </w:r>
      <w:r w:rsidR="00555721">
        <w:rPr>
          <w:rFonts w:ascii="宋体" w:eastAsia="宋体" w:hAnsi="宋体" w:hint="eastAsia"/>
          <w:sz w:val="24"/>
          <w:szCs w:val="24"/>
        </w:rPr>
        <w:t>，</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Pr="001A4179">
        <w:rPr>
          <w:rFonts w:ascii="宋体" w:eastAsia="宋体" w:hAnsi="宋体" w:hint="eastAsia"/>
          <w:sz w:val="24"/>
          <w:szCs w:val="24"/>
        </w:rPr>
        <w:t>就可以马上将文章所有的</w:t>
      </w:r>
      <w:r w:rsidR="00B2391E">
        <w:rPr>
          <w:rFonts w:ascii="宋体" w:eastAsia="宋体" w:hAnsi="宋体" w:hint="eastAsia"/>
          <w:sz w:val="24"/>
          <w:szCs w:val="24"/>
        </w:rPr>
        <w:t>字母</w:t>
      </w:r>
      <w:r w:rsidRPr="001A4179">
        <w:rPr>
          <w:rFonts w:ascii="宋体" w:eastAsia="宋体" w:hAnsi="宋体" w:hint="eastAsia"/>
          <w:sz w:val="24"/>
          <w:szCs w:val="24"/>
        </w:rPr>
        <w:t>都设置成为“红色字体”以及“</w:t>
      </w:r>
      <w:r w:rsidR="00B2391E">
        <w:rPr>
          <w:rFonts w:ascii="宋体" w:eastAsia="宋体" w:hAnsi="宋体" w:hint="eastAsia"/>
          <w:sz w:val="24"/>
          <w:szCs w:val="24"/>
        </w:rPr>
        <w:t>加粗</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ins w:id="1136" w:author="瑞明 唐" w:date="2019-04-17T14:20:00Z">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_Ref6403223 \h</w:instrText>
        </w:r>
        <w:r w:rsidR="009C5123">
          <w:rPr>
            <w:rFonts w:ascii="宋体" w:eastAsia="宋体" w:hAnsi="宋体"/>
            <w:sz w:val="24"/>
            <w:szCs w:val="24"/>
          </w:rPr>
          <w:instrText xml:space="preserve"> </w:instrText>
        </w:r>
      </w:ins>
      <w:r w:rsidR="009C5123">
        <w:rPr>
          <w:rFonts w:ascii="宋体" w:eastAsia="宋体" w:hAnsi="宋体"/>
          <w:sz w:val="24"/>
          <w:szCs w:val="24"/>
        </w:rPr>
      </w:r>
      <w:r w:rsidR="009C5123">
        <w:rPr>
          <w:rFonts w:ascii="宋体" w:eastAsia="宋体" w:hAnsi="宋体"/>
          <w:sz w:val="24"/>
          <w:szCs w:val="24"/>
        </w:rPr>
        <w:fldChar w:fldCharType="separate"/>
      </w:r>
      <w:ins w:id="1137" w:author="瑞明 唐" w:date="2019-04-17T23:36:00Z">
        <w:r w:rsidR="00062BC7">
          <w:t xml:space="preserve">图4 - </w:t>
        </w:r>
        <w:r w:rsidR="00062BC7">
          <w:rPr>
            <w:noProof/>
          </w:rPr>
          <w:t>60</w:t>
        </w:r>
        <w:r w:rsidR="00062BC7">
          <w:rPr>
            <w:rFonts w:hint="eastAsia"/>
          </w:rPr>
          <w:t>替换后全文的效果</w:t>
        </w:r>
      </w:ins>
      <w:ins w:id="1138" w:author="瑞明 唐" w:date="2019-04-17T14:20:00Z">
        <w:r w:rsidR="009C5123">
          <w:rPr>
            <w:rFonts w:ascii="宋体" w:eastAsia="宋体" w:hAnsi="宋体"/>
            <w:sz w:val="24"/>
            <w:szCs w:val="24"/>
          </w:rPr>
          <w:fldChar w:fldCharType="end"/>
        </w:r>
      </w:ins>
      <w:del w:id="1139" w:author="瑞明 唐" w:date="2019-04-17T14:19:00Z">
        <w:r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48</w:delText>
        </w:r>
      </w:del>
      <w:r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2391E" w14:paraId="30BAAE2D" w14:textId="77777777" w:rsidTr="001A4179">
        <w:tc>
          <w:tcPr>
            <w:tcW w:w="5000" w:type="pct"/>
          </w:tcPr>
          <w:p w14:paraId="74599518" w14:textId="77777777" w:rsidR="00391768" w:rsidRDefault="00B2391E">
            <w:pPr>
              <w:pStyle w:val="a6"/>
              <w:keepNext/>
              <w:ind w:firstLineChars="0" w:firstLine="0"/>
              <w:jc w:val="center"/>
              <w:rPr>
                <w:ins w:id="1140" w:author="瑞明 唐" w:date="2019-04-17T14:02:00Z"/>
              </w:rPr>
            </w:pPr>
            <w:r>
              <w:rPr>
                <w:rFonts w:ascii="宋体" w:eastAsia="宋体" w:hAnsi="宋体"/>
                <w:noProof/>
                <w:sz w:val="24"/>
                <w:szCs w:val="24"/>
              </w:rPr>
              <w:lastRenderedPageBreak/>
              <w:drawing>
                <wp:inline distT="0" distB="0" distL="0" distR="0" wp14:anchorId="435B390E" wp14:editId="69CD49C3">
                  <wp:extent cx="3939702" cy="2954777"/>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4-4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51469" cy="2963602"/>
                          </a:xfrm>
                          <a:prstGeom prst="rect">
                            <a:avLst/>
                          </a:prstGeom>
                        </pic:spPr>
                      </pic:pic>
                    </a:graphicData>
                  </a:graphic>
                </wp:inline>
              </w:drawing>
            </w:r>
          </w:p>
          <w:p w14:paraId="730F0D2D" w14:textId="60474ADA" w:rsidR="00B2391E" w:rsidDel="00EE2163" w:rsidRDefault="00391768">
            <w:pPr>
              <w:pStyle w:val="a9"/>
              <w:jc w:val="center"/>
              <w:rPr>
                <w:del w:id="1141" w:author="瑞明 唐" w:date="2019-04-17T14:03:00Z"/>
              </w:rPr>
              <w:pPrChange w:id="1142" w:author="瑞明 唐" w:date="2019-04-17T14:03:00Z">
                <w:pPr>
                  <w:pStyle w:val="a6"/>
                  <w:keepNext/>
                  <w:ind w:firstLineChars="0" w:firstLine="0"/>
                  <w:jc w:val="center"/>
                </w:pPr>
              </w:pPrChange>
            </w:pPr>
            <w:bookmarkStart w:id="1143" w:name="_Ref6403223"/>
            <w:ins w:id="1144"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45" w:author="瑞明 唐" w:date="2019-04-21T10:07:00Z">
              <w:r w:rsidR="00C93B02">
                <w:rPr>
                  <w:noProof/>
                </w:rPr>
                <w:t>60</w:t>
              </w:r>
            </w:ins>
            <w:ins w:id="1146" w:author="瑞明 唐" w:date="2019-04-17T14:02:00Z">
              <w:r>
                <w:fldChar w:fldCharType="end"/>
              </w:r>
              <w:r>
                <w:rPr>
                  <w:rFonts w:hint="eastAsia"/>
                </w:rPr>
                <w:t>替换后全文</w:t>
              </w:r>
            </w:ins>
            <w:ins w:id="1147" w:author="瑞明 唐" w:date="2019-04-17T14:03:00Z">
              <w:r w:rsidR="00EE2163">
                <w:rPr>
                  <w:rFonts w:hint="eastAsia"/>
                </w:rPr>
                <w:t>的</w:t>
              </w:r>
            </w:ins>
            <w:ins w:id="1148" w:author="瑞明 唐" w:date="2019-04-17T14:02:00Z">
              <w:r>
                <w:rPr>
                  <w:rFonts w:hint="eastAsia"/>
                </w:rPr>
                <w:t>效果</w:t>
              </w:r>
            </w:ins>
            <w:bookmarkEnd w:id="1143"/>
          </w:p>
          <w:p w14:paraId="056938F4" w14:textId="7519F2AE" w:rsidR="00B2391E" w:rsidRDefault="00B2391E">
            <w:pPr>
              <w:pStyle w:val="a9"/>
              <w:jc w:val="center"/>
              <w:rPr>
                <w:rFonts w:ascii="宋体" w:eastAsia="宋体" w:hAnsi="宋体"/>
                <w:sz w:val="24"/>
                <w:szCs w:val="24"/>
              </w:rPr>
            </w:pPr>
            <w:del w:id="1149"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50" w:author="瑞明 唐" w:date="2019-04-16T16:15:00Z">
              <w:r w:rsidR="00BB747F" w:rsidDel="00C71EF7">
                <w:rPr>
                  <w:noProof/>
                </w:rPr>
                <w:delText>48</w:delText>
              </w:r>
            </w:del>
            <w:del w:id="1151" w:author="瑞明 唐" w:date="2019-04-17T14:03:00Z">
              <w:r w:rsidDel="00EE2163">
                <w:fldChar w:fldCharType="end"/>
              </w:r>
              <w:r w:rsidDel="00EE2163">
                <w:rPr>
                  <w:rFonts w:hint="eastAsia"/>
                </w:rPr>
                <w:delText>替换后全文的效果</w:delText>
              </w:r>
            </w:del>
          </w:p>
        </w:tc>
      </w:tr>
    </w:tbl>
    <w:p w14:paraId="6DFCFACD" w14:textId="77777777" w:rsidR="007F6289" w:rsidRPr="001A4179" w:rsidRDefault="007F6289" w:rsidP="00172137">
      <w:pPr>
        <w:pStyle w:val="a6"/>
        <w:ind w:left="780" w:firstLineChars="0" w:firstLine="0"/>
        <w:rPr>
          <w:rFonts w:ascii="宋体" w:eastAsia="宋体" w:hAnsi="宋体"/>
          <w:sz w:val="24"/>
          <w:szCs w:val="24"/>
        </w:rPr>
      </w:pPr>
    </w:p>
    <w:p w14:paraId="1D2E89E4" w14:textId="6DC9751E" w:rsidR="00C850B0" w:rsidRPr="001A4179" w:rsidRDefault="00C850B0" w:rsidP="00E65007">
      <w:pPr>
        <w:pStyle w:val="2"/>
        <w:rPr>
          <w:rFonts w:ascii="宋体" w:hAnsi="宋体"/>
        </w:rPr>
      </w:pPr>
      <w:r w:rsidRPr="001A4179">
        <w:rPr>
          <w:rFonts w:ascii="宋体" w:hAnsi="宋体"/>
        </w:rPr>
        <w:t>4</w:t>
      </w:r>
      <w:r w:rsidR="008764DD">
        <w:rPr>
          <w:rFonts w:ascii="宋体" w:hAnsi="宋体" w:hint="eastAsia"/>
        </w:rPr>
        <w:t>.</w:t>
      </w:r>
      <w:r w:rsidRPr="001A4179">
        <w:rPr>
          <w:rFonts w:ascii="宋体" w:hAnsi="宋体" w:hint="eastAsia"/>
        </w:rPr>
        <w:t>文档排版</w:t>
      </w:r>
    </w:p>
    <w:p w14:paraId="1D6CB1FE" w14:textId="45104FFF" w:rsidR="00C850B0" w:rsidRPr="001A4179" w:rsidRDefault="007749BF" w:rsidP="00F2670B">
      <w:pPr>
        <w:ind w:firstLineChars="200" w:firstLine="509"/>
        <w:rPr>
          <w:rFonts w:ascii="宋体" w:eastAsia="宋体" w:hAnsi="宋体"/>
          <w:sz w:val="24"/>
          <w:szCs w:val="24"/>
        </w:rPr>
      </w:pPr>
      <w:r>
        <w:rPr>
          <w:rFonts w:ascii="宋体" w:eastAsia="宋体" w:hAnsi="宋体" w:hint="eastAsia"/>
          <w:sz w:val="24"/>
          <w:szCs w:val="24"/>
        </w:rPr>
        <w:t>一份合格文档不仅需要输入文字，还需要对字符、段落等进行排版设计，</w:t>
      </w:r>
      <w:r w:rsidR="00D254E7">
        <w:rPr>
          <w:rFonts w:ascii="宋体" w:eastAsia="宋体" w:hAnsi="宋体" w:hint="eastAsia"/>
          <w:sz w:val="24"/>
          <w:szCs w:val="24"/>
        </w:rPr>
        <w:t>使</w:t>
      </w:r>
      <w:r>
        <w:rPr>
          <w:rFonts w:ascii="宋体" w:eastAsia="宋体" w:hAnsi="宋体" w:hint="eastAsia"/>
          <w:sz w:val="24"/>
          <w:szCs w:val="24"/>
        </w:rPr>
        <w:t>文档一目了然，有良好的层次，使阅读者</w:t>
      </w:r>
      <w:r w:rsidR="00D254E7">
        <w:rPr>
          <w:rFonts w:ascii="宋体" w:eastAsia="宋体" w:hAnsi="宋体" w:hint="eastAsia"/>
          <w:sz w:val="24"/>
          <w:szCs w:val="24"/>
        </w:rPr>
        <w:t>能轻松阅读文档。</w:t>
      </w:r>
    </w:p>
    <w:p w14:paraId="6DF51FA8" w14:textId="649EF276" w:rsidR="0033166B" w:rsidRPr="001A4179" w:rsidRDefault="0033166B" w:rsidP="00CE39AA">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1</w:t>
      </w:r>
      <w:r w:rsidRPr="001A4179">
        <w:rPr>
          <w:rFonts w:ascii="宋体" w:hAnsi="宋体" w:hint="eastAsia"/>
        </w:rPr>
        <w:t>字符排版</w:t>
      </w:r>
    </w:p>
    <w:p w14:paraId="6FCC6DAF" w14:textId="68CFF118" w:rsidR="0033166B" w:rsidRPr="001A4179" w:rsidRDefault="0033166B" w:rsidP="00F2670B">
      <w:pPr>
        <w:ind w:firstLineChars="200" w:firstLine="509"/>
        <w:rPr>
          <w:rFonts w:ascii="宋体" w:eastAsia="宋体" w:hAnsi="宋体"/>
          <w:sz w:val="24"/>
          <w:szCs w:val="24"/>
        </w:rPr>
      </w:pPr>
      <w:r w:rsidRPr="001A4179">
        <w:rPr>
          <w:rFonts w:ascii="宋体" w:eastAsia="宋体" w:hAnsi="宋体" w:hint="eastAsia"/>
          <w:sz w:val="24"/>
          <w:szCs w:val="24"/>
        </w:rPr>
        <w:t>字符格式设置主要包含字体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下划线等。可以通过三种方式实现排版。</w:t>
      </w:r>
    </w:p>
    <w:p w14:paraId="5D2D8518" w14:textId="1151F973" w:rsidR="004D33C7" w:rsidRPr="00594FE1" w:rsidRDefault="0033166B" w:rsidP="005842B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利用选项</w:t>
      </w:r>
      <w:proofErr w:type="gramStart"/>
      <w:r w:rsidRPr="001A4179">
        <w:rPr>
          <w:rFonts w:ascii="宋体" w:eastAsia="宋体" w:hAnsi="宋体" w:hint="eastAsia"/>
          <w:sz w:val="24"/>
          <w:szCs w:val="24"/>
        </w:rPr>
        <w:t>组方式</w:t>
      </w:r>
      <w:proofErr w:type="gramEnd"/>
      <w:r w:rsidRPr="001A4179">
        <w:rPr>
          <w:rFonts w:ascii="宋体" w:eastAsia="宋体" w:hAnsi="宋体" w:hint="eastAsia"/>
          <w:sz w:val="24"/>
          <w:szCs w:val="24"/>
        </w:rPr>
        <w:t>设置字符格式。选中</w:t>
      </w:r>
      <w:r w:rsidR="005842B4" w:rsidRPr="001A4179">
        <w:rPr>
          <w:rFonts w:ascii="宋体" w:eastAsia="宋体" w:hAnsi="宋体" w:hint="eastAsia"/>
          <w:sz w:val="24"/>
          <w:szCs w:val="24"/>
        </w:rPr>
        <w:t>需要设置格式</w:t>
      </w:r>
      <w:r w:rsidRPr="001A4179">
        <w:rPr>
          <w:rFonts w:ascii="宋体" w:eastAsia="宋体" w:hAnsi="宋体" w:hint="eastAsia"/>
          <w:sz w:val="24"/>
          <w:szCs w:val="24"/>
        </w:rPr>
        <w:t>文字</w:t>
      </w:r>
      <w:r w:rsidR="005842B4" w:rsidRPr="001A4179">
        <w:rPr>
          <w:rFonts w:ascii="宋体" w:eastAsia="宋体" w:hAnsi="宋体" w:hint="eastAsia"/>
          <w:sz w:val="24"/>
          <w:szCs w:val="24"/>
        </w:rPr>
        <w:t>后</w:t>
      </w:r>
      <w:r w:rsidR="00555721">
        <w:rPr>
          <w:rFonts w:ascii="宋体" w:eastAsia="宋体" w:hAnsi="宋体" w:hint="eastAsia"/>
          <w:sz w:val="24"/>
          <w:szCs w:val="24"/>
        </w:rPr>
        <w:t>，</w:t>
      </w:r>
      <w:r w:rsidRPr="001A4179">
        <w:rPr>
          <w:rFonts w:ascii="宋体" w:eastAsia="宋体" w:hAnsi="宋体" w:hint="eastAsia"/>
          <w:sz w:val="24"/>
          <w:szCs w:val="24"/>
        </w:rPr>
        <w:t>通过开始</w:t>
      </w:r>
      <w:r w:rsidR="00EE6080">
        <w:rPr>
          <w:rFonts w:ascii="宋体" w:eastAsia="宋体" w:hAnsi="宋体" w:hint="eastAsia"/>
          <w:sz w:val="24"/>
          <w:szCs w:val="24"/>
        </w:rPr>
        <w:t>“开始”</w:t>
      </w:r>
      <w:r w:rsidRPr="001A4179">
        <w:rPr>
          <w:rFonts w:ascii="宋体" w:eastAsia="宋体" w:hAnsi="宋体" w:hint="eastAsia"/>
          <w:sz w:val="24"/>
          <w:szCs w:val="24"/>
        </w:rPr>
        <w:t>选项卡中的</w:t>
      </w:r>
      <w:r w:rsidR="005842B4" w:rsidRPr="001A4179">
        <w:rPr>
          <w:rFonts w:ascii="宋体" w:eastAsia="宋体" w:hAnsi="宋体"/>
          <w:sz w:val="24"/>
          <w:szCs w:val="24"/>
        </w:rPr>
        <w:t xml:space="preserve"> “字体”分组中的相关命令实现。如</w:t>
      </w:r>
      <w:del w:id="1152" w:author="瑞明 唐" w:date="2019-04-17T17:07:00Z">
        <w:r w:rsidR="005842B4" w:rsidRPr="001A4179" w:rsidDel="00237DF5">
          <w:rPr>
            <w:rFonts w:ascii="宋体" w:eastAsia="宋体" w:hAnsi="宋体"/>
            <w:sz w:val="24"/>
            <w:szCs w:val="24"/>
          </w:rPr>
          <w:delText>图4</w:delText>
        </w:r>
        <w:r w:rsidR="00D96DA5" w:rsidDel="00237DF5">
          <w:rPr>
            <w:rFonts w:ascii="宋体" w:eastAsia="宋体" w:hAnsi="宋体"/>
            <w:sz w:val="24"/>
            <w:szCs w:val="24"/>
          </w:rPr>
          <w:delText>-</w:delText>
        </w:r>
        <w:r w:rsidR="004D33C7" w:rsidDel="00237DF5">
          <w:rPr>
            <w:rFonts w:ascii="宋体" w:eastAsia="宋体" w:hAnsi="宋体"/>
            <w:sz w:val="24"/>
            <w:szCs w:val="24"/>
          </w:rPr>
          <w:delText>49</w:delText>
        </w:r>
      </w:del>
      <w:ins w:id="1153" w:author="瑞明 唐" w:date="2019-04-17T17:07:00Z">
        <w:r w:rsidR="00237DF5">
          <w:rPr>
            <w:rFonts w:ascii="宋体" w:eastAsia="宋体" w:hAnsi="宋体"/>
            <w:sz w:val="24"/>
            <w:szCs w:val="24"/>
          </w:rPr>
          <w:fldChar w:fldCharType="begin"/>
        </w:r>
        <w:r w:rsidR="00237DF5">
          <w:rPr>
            <w:rFonts w:ascii="宋体" w:eastAsia="宋体" w:hAnsi="宋体"/>
            <w:sz w:val="24"/>
            <w:szCs w:val="24"/>
          </w:rPr>
          <w:instrText xml:space="preserve"> REF _Ref6413280 \h </w:instrText>
        </w:r>
      </w:ins>
      <w:r w:rsidR="00237DF5">
        <w:rPr>
          <w:rFonts w:ascii="宋体" w:eastAsia="宋体" w:hAnsi="宋体"/>
          <w:sz w:val="24"/>
          <w:szCs w:val="24"/>
        </w:rPr>
      </w:r>
      <w:r w:rsidR="00237DF5">
        <w:rPr>
          <w:rFonts w:ascii="宋体" w:eastAsia="宋体" w:hAnsi="宋体"/>
          <w:sz w:val="24"/>
          <w:szCs w:val="24"/>
        </w:rPr>
        <w:fldChar w:fldCharType="separate"/>
      </w:r>
      <w:ins w:id="1154" w:author="瑞明 唐" w:date="2019-04-17T23:36:00Z">
        <w:r w:rsidR="00062BC7">
          <w:t xml:space="preserve">图4 - </w:t>
        </w:r>
        <w:r w:rsidR="00062BC7">
          <w:rPr>
            <w:noProof/>
          </w:rPr>
          <w:t>61</w:t>
        </w:r>
        <w:r w:rsidR="00062BC7">
          <w:rPr>
            <w:rFonts w:hint="eastAsia"/>
          </w:rPr>
          <w:t>字体分组命令</w:t>
        </w:r>
      </w:ins>
      <w:ins w:id="1155" w:author="瑞明 唐" w:date="2019-04-17T17:07:00Z">
        <w:r w:rsidR="00237DF5">
          <w:rPr>
            <w:rFonts w:ascii="宋体" w:eastAsia="宋体" w:hAnsi="宋体"/>
            <w:sz w:val="24"/>
            <w:szCs w:val="24"/>
          </w:rPr>
          <w:fldChar w:fldCharType="end"/>
        </w:r>
      </w:ins>
      <w:r w:rsidR="005842B4"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5"/>
        <w:gridCol w:w="4673"/>
      </w:tblGrid>
      <w:tr w:rsidR="004D33C7" w14:paraId="03F19161" w14:textId="39668C74" w:rsidTr="001A4179">
        <w:trPr>
          <w:trHeight w:val="1926"/>
        </w:trPr>
        <w:tc>
          <w:tcPr>
            <w:tcW w:w="2260" w:type="pct"/>
          </w:tcPr>
          <w:p w14:paraId="3B60DDF3" w14:textId="77777777" w:rsidR="001E59AD" w:rsidRDefault="004D33C7" w:rsidP="00062BC7">
            <w:pPr>
              <w:keepNext/>
              <w:jc w:val="center"/>
              <w:rPr>
                <w:ins w:id="1156" w:author="瑞明 唐" w:date="2019-04-17T17:06:00Z"/>
              </w:rPr>
            </w:pPr>
            <w:r>
              <w:rPr>
                <w:rFonts w:ascii="宋体" w:eastAsia="宋体" w:hAnsi="宋体"/>
                <w:noProof/>
                <w:sz w:val="24"/>
                <w:szCs w:val="24"/>
              </w:rPr>
              <w:drawing>
                <wp:inline distT="0" distB="0" distL="0" distR="0" wp14:anchorId="1131743A" wp14:editId="0393B1FC">
                  <wp:extent cx="1434830" cy="885898"/>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4-49.png"/>
                          <pic:cNvPicPr/>
                        </pic:nvPicPr>
                        <pic:blipFill>
                          <a:blip r:embed="rId82">
                            <a:extLst>
                              <a:ext uri="{28A0092B-C50C-407E-A947-70E740481C1C}">
                                <a14:useLocalDpi xmlns:a14="http://schemas.microsoft.com/office/drawing/2010/main" val="0"/>
                              </a:ext>
                            </a:extLst>
                          </a:blip>
                          <a:stretch>
                            <a:fillRect/>
                          </a:stretch>
                        </pic:blipFill>
                        <pic:spPr>
                          <a:xfrm>
                            <a:off x="0" y="0"/>
                            <a:ext cx="1475060" cy="910737"/>
                          </a:xfrm>
                          <a:prstGeom prst="rect">
                            <a:avLst/>
                          </a:prstGeom>
                        </pic:spPr>
                      </pic:pic>
                    </a:graphicData>
                  </a:graphic>
                </wp:inline>
              </w:drawing>
            </w:r>
          </w:p>
          <w:p w14:paraId="7883AEE4" w14:textId="1B9746DA" w:rsidR="008A6773" w:rsidDel="00237DF5" w:rsidRDefault="001E59AD">
            <w:pPr>
              <w:pStyle w:val="a9"/>
              <w:jc w:val="center"/>
              <w:rPr>
                <w:del w:id="1157" w:author="瑞明 唐" w:date="2019-04-17T17:07:00Z"/>
              </w:rPr>
              <w:pPrChange w:id="1158" w:author="瑞明 唐" w:date="2019-04-17T17:07:00Z">
                <w:pPr>
                  <w:keepNext/>
                  <w:jc w:val="center"/>
                </w:pPr>
              </w:pPrChange>
            </w:pPr>
            <w:bookmarkStart w:id="1159" w:name="_Ref6413280"/>
            <w:ins w:id="1160" w:author="瑞明 唐" w:date="2019-04-17T17:06:00Z">
              <w:r>
                <w:t>图</w:t>
              </w:r>
              <w:r>
                <w:t xml:space="preserve">4 - </w:t>
              </w:r>
              <w:r>
                <w:fldChar w:fldCharType="begin"/>
              </w:r>
              <w:r>
                <w:instrText xml:space="preserve"> SEQ </w:instrText>
              </w:r>
              <w:r>
                <w:instrText>图</w:instrText>
              </w:r>
              <w:r>
                <w:instrText xml:space="preserve">4_- \* ARABIC </w:instrText>
              </w:r>
            </w:ins>
            <w:r>
              <w:fldChar w:fldCharType="separate"/>
            </w:r>
            <w:ins w:id="1161" w:author="瑞明 唐" w:date="2019-04-21T10:07:00Z">
              <w:r w:rsidR="00C93B02">
                <w:rPr>
                  <w:noProof/>
                </w:rPr>
                <w:t>61</w:t>
              </w:r>
            </w:ins>
            <w:ins w:id="1162" w:author="瑞明 唐" w:date="2019-04-17T17:06:00Z">
              <w:r>
                <w:fldChar w:fldCharType="end"/>
              </w:r>
              <w:r>
                <w:rPr>
                  <w:rFonts w:hint="eastAsia"/>
                </w:rPr>
                <w:t>字体分组命令</w:t>
              </w:r>
            </w:ins>
            <w:bookmarkEnd w:id="1159"/>
          </w:p>
          <w:p w14:paraId="5C87B45B" w14:textId="0EAB162B" w:rsidR="004D33C7" w:rsidRDefault="008A6773" w:rsidP="00062BC7">
            <w:pPr>
              <w:pStyle w:val="a9"/>
              <w:jc w:val="center"/>
              <w:rPr>
                <w:rFonts w:ascii="宋体" w:eastAsia="宋体" w:hAnsi="宋体"/>
                <w:sz w:val="24"/>
                <w:szCs w:val="24"/>
              </w:rPr>
            </w:pPr>
            <w:del w:id="1163" w:author="瑞明 唐" w:date="2019-04-17T17:07: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64" w:author="瑞明 唐" w:date="2019-04-16T16:15:00Z">
              <w:r w:rsidR="00BB747F" w:rsidDel="00C71EF7">
                <w:rPr>
                  <w:noProof/>
                </w:rPr>
                <w:delText>49</w:delText>
              </w:r>
            </w:del>
            <w:del w:id="1165" w:author="瑞明 唐" w:date="2019-04-17T17:07:00Z">
              <w:r w:rsidDel="00237DF5">
                <w:fldChar w:fldCharType="end"/>
              </w:r>
              <w:r w:rsidDel="00237DF5">
                <w:rPr>
                  <w:rFonts w:hint="eastAsia"/>
                </w:rPr>
                <w:delText>字体分组命令</w:delText>
              </w:r>
            </w:del>
          </w:p>
        </w:tc>
        <w:tc>
          <w:tcPr>
            <w:tcW w:w="2740" w:type="pct"/>
          </w:tcPr>
          <w:p w14:paraId="5BE5526B" w14:textId="77777777" w:rsidR="001E59AD" w:rsidRDefault="004D33C7">
            <w:pPr>
              <w:keepNext/>
              <w:jc w:val="center"/>
              <w:rPr>
                <w:ins w:id="1166" w:author="瑞明 唐" w:date="2019-04-17T17:07:00Z"/>
              </w:rPr>
            </w:pPr>
            <w:r>
              <w:rPr>
                <w:rFonts w:ascii="宋体" w:eastAsia="宋体" w:hAnsi="宋体"/>
                <w:noProof/>
                <w:sz w:val="24"/>
                <w:szCs w:val="24"/>
              </w:rPr>
              <w:drawing>
                <wp:inline distT="0" distB="0" distL="0" distR="0" wp14:anchorId="35056308" wp14:editId="541FB27D">
                  <wp:extent cx="1726660" cy="793466"/>
                  <wp:effectExtent l="0" t="0" r="6985" b="698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4-50.png"/>
                          <pic:cNvPicPr/>
                        </pic:nvPicPr>
                        <pic:blipFill>
                          <a:blip r:embed="rId83">
                            <a:extLst>
                              <a:ext uri="{28A0092B-C50C-407E-A947-70E740481C1C}">
                                <a14:useLocalDpi xmlns:a14="http://schemas.microsoft.com/office/drawing/2010/main" val="0"/>
                              </a:ext>
                            </a:extLst>
                          </a:blip>
                          <a:stretch>
                            <a:fillRect/>
                          </a:stretch>
                        </pic:blipFill>
                        <pic:spPr>
                          <a:xfrm>
                            <a:off x="0" y="0"/>
                            <a:ext cx="1760703" cy="809110"/>
                          </a:xfrm>
                          <a:prstGeom prst="rect">
                            <a:avLst/>
                          </a:prstGeom>
                        </pic:spPr>
                      </pic:pic>
                    </a:graphicData>
                  </a:graphic>
                </wp:inline>
              </w:drawing>
            </w:r>
          </w:p>
          <w:p w14:paraId="46BBBE44" w14:textId="2AD8DBD9" w:rsidR="008A6773" w:rsidDel="00237DF5" w:rsidRDefault="001E59AD">
            <w:pPr>
              <w:pStyle w:val="a9"/>
              <w:jc w:val="center"/>
              <w:rPr>
                <w:del w:id="1167" w:author="瑞明 唐" w:date="2019-04-17T17:07:00Z"/>
              </w:rPr>
              <w:pPrChange w:id="1168" w:author="瑞明 唐" w:date="2019-04-17T17:07:00Z">
                <w:pPr>
                  <w:keepNext/>
                  <w:jc w:val="center"/>
                </w:pPr>
              </w:pPrChange>
            </w:pPr>
            <w:bookmarkStart w:id="1169" w:name="_Ref6413296"/>
            <w:ins w:id="1170" w:author="瑞明 唐" w:date="2019-04-17T17:07:00Z">
              <w:r>
                <w:t>图</w:t>
              </w:r>
              <w:r>
                <w:t xml:space="preserve">4 - </w:t>
              </w:r>
              <w:r>
                <w:fldChar w:fldCharType="begin"/>
              </w:r>
              <w:r>
                <w:instrText xml:space="preserve"> SEQ </w:instrText>
              </w:r>
              <w:r>
                <w:instrText>图</w:instrText>
              </w:r>
              <w:r>
                <w:instrText xml:space="preserve">4_- \* ARABIC </w:instrText>
              </w:r>
            </w:ins>
            <w:r>
              <w:fldChar w:fldCharType="separate"/>
            </w:r>
            <w:ins w:id="1171" w:author="瑞明 唐" w:date="2019-04-21T10:07:00Z">
              <w:r w:rsidR="00C93B02">
                <w:rPr>
                  <w:noProof/>
                </w:rPr>
                <w:t>62</w:t>
              </w:r>
            </w:ins>
            <w:ins w:id="1172" w:author="瑞明 唐" w:date="2019-04-17T17:07:00Z">
              <w:r>
                <w:fldChar w:fldCharType="end"/>
              </w:r>
              <w:r>
                <w:rPr>
                  <w:rFonts w:hint="eastAsia"/>
                </w:rPr>
                <w:t>字符格式悬浮工具栏</w:t>
              </w:r>
            </w:ins>
            <w:bookmarkEnd w:id="1169"/>
          </w:p>
          <w:p w14:paraId="5D1EDC2D" w14:textId="045125D0" w:rsidR="004D33C7" w:rsidRDefault="008A6773" w:rsidP="00062BC7">
            <w:pPr>
              <w:pStyle w:val="a9"/>
              <w:jc w:val="center"/>
              <w:rPr>
                <w:rFonts w:ascii="宋体" w:eastAsia="宋体" w:hAnsi="宋体"/>
                <w:sz w:val="24"/>
                <w:szCs w:val="24"/>
              </w:rPr>
            </w:pPr>
            <w:del w:id="1173" w:author="瑞明 唐" w:date="2019-04-17T17:07: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74" w:author="瑞明 唐" w:date="2019-04-16T16:15:00Z">
              <w:r w:rsidR="00BB747F" w:rsidDel="00C71EF7">
                <w:rPr>
                  <w:noProof/>
                </w:rPr>
                <w:delText>50</w:delText>
              </w:r>
            </w:del>
            <w:del w:id="1175" w:author="瑞明 唐" w:date="2019-04-17T17:07:00Z">
              <w:r w:rsidDel="00237DF5">
                <w:fldChar w:fldCharType="end"/>
              </w:r>
              <w:r w:rsidDel="00237DF5">
                <w:rPr>
                  <w:rFonts w:hint="eastAsia"/>
                </w:rPr>
                <w:delText>字符格式悬浮工具栏</w:delText>
              </w:r>
            </w:del>
          </w:p>
        </w:tc>
      </w:tr>
    </w:tbl>
    <w:p w14:paraId="1098C3F2" w14:textId="57366780" w:rsidR="005842B4" w:rsidRPr="001A4179" w:rsidRDefault="005842B4" w:rsidP="005842B4">
      <w:pPr>
        <w:ind w:firstLineChars="200" w:firstLine="509"/>
        <w:rPr>
          <w:rFonts w:ascii="宋体" w:eastAsia="宋体" w:hAnsi="宋体"/>
          <w:sz w:val="24"/>
          <w:szCs w:val="24"/>
        </w:rPr>
      </w:pPr>
    </w:p>
    <w:p w14:paraId="4FA1C7A5" w14:textId="13001D26" w:rsidR="005842B4" w:rsidRPr="001A4179"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利用浮动工具栏设置字符格式。选中需要设置格式文字后</w:t>
      </w:r>
      <w:r w:rsidR="00555721">
        <w:rPr>
          <w:rFonts w:ascii="宋体" w:eastAsia="宋体" w:hAnsi="宋体" w:hint="eastAsia"/>
          <w:sz w:val="24"/>
          <w:szCs w:val="24"/>
        </w:rPr>
        <w:t>，</w:t>
      </w:r>
      <w:r w:rsidRPr="001A4179">
        <w:rPr>
          <w:rFonts w:ascii="宋体" w:eastAsia="宋体" w:hAnsi="宋体" w:hint="eastAsia"/>
          <w:sz w:val="24"/>
          <w:szCs w:val="24"/>
        </w:rPr>
        <w:t>在选定对象右上角</w:t>
      </w:r>
      <w:r w:rsidR="00555721">
        <w:rPr>
          <w:rFonts w:ascii="宋体" w:eastAsia="宋体" w:hAnsi="宋体" w:hint="eastAsia"/>
          <w:sz w:val="24"/>
          <w:szCs w:val="24"/>
        </w:rPr>
        <w:t>，</w:t>
      </w:r>
      <w:r w:rsidRPr="001A4179">
        <w:rPr>
          <w:rFonts w:ascii="宋体" w:eastAsia="宋体" w:hAnsi="宋体" w:hint="eastAsia"/>
          <w:sz w:val="24"/>
          <w:szCs w:val="24"/>
        </w:rPr>
        <w:t>系统会弹出浮动工具栏</w:t>
      </w:r>
      <w:r w:rsidR="00555721">
        <w:rPr>
          <w:rFonts w:ascii="宋体" w:eastAsia="宋体" w:hAnsi="宋体" w:hint="eastAsia"/>
          <w:sz w:val="24"/>
          <w:szCs w:val="24"/>
        </w:rPr>
        <w:t>，</w:t>
      </w:r>
      <w:r w:rsidRPr="001A4179">
        <w:rPr>
          <w:rFonts w:ascii="宋体" w:eastAsia="宋体" w:hAnsi="宋体" w:hint="eastAsia"/>
          <w:sz w:val="24"/>
          <w:szCs w:val="24"/>
        </w:rPr>
        <w:t>通过浮动工具栏进行设置。如</w:t>
      </w:r>
      <w:ins w:id="1176" w:author="瑞明 唐" w:date="2019-04-17T17:08:00Z">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_Ref6413296 \h</w:instrText>
        </w:r>
        <w:r w:rsidR="00237DF5">
          <w:rPr>
            <w:rFonts w:ascii="宋体" w:eastAsia="宋体" w:hAnsi="宋体"/>
            <w:sz w:val="24"/>
            <w:szCs w:val="24"/>
          </w:rPr>
          <w:instrText xml:space="preserve"> </w:instrText>
        </w:r>
      </w:ins>
      <w:r w:rsidR="00237DF5">
        <w:rPr>
          <w:rFonts w:ascii="宋体" w:eastAsia="宋体" w:hAnsi="宋体"/>
          <w:sz w:val="24"/>
          <w:szCs w:val="24"/>
        </w:rPr>
      </w:r>
      <w:r w:rsidR="00237DF5">
        <w:rPr>
          <w:rFonts w:ascii="宋体" w:eastAsia="宋体" w:hAnsi="宋体"/>
          <w:sz w:val="24"/>
          <w:szCs w:val="24"/>
        </w:rPr>
        <w:fldChar w:fldCharType="separate"/>
      </w:r>
      <w:ins w:id="1177" w:author="瑞明 唐" w:date="2019-04-17T23:36:00Z">
        <w:r w:rsidR="00062BC7">
          <w:t xml:space="preserve">图4 - </w:t>
        </w:r>
        <w:r w:rsidR="00062BC7">
          <w:rPr>
            <w:noProof/>
          </w:rPr>
          <w:t>62</w:t>
        </w:r>
        <w:r w:rsidR="00062BC7">
          <w:rPr>
            <w:rFonts w:hint="eastAsia"/>
          </w:rPr>
          <w:t>字符格式悬浮工具栏</w:t>
        </w:r>
      </w:ins>
      <w:ins w:id="1178" w:author="瑞明 唐" w:date="2019-04-17T17:08:00Z">
        <w:r w:rsidR="00237DF5">
          <w:rPr>
            <w:rFonts w:ascii="宋体" w:eastAsia="宋体" w:hAnsi="宋体"/>
            <w:sz w:val="24"/>
            <w:szCs w:val="24"/>
          </w:rPr>
          <w:fldChar w:fldCharType="end"/>
        </w:r>
      </w:ins>
      <w:del w:id="1179" w:author="瑞明 唐" w:date="2019-04-17T17:08:00Z">
        <w:r w:rsidRPr="001A4179" w:rsidDel="00237DF5">
          <w:rPr>
            <w:rFonts w:ascii="宋体" w:eastAsia="宋体" w:hAnsi="宋体" w:hint="eastAsia"/>
            <w:sz w:val="24"/>
            <w:szCs w:val="24"/>
          </w:rPr>
          <w:delText>图</w:delText>
        </w:r>
        <w:r w:rsidRPr="001A4179" w:rsidDel="00237DF5">
          <w:rPr>
            <w:rFonts w:ascii="宋体" w:eastAsia="宋体" w:hAnsi="宋体"/>
            <w:sz w:val="24"/>
            <w:szCs w:val="24"/>
          </w:rPr>
          <w:delText>4</w:delText>
        </w:r>
        <w:r w:rsidR="00D96DA5" w:rsidDel="00237DF5">
          <w:rPr>
            <w:rFonts w:ascii="宋体" w:eastAsia="宋体" w:hAnsi="宋体"/>
            <w:sz w:val="24"/>
            <w:szCs w:val="24"/>
          </w:rPr>
          <w:delText>-</w:delText>
        </w:r>
        <w:r w:rsidR="004D33C7" w:rsidDel="00237DF5">
          <w:rPr>
            <w:rFonts w:ascii="宋体" w:eastAsia="宋体" w:hAnsi="宋体"/>
            <w:sz w:val="24"/>
            <w:szCs w:val="24"/>
          </w:rPr>
          <w:delText>50</w:delText>
        </w:r>
      </w:del>
      <w:r w:rsidRPr="001A4179">
        <w:rPr>
          <w:rFonts w:ascii="宋体" w:eastAsia="宋体" w:hAnsi="宋体" w:hint="eastAsia"/>
          <w:sz w:val="24"/>
          <w:szCs w:val="24"/>
        </w:rPr>
        <w:t>所示。</w:t>
      </w:r>
    </w:p>
    <w:p w14:paraId="7F4BF660" w14:textId="7D4ACC88" w:rsidR="005C5954" w:rsidRPr="00594FE1"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通过“字体”对话框设置字符格式。这种方式是我们常用的方</w:t>
      </w:r>
      <w:r w:rsidRPr="001A4179">
        <w:rPr>
          <w:rFonts w:ascii="宋体" w:eastAsia="宋体" w:hAnsi="宋体" w:hint="eastAsia"/>
          <w:sz w:val="24"/>
          <w:szCs w:val="24"/>
        </w:rPr>
        <w:lastRenderedPageBreak/>
        <w:t>法。单击“开始”选项卡中的“字体”分组右下角启动对话框按钮。弹出“字体”对话框</w:t>
      </w:r>
      <w:r w:rsidR="00555721">
        <w:rPr>
          <w:rFonts w:ascii="宋体" w:eastAsia="宋体" w:hAnsi="宋体" w:hint="eastAsia"/>
          <w:sz w:val="24"/>
          <w:szCs w:val="24"/>
        </w:rPr>
        <w:t>，</w:t>
      </w:r>
      <w:r w:rsidRPr="001A4179">
        <w:rPr>
          <w:rFonts w:ascii="宋体" w:eastAsia="宋体" w:hAnsi="宋体" w:hint="eastAsia"/>
          <w:sz w:val="24"/>
          <w:szCs w:val="24"/>
        </w:rPr>
        <w:t>在此对话框中设置相关格式。如</w:t>
      </w:r>
      <w:ins w:id="1180" w:author="瑞明 唐" w:date="2019-04-17T17:09:00Z">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_Ref6413357 \h</w:instrText>
        </w:r>
        <w:r w:rsidR="00237DF5">
          <w:rPr>
            <w:rFonts w:ascii="宋体" w:eastAsia="宋体" w:hAnsi="宋体"/>
            <w:sz w:val="24"/>
            <w:szCs w:val="24"/>
          </w:rPr>
          <w:instrText xml:space="preserve"> </w:instrText>
        </w:r>
      </w:ins>
      <w:r w:rsidR="00237DF5">
        <w:rPr>
          <w:rFonts w:ascii="宋体" w:eastAsia="宋体" w:hAnsi="宋体"/>
          <w:sz w:val="24"/>
          <w:szCs w:val="24"/>
        </w:rPr>
      </w:r>
      <w:r w:rsidR="00237DF5">
        <w:rPr>
          <w:rFonts w:ascii="宋体" w:eastAsia="宋体" w:hAnsi="宋体"/>
          <w:sz w:val="24"/>
          <w:szCs w:val="24"/>
        </w:rPr>
        <w:fldChar w:fldCharType="separate"/>
      </w:r>
      <w:ins w:id="1181" w:author="瑞明 唐" w:date="2019-04-17T23:36:00Z">
        <w:r w:rsidR="00062BC7">
          <w:t xml:space="preserve">图4 - </w:t>
        </w:r>
        <w:r w:rsidR="00062BC7">
          <w:rPr>
            <w:noProof/>
          </w:rPr>
          <w:t>63</w:t>
        </w:r>
        <w:r w:rsidR="00062BC7">
          <w:rPr>
            <w:rFonts w:hint="eastAsia"/>
          </w:rPr>
          <w:t>字体对话框</w:t>
        </w:r>
      </w:ins>
      <w:ins w:id="1182" w:author="瑞明 唐" w:date="2019-04-17T17:09:00Z">
        <w:r w:rsidR="00237DF5">
          <w:rPr>
            <w:rFonts w:ascii="宋体" w:eastAsia="宋体" w:hAnsi="宋体"/>
            <w:sz w:val="24"/>
            <w:szCs w:val="24"/>
          </w:rPr>
          <w:fldChar w:fldCharType="end"/>
        </w:r>
      </w:ins>
      <w:del w:id="1183" w:author="瑞明 唐" w:date="2019-04-17T17:09:00Z">
        <w:r w:rsidRPr="001A4179" w:rsidDel="00237DF5">
          <w:rPr>
            <w:rFonts w:ascii="宋体" w:eastAsia="宋体" w:hAnsi="宋体" w:hint="eastAsia"/>
            <w:sz w:val="24"/>
            <w:szCs w:val="24"/>
          </w:rPr>
          <w:delText>图</w:delText>
        </w:r>
        <w:r w:rsidRPr="001A4179" w:rsidDel="00237DF5">
          <w:rPr>
            <w:rFonts w:ascii="宋体" w:eastAsia="宋体" w:hAnsi="宋体"/>
            <w:sz w:val="24"/>
            <w:szCs w:val="24"/>
          </w:rPr>
          <w:delText>4</w:delText>
        </w:r>
        <w:r w:rsidR="00D96DA5" w:rsidDel="00237DF5">
          <w:rPr>
            <w:rFonts w:ascii="宋体" w:eastAsia="宋体" w:hAnsi="宋体"/>
            <w:sz w:val="24"/>
            <w:szCs w:val="24"/>
          </w:rPr>
          <w:delText>-</w:delText>
        </w:r>
        <w:r w:rsidR="008A6773" w:rsidDel="00237DF5">
          <w:rPr>
            <w:rFonts w:ascii="宋体" w:eastAsia="宋体" w:hAnsi="宋体"/>
            <w:sz w:val="24"/>
            <w:szCs w:val="24"/>
          </w:rPr>
          <w:delText>51</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5C5954" w14:paraId="26520FAF" w14:textId="77777777" w:rsidTr="001A4179">
        <w:trPr>
          <w:trHeight w:val="5372"/>
        </w:trPr>
        <w:tc>
          <w:tcPr>
            <w:tcW w:w="8528" w:type="dxa"/>
          </w:tcPr>
          <w:p w14:paraId="087305FD" w14:textId="77777777" w:rsidR="00237DF5" w:rsidRDefault="005C5954" w:rsidP="00062BC7">
            <w:pPr>
              <w:keepNext/>
              <w:jc w:val="center"/>
              <w:rPr>
                <w:ins w:id="1184" w:author="瑞明 唐" w:date="2019-04-17T17:08:00Z"/>
              </w:rPr>
            </w:pPr>
            <w:r>
              <w:rPr>
                <w:rFonts w:ascii="宋体" w:eastAsia="宋体" w:hAnsi="宋体"/>
                <w:noProof/>
                <w:sz w:val="24"/>
                <w:szCs w:val="24"/>
              </w:rPr>
              <w:drawing>
                <wp:inline distT="0" distB="0" distL="0" distR="0" wp14:anchorId="2E86C345" wp14:editId="21217046">
                  <wp:extent cx="4328666" cy="307318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4-51.png"/>
                          <pic:cNvPicPr/>
                        </pic:nvPicPr>
                        <pic:blipFill>
                          <a:blip r:embed="rId84">
                            <a:extLst>
                              <a:ext uri="{28A0092B-C50C-407E-A947-70E740481C1C}">
                                <a14:useLocalDpi xmlns:a14="http://schemas.microsoft.com/office/drawing/2010/main" val="0"/>
                              </a:ext>
                            </a:extLst>
                          </a:blip>
                          <a:stretch>
                            <a:fillRect/>
                          </a:stretch>
                        </pic:blipFill>
                        <pic:spPr>
                          <a:xfrm>
                            <a:off x="0" y="0"/>
                            <a:ext cx="4398474" cy="3122746"/>
                          </a:xfrm>
                          <a:prstGeom prst="rect">
                            <a:avLst/>
                          </a:prstGeom>
                        </pic:spPr>
                      </pic:pic>
                    </a:graphicData>
                  </a:graphic>
                </wp:inline>
              </w:drawing>
            </w:r>
          </w:p>
          <w:p w14:paraId="278E54CA" w14:textId="1DAB32E9" w:rsidR="00B911F8" w:rsidDel="00237DF5" w:rsidRDefault="00237DF5">
            <w:pPr>
              <w:pStyle w:val="a9"/>
              <w:jc w:val="center"/>
              <w:rPr>
                <w:del w:id="1185" w:author="瑞明 唐" w:date="2019-04-17T17:08:00Z"/>
              </w:rPr>
              <w:pPrChange w:id="1186" w:author="瑞明 唐" w:date="2019-04-17T17:08:00Z">
                <w:pPr>
                  <w:keepNext/>
                  <w:jc w:val="center"/>
                </w:pPr>
              </w:pPrChange>
            </w:pPr>
            <w:bookmarkStart w:id="1187" w:name="_Ref6413357"/>
            <w:ins w:id="1188" w:author="瑞明 唐" w:date="2019-04-17T17:08:00Z">
              <w:r>
                <w:t>图</w:t>
              </w:r>
              <w:r>
                <w:t xml:space="preserve">4 - </w:t>
              </w:r>
              <w:r>
                <w:fldChar w:fldCharType="begin"/>
              </w:r>
              <w:r>
                <w:instrText xml:space="preserve"> SEQ </w:instrText>
              </w:r>
              <w:r>
                <w:instrText>图</w:instrText>
              </w:r>
              <w:r>
                <w:instrText xml:space="preserve">4_- \* ARABIC </w:instrText>
              </w:r>
            </w:ins>
            <w:r>
              <w:fldChar w:fldCharType="separate"/>
            </w:r>
            <w:ins w:id="1189" w:author="瑞明 唐" w:date="2019-04-21T10:07:00Z">
              <w:r w:rsidR="00C93B02">
                <w:rPr>
                  <w:noProof/>
                </w:rPr>
                <w:t>63</w:t>
              </w:r>
            </w:ins>
            <w:ins w:id="1190" w:author="瑞明 唐" w:date="2019-04-17T17:08:00Z">
              <w:r>
                <w:fldChar w:fldCharType="end"/>
              </w:r>
              <w:r>
                <w:rPr>
                  <w:rFonts w:hint="eastAsia"/>
                </w:rPr>
                <w:t>字体对话框</w:t>
              </w:r>
            </w:ins>
            <w:bookmarkEnd w:id="1187"/>
          </w:p>
          <w:p w14:paraId="13BF2097" w14:textId="30A8BDF4" w:rsidR="005C5954" w:rsidRDefault="00B911F8" w:rsidP="00062BC7">
            <w:pPr>
              <w:pStyle w:val="a9"/>
              <w:jc w:val="center"/>
              <w:rPr>
                <w:rFonts w:ascii="宋体" w:eastAsia="宋体" w:hAnsi="宋体"/>
                <w:sz w:val="24"/>
                <w:szCs w:val="24"/>
              </w:rPr>
            </w:pPr>
            <w:del w:id="1191" w:author="瑞明 唐" w:date="2019-04-17T17:08: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92" w:author="瑞明 唐" w:date="2019-04-16T16:15:00Z">
              <w:r w:rsidR="00BB747F" w:rsidDel="00C71EF7">
                <w:rPr>
                  <w:noProof/>
                </w:rPr>
                <w:delText>51</w:delText>
              </w:r>
            </w:del>
            <w:del w:id="1193" w:author="瑞明 唐" w:date="2019-04-17T17:08:00Z">
              <w:r w:rsidDel="00237DF5">
                <w:fldChar w:fldCharType="end"/>
              </w:r>
              <w:r w:rsidDel="00237DF5">
                <w:rPr>
                  <w:rFonts w:hint="eastAsia"/>
                </w:rPr>
                <w:delText>字体</w:delText>
              </w:r>
              <w:r w:rsidDel="00237DF5">
                <w:rPr>
                  <w:rFonts w:hint="eastAsia"/>
                  <w:noProof/>
                </w:rPr>
                <w:delText>对话框</w:delText>
              </w:r>
            </w:del>
          </w:p>
        </w:tc>
      </w:tr>
    </w:tbl>
    <w:p w14:paraId="0C74EFA5" w14:textId="01ADB02A" w:rsidR="005842B4" w:rsidRPr="001A4179" w:rsidRDefault="005842B4" w:rsidP="001A4179">
      <w:pPr>
        <w:rPr>
          <w:rFonts w:ascii="宋体" w:eastAsia="宋体" w:hAnsi="宋体"/>
          <w:sz w:val="24"/>
          <w:szCs w:val="24"/>
        </w:rPr>
      </w:pPr>
    </w:p>
    <w:p w14:paraId="5BD76355" w14:textId="12A5A172" w:rsidR="00B366CF" w:rsidRPr="00594FE1" w:rsidRDefault="000A6988" w:rsidP="005842B4">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我们将文档的标题“</w:t>
      </w:r>
      <w:r w:rsidR="00B911F8">
        <w:rPr>
          <w:rFonts w:ascii="宋体" w:eastAsia="宋体" w:hAnsi="宋体" w:hint="eastAsia"/>
          <w:sz w:val="24"/>
          <w:szCs w:val="24"/>
        </w:rPr>
        <w:t>电子病历系统</w:t>
      </w:r>
      <w:r w:rsidRPr="001A4179">
        <w:rPr>
          <w:rFonts w:ascii="宋体" w:eastAsia="宋体" w:hAnsi="宋体" w:hint="eastAsia"/>
          <w:sz w:val="24"/>
          <w:szCs w:val="24"/>
        </w:rPr>
        <w:t>”设置字体</w:t>
      </w:r>
      <w:r w:rsidR="00717738" w:rsidRPr="00594FE1" w:rsidDel="00717738">
        <w:rPr>
          <w:rFonts w:ascii="宋体" w:eastAsia="宋体" w:hAnsi="宋体"/>
          <w:sz w:val="24"/>
          <w:szCs w:val="24"/>
        </w:rPr>
        <w:t xml:space="preserve"> </w:t>
      </w:r>
      <w:r w:rsidRPr="001A4179">
        <w:rPr>
          <w:rFonts w:ascii="宋体" w:eastAsia="宋体" w:hAnsi="宋体" w:hint="eastAsia"/>
          <w:sz w:val="24"/>
          <w:szCs w:val="24"/>
        </w:rPr>
        <w:t>“微软雅黑”</w:t>
      </w:r>
      <w:r w:rsidR="00555721">
        <w:rPr>
          <w:rFonts w:ascii="宋体" w:eastAsia="宋体" w:hAnsi="宋体" w:hint="eastAsia"/>
          <w:sz w:val="24"/>
          <w:szCs w:val="24"/>
        </w:rPr>
        <w:t>，</w:t>
      </w:r>
      <w:r w:rsidR="00717738">
        <w:rPr>
          <w:rFonts w:ascii="宋体" w:eastAsia="宋体" w:hAnsi="宋体" w:hint="eastAsia"/>
          <w:sz w:val="24"/>
          <w:szCs w:val="24"/>
        </w:rPr>
        <w:t>字号</w:t>
      </w:r>
      <w:r w:rsidRPr="001A4179">
        <w:rPr>
          <w:rFonts w:ascii="宋体" w:eastAsia="宋体" w:hAnsi="宋体" w:hint="eastAsia"/>
          <w:sz w:val="24"/>
          <w:szCs w:val="24"/>
        </w:rPr>
        <w:t>“三号”</w:t>
      </w:r>
      <w:r w:rsidR="00555721">
        <w:rPr>
          <w:rFonts w:ascii="宋体" w:eastAsia="宋体" w:hAnsi="宋体" w:hint="eastAsia"/>
          <w:sz w:val="24"/>
          <w:szCs w:val="24"/>
        </w:rPr>
        <w:t>，</w:t>
      </w:r>
      <w:r w:rsidR="00717738">
        <w:rPr>
          <w:rFonts w:ascii="宋体" w:eastAsia="宋体" w:hAnsi="宋体" w:hint="eastAsia"/>
          <w:sz w:val="24"/>
          <w:szCs w:val="24"/>
        </w:rPr>
        <w:t>字体颜色</w:t>
      </w:r>
      <w:r w:rsidRPr="001A4179">
        <w:rPr>
          <w:rFonts w:ascii="宋体" w:eastAsia="宋体" w:hAnsi="宋体" w:hint="eastAsia"/>
          <w:sz w:val="24"/>
          <w:szCs w:val="24"/>
        </w:rPr>
        <w:t>“红色”</w:t>
      </w:r>
      <w:r w:rsidR="00555721">
        <w:rPr>
          <w:rFonts w:ascii="宋体" w:eastAsia="宋体" w:hAnsi="宋体" w:hint="eastAsia"/>
          <w:sz w:val="24"/>
          <w:szCs w:val="24"/>
        </w:rPr>
        <w:t>，</w:t>
      </w:r>
      <w:r w:rsidRPr="001A4179">
        <w:rPr>
          <w:rFonts w:ascii="宋体" w:eastAsia="宋体" w:hAnsi="宋体" w:hint="eastAsia"/>
          <w:sz w:val="24"/>
          <w:szCs w:val="24"/>
        </w:rPr>
        <w:t>使用方法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完成字符格式设置。如</w:t>
      </w:r>
      <w:ins w:id="1194" w:author="瑞明 唐" w:date="2019-04-17T17:54:00Z">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_Ref6416093 \h</w:instrText>
        </w:r>
        <w:r w:rsidR="00A06BE0">
          <w:rPr>
            <w:rFonts w:ascii="宋体" w:eastAsia="宋体" w:hAnsi="宋体"/>
            <w:sz w:val="24"/>
            <w:szCs w:val="24"/>
          </w:rPr>
          <w:instrText xml:space="preserve"> </w:instrText>
        </w:r>
      </w:ins>
      <w:r w:rsidR="00A06BE0">
        <w:rPr>
          <w:rFonts w:ascii="宋体" w:eastAsia="宋体" w:hAnsi="宋体"/>
          <w:sz w:val="24"/>
          <w:szCs w:val="24"/>
        </w:rPr>
      </w:r>
      <w:r w:rsidR="00A06BE0">
        <w:rPr>
          <w:rFonts w:ascii="宋体" w:eastAsia="宋体" w:hAnsi="宋体"/>
          <w:sz w:val="24"/>
          <w:szCs w:val="24"/>
        </w:rPr>
        <w:fldChar w:fldCharType="separate"/>
      </w:r>
      <w:ins w:id="1195" w:author="瑞明 唐" w:date="2019-04-17T23:36:00Z">
        <w:r w:rsidR="00062BC7">
          <w:t xml:space="preserve">图4 - </w:t>
        </w:r>
        <w:r w:rsidR="00062BC7">
          <w:rPr>
            <w:noProof/>
          </w:rPr>
          <w:t>64</w:t>
        </w:r>
        <w:r w:rsidR="00062BC7">
          <w:rPr>
            <w:rFonts w:hint="eastAsia"/>
          </w:rPr>
          <w:t>字体分组命令设置字体</w:t>
        </w:r>
      </w:ins>
      <w:ins w:id="1196" w:author="瑞明 唐" w:date="2019-04-17T17:54:00Z">
        <w:r w:rsidR="00A06BE0">
          <w:rPr>
            <w:rFonts w:ascii="宋体" w:eastAsia="宋体" w:hAnsi="宋体"/>
            <w:sz w:val="24"/>
            <w:szCs w:val="24"/>
          </w:rPr>
          <w:fldChar w:fldCharType="end"/>
        </w:r>
      </w:ins>
      <w:del w:id="1197" w:author="瑞明 唐" w:date="2019-04-17T17:54:00Z">
        <w:r w:rsidRPr="001A4179" w:rsidDel="00A06BE0">
          <w:rPr>
            <w:rFonts w:ascii="宋体" w:eastAsia="宋体" w:hAnsi="宋体" w:hint="eastAsia"/>
            <w:sz w:val="24"/>
            <w:szCs w:val="24"/>
          </w:rPr>
          <w:delText>图</w:delText>
        </w:r>
        <w:r w:rsidRPr="001A4179" w:rsidDel="00A06BE0">
          <w:rPr>
            <w:rFonts w:ascii="宋体" w:eastAsia="宋体" w:hAnsi="宋体"/>
            <w:sz w:val="24"/>
            <w:szCs w:val="24"/>
          </w:rPr>
          <w:delText>4</w:delText>
        </w:r>
        <w:r w:rsidR="00D96DA5" w:rsidDel="00A06BE0">
          <w:rPr>
            <w:rFonts w:ascii="宋体" w:eastAsia="宋体" w:hAnsi="宋体"/>
            <w:sz w:val="24"/>
            <w:szCs w:val="24"/>
          </w:rPr>
          <w:delText>-</w:delText>
        </w:r>
        <w:r w:rsidR="00717738" w:rsidDel="00A06BE0">
          <w:rPr>
            <w:rFonts w:ascii="宋体" w:eastAsia="宋体" w:hAnsi="宋体"/>
            <w:sz w:val="24"/>
            <w:szCs w:val="24"/>
          </w:rPr>
          <w:delText>52</w:delText>
        </w:r>
      </w:del>
      <w:r w:rsidRPr="001A4179">
        <w:rPr>
          <w:rFonts w:ascii="宋体" w:eastAsia="宋体" w:hAnsi="宋体" w:hint="eastAsia"/>
          <w:sz w:val="24"/>
          <w:szCs w:val="24"/>
        </w:rPr>
        <w:t>所示。如果设置“双波浪线”</w:t>
      </w:r>
      <w:r w:rsidR="00555721">
        <w:rPr>
          <w:rFonts w:ascii="宋体" w:eastAsia="宋体" w:hAnsi="宋体" w:hint="eastAsia"/>
          <w:sz w:val="24"/>
          <w:szCs w:val="24"/>
        </w:rPr>
        <w:t>，</w:t>
      </w:r>
      <w:r w:rsidRPr="001A4179">
        <w:rPr>
          <w:rFonts w:ascii="宋体" w:eastAsia="宋体" w:hAnsi="宋体" w:hint="eastAsia"/>
          <w:sz w:val="24"/>
          <w:szCs w:val="24"/>
        </w:rPr>
        <w:t>我们可以利用方法</w:t>
      </w:r>
      <w:r w:rsidR="00B2018B" w:rsidRPr="001A4179">
        <w:rPr>
          <w:rFonts w:ascii="宋体" w:eastAsia="宋体" w:hAnsi="宋体" w:hint="eastAsia"/>
          <w:sz w:val="24"/>
          <w:szCs w:val="24"/>
        </w:rPr>
        <w:t>三</w:t>
      </w:r>
      <w:r w:rsidRPr="001A4179">
        <w:rPr>
          <w:rFonts w:ascii="宋体" w:eastAsia="宋体" w:hAnsi="宋体" w:hint="eastAsia"/>
          <w:sz w:val="24"/>
          <w:szCs w:val="24"/>
        </w:rPr>
        <w:t>来设置复杂一点的“下划线线型”</w:t>
      </w:r>
      <w:r w:rsidR="00555721">
        <w:rPr>
          <w:rFonts w:ascii="宋体" w:eastAsia="宋体" w:hAnsi="宋体" w:hint="eastAsia"/>
          <w:sz w:val="24"/>
          <w:szCs w:val="24"/>
        </w:rPr>
        <w:t>，</w:t>
      </w:r>
      <w:r w:rsidR="00B2018B" w:rsidRPr="001A4179">
        <w:rPr>
          <w:rFonts w:ascii="宋体" w:eastAsia="宋体" w:hAnsi="宋体" w:hint="eastAsia"/>
          <w:sz w:val="24"/>
          <w:szCs w:val="24"/>
        </w:rPr>
        <w:t>打开“字体”对话框</w:t>
      </w:r>
      <w:r w:rsidR="00555721">
        <w:rPr>
          <w:rFonts w:ascii="宋体" w:eastAsia="宋体" w:hAnsi="宋体" w:hint="eastAsia"/>
          <w:sz w:val="24"/>
          <w:szCs w:val="24"/>
        </w:rPr>
        <w:t>，</w:t>
      </w:r>
      <w:r w:rsidR="00B2018B" w:rsidRPr="001A4179">
        <w:rPr>
          <w:rFonts w:ascii="宋体" w:eastAsia="宋体" w:hAnsi="宋体" w:hint="eastAsia"/>
          <w:sz w:val="24"/>
          <w:szCs w:val="24"/>
        </w:rPr>
        <w:t>在“下划线线型”下拉列表中选择</w:t>
      </w:r>
      <w:r w:rsidR="001D1ADC">
        <w:rPr>
          <w:rFonts w:ascii="宋体" w:eastAsia="宋体" w:hAnsi="宋体" w:hint="eastAsia"/>
          <w:sz w:val="24"/>
          <w:szCs w:val="24"/>
        </w:rPr>
        <w:t>“双波浪线”</w:t>
      </w:r>
      <w:r w:rsidR="00555721">
        <w:rPr>
          <w:rFonts w:ascii="宋体" w:eastAsia="宋体" w:hAnsi="宋体" w:hint="eastAsia"/>
          <w:sz w:val="24"/>
          <w:szCs w:val="24"/>
        </w:rPr>
        <w:t>，</w:t>
      </w:r>
      <w:r w:rsidR="00B2018B" w:rsidRPr="001A4179">
        <w:rPr>
          <w:rFonts w:ascii="宋体" w:eastAsia="宋体" w:hAnsi="宋体" w:hint="eastAsia"/>
          <w:sz w:val="24"/>
          <w:szCs w:val="24"/>
        </w:rPr>
        <w:t>然后点击确定</w:t>
      </w:r>
      <w:proofErr w:type="gramStart"/>
      <w:r w:rsidR="00B2018B" w:rsidRPr="001A4179">
        <w:rPr>
          <w:rFonts w:ascii="宋体" w:eastAsia="宋体" w:hAnsi="宋体" w:hint="eastAsia"/>
          <w:sz w:val="24"/>
          <w:szCs w:val="24"/>
        </w:rPr>
        <w:t>”</w:t>
      </w:r>
      <w:proofErr w:type="gramEnd"/>
      <w:r w:rsidR="00B2018B"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ins w:id="1198" w:author="瑞明 唐" w:date="2019-04-17T17:54:00Z">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_Ref6416114 \h</w:instrText>
        </w:r>
        <w:r w:rsidR="00A06BE0">
          <w:rPr>
            <w:rFonts w:ascii="宋体" w:eastAsia="宋体" w:hAnsi="宋体"/>
            <w:sz w:val="24"/>
            <w:szCs w:val="24"/>
          </w:rPr>
          <w:instrText xml:space="preserve"> </w:instrText>
        </w:r>
      </w:ins>
      <w:r w:rsidR="00A06BE0">
        <w:rPr>
          <w:rFonts w:ascii="宋体" w:eastAsia="宋体" w:hAnsi="宋体"/>
          <w:sz w:val="24"/>
          <w:szCs w:val="24"/>
        </w:rPr>
      </w:r>
      <w:r w:rsidR="00A06BE0">
        <w:rPr>
          <w:rFonts w:ascii="宋体" w:eastAsia="宋体" w:hAnsi="宋体"/>
          <w:sz w:val="24"/>
          <w:szCs w:val="24"/>
        </w:rPr>
        <w:fldChar w:fldCharType="separate"/>
      </w:r>
      <w:ins w:id="1199" w:author="瑞明 唐" w:date="2019-04-17T23:36:00Z">
        <w:r w:rsidR="00062BC7">
          <w:t xml:space="preserve">图4 - </w:t>
        </w:r>
        <w:r w:rsidR="00062BC7">
          <w:rPr>
            <w:noProof/>
          </w:rPr>
          <w:t>65</w:t>
        </w:r>
        <w:r w:rsidR="00062BC7">
          <w:rPr>
            <w:rFonts w:hint="eastAsia"/>
          </w:rPr>
          <w:t>字体窗口设置字体格式</w:t>
        </w:r>
      </w:ins>
      <w:ins w:id="1200" w:author="瑞明 唐" w:date="2019-04-17T17:54:00Z">
        <w:r w:rsidR="00A06BE0">
          <w:rPr>
            <w:rFonts w:ascii="宋体" w:eastAsia="宋体" w:hAnsi="宋体"/>
            <w:sz w:val="24"/>
            <w:szCs w:val="24"/>
          </w:rPr>
          <w:fldChar w:fldCharType="end"/>
        </w:r>
      </w:ins>
      <w:del w:id="1201" w:author="瑞明 唐" w:date="2019-04-17T17:54:00Z">
        <w:r w:rsidRPr="001A4179" w:rsidDel="00A06BE0">
          <w:rPr>
            <w:rFonts w:ascii="宋体" w:eastAsia="宋体" w:hAnsi="宋体" w:hint="eastAsia"/>
            <w:sz w:val="24"/>
            <w:szCs w:val="24"/>
          </w:rPr>
          <w:delText>图</w:delText>
        </w:r>
        <w:r w:rsidRPr="001A4179" w:rsidDel="00A06BE0">
          <w:rPr>
            <w:rFonts w:ascii="宋体" w:eastAsia="宋体" w:hAnsi="宋体"/>
            <w:sz w:val="24"/>
            <w:szCs w:val="24"/>
          </w:rPr>
          <w:delText>4</w:delText>
        </w:r>
        <w:r w:rsidR="00D96DA5" w:rsidDel="00A06BE0">
          <w:rPr>
            <w:rFonts w:ascii="宋体" w:eastAsia="宋体" w:hAnsi="宋体"/>
            <w:sz w:val="24"/>
            <w:szCs w:val="24"/>
          </w:rPr>
          <w:delText>-</w:delText>
        </w:r>
        <w:r w:rsidR="00717738" w:rsidDel="00A06BE0">
          <w:rPr>
            <w:rFonts w:ascii="宋体" w:eastAsia="宋体" w:hAnsi="宋体"/>
            <w:sz w:val="24"/>
            <w:szCs w:val="24"/>
          </w:rPr>
          <w:delText>53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B366CF" w14:paraId="75095C2A" w14:textId="77777777" w:rsidTr="001A4179">
        <w:tc>
          <w:tcPr>
            <w:tcW w:w="4264" w:type="dxa"/>
          </w:tcPr>
          <w:p w14:paraId="0874EC03" w14:textId="77777777" w:rsidR="00A06BE0" w:rsidRDefault="00B366CF" w:rsidP="00062BC7">
            <w:pPr>
              <w:keepNext/>
              <w:jc w:val="center"/>
              <w:rPr>
                <w:ins w:id="1202" w:author="瑞明 唐" w:date="2019-04-17T17:53:00Z"/>
              </w:rPr>
            </w:pPr>
            <w:r>
              <w:rPr>
                <w:rFonts w:ascii="宋体" w:eastAsia="宋体" w:hAnsi="宋体"/>
                <w:noProof/>
                <w:sz w:val="24"/>
                <w:szCs w:val="24"/>
              </w:rPr>
              <w:drawing>
                <wp:inline distT="0" distB="0" distL="0" distR="0" wp14:anchorId="7121BE09" wp14:editId="1ADCE541">
                  <wp:extent cx="2567409" cy="1871960"/>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4-52.png"/>
                          <pic:cNvPicPr/>
                        </pic:nvPicPr>
                        <pic:blipFill>
                          <a:blip r:embed="rId85">
                            <a:extLst>
                              <a:ext uri="{28A0092B-C50C-407E-A947-70E740481C1C}">
                                <a14:useLocalDpi xmlns:a14="http://schemas.microsoft.com/office/drawing/2010/main" val="0"/>
                              </a:ext>
                            </a:extLst>
                          </a:blip>
                          <a:stretch>
                            <a:fillRect/>
                          </a:stretch>
                        </pic:blipFill>
                        <pic:spPr>
                          <a:xfrm>
                            <a:off x="0" y="0"/>
                            <a:ext cx="2596086" cy="1892869"/>
                          </a:xfrm>
                          <a:prstGeom prst="rect">
                            <a:avLst/>
                          </a:prstGeom>
                        </pic:spPr>
                      </pic:pic>
                    </a:graphicData>
                  </a:graphic>
                </wp:inline>
              </w:drawing>
            </w:r>
          </w:p>
          <w:p w14:paraId="23F86689" w14:textId="19C511BD" w:rsidR="00B366CF" w:rsidDel="00A06BE0" w:rsidRDefault="00A06BE0">
            <w:pPr>
              <w:pStyle w:val="a9"/>
              <w:jc w:val="center"/>
              <w:rPr>
                <w:del w:id="1203" w:author="瑞明 唐" w:date="2019-04-17T17:54:00Z"/>
              </w:rPr>
              <w:pPrChange w:id="1204" w:author="瑞明 唐" w:date="2019-04-17T17:54:00Z">
                <w:pPr>
                  <w:keepNext/>
                  <w:jc w:val="center"/>
                </w:pPr>
              </w:pPrChange>
            </w:pPr>
            <w:bookmarkStart w:id="1205" w:name="_Ref6416093"/>
            <w:ins w:id="1206" w:author="瑞明 唐" w:date="2019-04-17T17:53:00Z">
              <w:r>
                <w:t>图</w:t>
              </w:r>
              <w:r>
                <w:t xml:space="preserve">4 - </w:t>
              </w:r>
              <w:r>
                <w:fldChar w:fldCharType="begin"/>
              </w:r>
              <w:r>
                <w:instrText xml:space="preserve"> SEQ </w:instrText>
              </w:r>
              <w:r>
                <w:instrText>图</w:instrText>
              </w:r>
              <w:r>
                <w:instrText xml:space="preserve">4_- \* ARABIC </w:instrText>
              </w:r>
            </w:ins>
            <w:r>
              <w:fldChar w:fldCharType="separate"/>
            </w:r>
            <w:ins w:id="1207" w:author="瑞明 唐" w:date="2019-04-21T10:07:00Z">
              <w:r w:rsidR="00C93B02">
                <w:rPr>
                  <w:noProof/>
                </w:rPr>
                <w:t>64</w:t>
              </w:r>
            </w:ins>
            <w:ins w:id="1208" w:author="瑞明 唐" w:date="2019-04-17T17:53:00Z">
              <w:r>
                <w:fldChar w:fldCharType="end"/>
              </w:r>
              <w:r>
                <w:rPr>
                  <w:rFonts w:hint="eastAsia"/>
                </w:rPr>
                <w:t>字体分组命令设置字体</w:t>
              </w:r>
            </w:ins>
            <w:bookmarkEnd w:id="1205"/>
          </w:p>
          <w:p w14:paraId="66CA1302" w14:textId="73DED1B0" w:rsidR="00B366CF" w:rsidRDefault="00B366CF" w:rsidP="00062BC7">
            <w:pPr>
              <w:pStyle w:val="a9"/>
              <w:jc w:val="center"/>
              <w:rPr>
                <w:rFonts w:ascii="宋体" w:eastAsia="宋体" w:hAnsi="宋体"/>
                <w:sz w:val="24"/>
                <w:szCs w:val="24"/>
              </w:rPr>
            </w:pPr>
            <w:del w:id="1209" w:author="瑞明 唐" w:date="2019-04-17T17:54:00Z">
              <w:r w:rsidDel="00A06BE0">
                <w:delText>图</w:delText>
              </w:r>
              <w:r w:rsidDel="00A06BE0">
                <w:delText xml:space="preserve"> 4 </w:delText>
              </w:r>
              <w:r w:rsidR="00D96DA5" w:rsidDel="00A06BE0">
                <w:delText>-</w:delText>
              </w:r>
              <w:r w:rsidDel="00A06BE0">
                <w:delText xml:space="preserve"> </w:delText>
              </w:r>
              <w:r w:rsidDel="00A06BE0">
                <w:fldChar w:fldCharType="begin"/>
              </w:r>
              <w:r w:rsidDel="00A06BE0">
                <w:delInstrText xml:space="preserve"> SEQ </w:delInstrText>
              </w:r>
              <w:r w:rsidDel="00A06BE0">
                <w:delInstrText>图</w:delInstrText>
              </w:r>
              <w:r w:rsidDel="00A06BE0">
                <w:delInstrText xml:space="preserve">_4_- \* ARABIC </w:delInstrText>
              </w:r>
              <w:r w:rsidDel="00A06BE0">
                <w:fldChar w:fldCharType="separate"/>
              </w:r>
            </w:del>
            <w:del w:id="1210" w:author="瑞明 唐" w:date="2019-04-16T16:15:00Z">
              <w:r w:rsidR="00BB747F" w:rsidDel="00C71EF7">
                <w:rPr>
                  <w:noProof/>
                </w:rPr>
                <w:delText>52</w:delText>
              </w:r>
            </w:del>
            <w:del w:id="1211" w:author="瑞明 唐" w:date="2019-04-17T17:54:00Z">
              <w:r w:rsidDel="00A06BE0">
                <w:fldChar w:fldCharType="end"/>
              </w:r>
              <w:r w:rsidDel="00A06BE0">
                <w:rPr>
                  <w:rFonts w:hint="eastAsia"/>
                </w:rPr>
                <w:delText>字体分组命令设置字体</w:delText>
              </w:r>
            </w:del>
          </w:p>
        </w:tc>
        <w:tc>
          <w:tcPr>
            <w:tcW w:w="4264" w:type="dxa"/>
          </w:tcPr>
          <w:p w14:paraId="31917F15" w14:textId="77777777" w:rsidR="00A06BE0" w:rsidRDefault="00B366CF">
            <w:pPr>
              <w:keepNext/>
              <w:jc w:val="center"/>
              <w:rPr>
                <w:ins w:id="1212" w:author="瑞明 唐" w:date="2019-04-17T17:53:00Z"/>
              </w:rPr>
            </w:pPr>
            <w:r>
              <w:rPr>
                <w:rFonts w:ascii="宋体" w:eastAsia="宋体" w:hAnsi="宋体"/>
                <w:noProof/>
                <w:sz w:val="24"/>
                <w:szCs w:val="24"/>
              </w:rPr>
              <w:drawing>
                <wp:inline distT="0" distB="0" distL="0" distR="0" wp14:anchorId="0FB7AB7C" wp14:editId="2753AE74">
                  <wp:extent cx="2442366" cy="213512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4-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63084" cy="2153237"/>
                          </a:xfrm>
                          <a:prstGeom prst="rect">
                            <a:avLst/>
                          </a:prstGeom>
                        </pic:spPr>
                      </pic:pic>
                    </a:graphicData>
                  </a:graphic>
                </wp:inline>
              </w:drawing>
            </w:r>
          </w:p>
          <w:p w14:paraId="30258347" w14:textId="32287CB9" w:rsidR="00B366CF" w:rsidDel="00A06BE0" w:rsidRDefault="00A06BE0">
            <w:pPr>
              <w:pStyle w:val="a9"/>
              <w:jc w:val="center"/>
              <w:rPr>
                <w:del w:id="1213" w:author="瑞明 唐" w:date="2019-04-17T17:54:00Z"/>
              </w:rPr>
              <w:pPrChange w:id="1214" w:author="瑞明 唐" w:date="2019-04-17T17:54:00Z">
                <w:pPr>
                  <w:keepNext/>
                  <w:jc w:val="center"/>
                </w:pPr>
              </w:pPrChange>
            </w:pPr>
            <w:bookmarkStart w:id="1215" w:name="_Ref6416114"/>
            <w:ins w:id="1216" w:author="瑞明 唐" w:date="2019-04-17T17:53:00Z">
              <w:r>
                <w:t>图</w:t>
              </w:r>
              <w:r>
                <w:t xml:space="preserve">4 - </w:t>
              </w:r>
              <w:r>
                <w:fldChar w:fldCharType="begin"/>
              </w:r>
              <w:r>
                <w:instrText xml:space="preserve"> SEQ </w:instrText>
              </w:r>
              <w:r>
                <w:instrText>图</w:instrText>
              </w:r>
              <w:r>
                <w:instrText xml:space="preserve">4_- \* ARABIC </w:instrText>
              </w:r>
            </w:ins>
            <w:r>
              <w:fldChar w:fldCharType="separate"/>
            </w:r>
            <w:ins w:id="1217" w:author="瑞明 唐" w:date="2019-04-21T10:07:00Z">
              <w:r w:rsidR="00C93B02">
                <w:rPr>
                  <w:noProof/>
                </w:rPr>
                <w:t>65</w:t>
              </w:r>
            </w:ins>
            <w:ins w:id="1218" w:author="瑞明 唐" w:date="2019-04-17T17:53:00Z">
              <w:r>
                <w:fldChar w:fldCharType="end"/>
              </w:r>
              <w:r>
                <w:rPr>
                  <w:rFonts w:hint="eastAsia"/>
                </w:rPr>
                <w:t>字体窗口设置字体格式</w:t>
              </w:r>
            </w:ins>
            <w:bookmarkEnd w:id="1215"/>
          </w:p>
          <w:p w14:paraId="714812E2" w14:textId="2F7C0755" w:rsidR="00B366CF" w:rsidRDefault="00B366CF" w:rsidP="00062BC7">
            <w:pPr>
              <w:pStyle w:val="a9"/>
              <w:jc w:val="center"/>
              <w:rPr>
                <w:rFonts w:ascii="宋体" w:eastAsia="宋体" w:hAnsi="宋体"/>
                <w:sz w:val="24"/>
                <w:szCs w:val="24"/>
              </w:rPr>
            </w:pPr>
            <w:del w:id="1219" w:author="瑞明 唐" w:date="2019-04-17T17:54:00Z">
              <w:r w:rsidDel="00A06BE0">
                <w:delText>图</w:delText>
              </w:r>
              <w:r w:rsidDel="00A06BE0">
                <w:delText xml:space="preserve"> 4 </w:delText>
              </w:r>
              <w:r w:rsidR="00D96DA5" w:rsidDel="00A06BE0">
                <w:delText>-</w:delText>
              </w:r>
              <w:r w:rsidDel="00A06BE0">
                <w:delText xml:space="preserve"> </w:delText>
              </w:r>
              <w:r w:rsidDel="00A06BE0">
                <w:fldChar w:fldCharType="begin"/>
              </w:r>
              <w:r w:rsidDel="00A06BE0">
                <w:delInstrText xml:space="preserve"> SEQ </w:delInstrText>
              </w:r>
              <w:r w:rsidDel="00A06BE0">
                <w:delInstrText>图</w:delInstrText>
              </w:r>
              <w:r w:rsidDel="00A06BE0">
                <w:delInstrText xml:space="preserve">_4_- \* ARABIC </w:delInstrText>
              </w:r>
              <w:r w:rsidDel="00A06BE0">
                <w:fldChar w:fldCharType="separate"/>
              </w:r>
            </w:del>
            <w:del w:id="1220" w:author="瑞明 唐" w:date="2019-04-16T16:15:00Z">
              <w:r w:rsidR="00BB747F" w:rsidDel="00C71EF7">
                <w:rPr>
                  <w:noProof/>
                </w:rPr>
                <w:delText>53</w:delText>
              </w:r>
            </w:del>
            <w:del w:id="1221" w:author="瑞明 唐" w:date="2019-04-17T17:54:00Z">
              <w:r w:rsidDel="00A06BE0">
                <w:fldChar w:fldCharType="end"/>
              </w:r>
              <w:r w:rsidDel="00A06BE0">
                <w:rPr>
                  <w:rFonts w:hint="eastAsia"/>
                </w:rPr>
                <w:delText>字体窗口设置字体格式</w:delText>
              </w:r>
            </w:del>
          </w:p>
        </w:tc>
      </w:tr>
    </w:tbl>
    <w:p w14:paraId="7D1A333A" w14:textId="5C163AB7" w:rsidR="005842B4" w:rsidRPr="001A4179" w:rsidRDefault="005842B4" w:rsidP="005842B4">
      <w:pPr>
        <w:ind w:firstLineChars="200" w:firstLine="509"/>
        <w:rPr>
          <w:rFonts w:ascii="宋体" w:eastAsia="宋体" w:hAnsi="宋体"/>
          <w:sz w:val="24"/>
          <w:szCs w:val="24"/>
        </w:rPr>
      </w:pPr>
    </w:p>
    <w:p w14:paraId="712C314D" w14:textId="12832304" w:rsidR="00B2018B" w:rsidRPr="001A4179" w:rsidRDefault="00B2018B" w:rsidP="005842B4">
      <w:pPr>
        <w:ind w:firstLineChars="200" w:firstLine="509"/>
        <w:rPr>
          <w:rFonts w:ascii="宋体" w:eastAsia="宋体" w:hAnsi="宋体"/>
          <w:sz w:val="24"/>
          <w:szCs w:val="24"/>
        </w:rPr>
      </w:pPr>
      <w:r w:rsidRPr="001A4179">
        <w:rPr>
          <w:rFonts w:ascii="宋体" w:eastAsia="宋体" w:hAnsi="宋体" w:hint="eastAsia"/>
          <w:sz w:val="24"/>
          <w:szCs w:val="24"/>
        </w:rPr>
        <w:t>在文档设置字符格式的时候</w:t>
      </w:r>
      <w:r w:rsidR="00555721">
        <w:rPr>
          <w:rFonts w:ascii="宋体" w:eastAsia="宋体" w:hAnsi="宋体" w:hint="eastAsia"/>
          <w:sz w:val="24"/>
          <w:szCs w:val="24"/>
        </w:rPr>
        <w:t>，</w:t>
      </w:r>
      <w:r w:rsidRPr="001A4179">
        <w:rPr>
          <w:rFonts w:ascii="宋体" w:eastAsia="宋体" w:hAnsi="宋体" w:hint="eastAsia"/>
          <w:sz w:val="24"/>
          <w:szCs w:val="24"/>
        </w:rPr>
        <w:t>还有一个非常重要工具可以使用</w:t>
      </w:r>
      <w:r w:rsidR="00555721">
        <w:rPr>
          <w:rFonts w:ascii="宋体" w:eastAsia="宋体" w:hAnsi="宋体" w:hint="eastAsia"/>
          <w:sz w:val="24"/>
          <w:szCs w:val="24"/>
        </w:rPr>
        <w:t>，</w:t>
      </w:r>
      <w:r w:rsidRPr="001A4179">
        <w:rPr>
          <w:rFonts w:ascii="宋体" w:eastAsia="宋体" w:hAnsi="宋体" w:hint="eastAsia"/>
          <w:sz w:val="24"/>
          <w:szCs w:val="24"/>
        </w:rPr>
        <w:t>它就是“格式刷”</w:t>
      </w:r>
      <w:r w:rsidR="00555721">
        <w:rPr>
          <w:rFonts w:ascii="宋体" w:eastAsia="宋体" w:hAnsi="宋体" w:hint="eastAsia"/>
          <w:sz w:val="24"/>
          <w:szCs w:val="24"/>
        </w:rPr>
        <w:t>，</w:t>
      </w:r>
      <w:r w:rsidRPr="001A4179">
        <w:rPr>
          <w:rFonts w:ascii="宋体" w:eastAsia="宋体" w:hAnsi="宋体" w:hint="eastAsia"/>
          <w:sz w:val="24"/>
          <w:szCs w:val="24"/>
        </w:rPr>
        <w:t>它的作用是复制字符格式。例如</w:t>
      </w:r>
      <w:r w:rsidR="00555721">
        <w:rPr>
          <w:rFonts w:ascii="宋体" w:eastAsia="宋体" w:hAnsi="宋体" w:hint="eastAsia"/>
          <w:sz w:val="24"/>
          <w:szCs w:val="24"/>
        </w:rPr>
        <w:t>，</w:t>
      </w:r>
      <w:r w:rsidRPr="001A4179">
        <w:rPr>
          <w:rFonts w:ascii="宋体" w:eastAsia="宋体" w:hAnsi="宋体" w:hint="eastAsia"/>
          <w:sz w:val="24"/>
          <w:szCs w:val="24"/>
        </w:rPr>
        <w:t>将第一自然段格式也是设置为标题同样格式。目前标题格式为“</w:t>
      </w:r>
      <w:r w:rsidR="00404839" w:rsidRPr="001A4179">
        <w:rPr>
          <w:rFonts w:ascii="宋体" w:eastAsia="宋体" w:hAnsi="宋体" w:hint="eastAsia"/>
          <w:sz w:val="24"/>
          <w:szCs w:val="24"/>
        </w:rPr>
        <w:t>微软雅黑</w:t>
      </w:r>
      <w:r w:rsidRPr="001A4179">
        <w:rPr>
          <w:rFonts w:ascii="宋体" w:eastAsia="宋体" w:hAnsi="宋体" w:hint="eastAsia"/>
          <w:sz w:val="24"/>
          <w:szCs w:val="24"/>
        </w:rPr>
        <w:t>”</w:t>
      </w:r>
      <w:r w:rsidR="00555721">
        <w:rPr>
          <w:rFonts w:ascii="宋体" w:eastAsia="宋体" w:hAnsi="宋体" w:hint="eastAsia"/>
          <w:sz w:val="24"/>
          <w:szCs w:val="24"/>
        </w:rPr>
        <w:t>、</w:t>
      </w:r>
      <w:r w:rsidR="00404839" w:rsidRPr="001A4179">
        <w:rPr>
          <w:rFonts w:ascii="宋体" w:eastAsia="宋体" w:hAnsi="宋体" w:hint="eastAsia"/>
          <w:sz w:val="24"/>
          <w:szCs w:val="24"/>
        </w:rPr>
        <w:t>“三号”</w:t>
      </w:r>
      <w:r w:rsidR="00555721">
        <w:rPr>
          <w:rFonts w:ascii="宋体" w:eastAsia="宋体" w:hAnsi="宋体" w:hint="eastAsia"/>
          <w:sz w:val="24"/>
          <w:szCs w:val="24"/>
        </w:rPr>
        <w:t>、</w:t>
      </w:r>
      <w:r w:rsidR="00404839" w:rsidRPr="001A4179">
        <w:rPr>
          <w:rFonts w:ascii="宋体" w:eastAsia="宋体" w:hAnsi="宋体" w:hint="eastAsia"/>
          <w:sz w:val="24"/>
          <w:szCs w:val="24"/>
        </w:rPr>
        <w:t>“红色”</w:t>
      </w:r>
      <w:r w:rsidR="00555721">
        <w:rPr>
          <w:rFonts w:ascii="宋体" w:eastAsia="宋体" w:hAnsi="宋体" w:hint="eastAsia"/>
          <w:sz w:val="24"/>
          <w:szCs w:val="24"/>
        </w:rPr>
        <w:t>、</w:t>
      </w:r>
      <w:r w:rsidR="00404839" w:rsidRPr="001A4179">
        <w:rPr>
          <w:rFonts w:ascii="宋体" w:eastAsia="宋体" w:hAnsi="宋体" w:hint="eastAsia"/>
          <w:sz w:val="24"/>
          <w:szCs w:val="24"/>
        </w:rPr>
        <w:t>“双波浪线”</w:t>
      </w:r>
      <w:r w:rsidR="00555721">
        <w:rPr>
          <w:rFonts w:ascii="宋体" w:eastAsia="宋体" w:hAnsi="宋体" w:hint="eastAsia"/>
          <w:sz w:val="24"/>
          <w:szCs w:val="24"/>
        </w:rPr>
        <w:t>，</w:t>
      </w:r>
      <w:r w:rsidR="00404839" w:rsidRPr="001A4179">
        <w:rPr>
          <w:rFonts w:ascii="宋体" w:eastAsia="宋体" w:hAnsi="宋体" w:hint="eastAsia"/>
          <w:sz w:val="24"/>
          <w:szCs w:val="24"/>
        </w:rPr>
        <w:t>我们就可以利用“格式刷”工具来复制标题格式到第一自然段了。</w:t>
      </w:r>
    </w:p>
    <w:p w14:paraId="476C5347" w14:textId="6319E517" w:rsidR="00404839" w:rsidRPr="001A4179" w:rsidRDefault="00404839"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lastRenderedPageBreak/>
        <w:t>选中标题“</w:t>
      </w:r>
      <w:r w:rsidR="00B366CF">
        <w:rPr>
          <w:rFonts w:ascii="宋体" w:eastAsia="宋体" w:hAnsi="宋体" w:hint="eastAsia"/>
          <w:sz w:val="24"/>
          <w:szCs w:val="24"/>
        </w:rPr>
        <w:t>电子病历系统</w:t>
      </w:r>
      <w:r w:rsidRPr="001A4179">
        <w:rPr>
          <w:rFonts w:ascii="宋体" w:eastAsia="宋体" w:hAnsi="宋体" w:hint="eastAsia"/>
          <w:sz w:val="24"/>
          <w:szCs w:val="24"/>
        </w:rPr>
        <w:t>”文字</w:t>
      </w:r>
      <w:r w:rsidR="00555721">
        <w:rPr>
          <w:rFonts w:ascii="宋体" w:eastAsia="宋体" w:hAnsi="宋体" w:hint="eastAsia"/>
          <w:sz w:val="24"/>
          <w:szCs w:val="24"/>
        </w:rPr>
        <w:t>，</w:t>
      </w:r>
      <w:r w:rsidRPr="001A4179">
        <w:rPr>
          <w:rFonts w:ascii="宋体" w:eastAsia="宋体" w:hAnsi="宋体" w:hint="eastAsia"/>
          <w:sz w:val="24"/>
          <w:szCs w:val="24"/>
        </w:rPr>
        <w:t>点击“开始”选项卡下的“剪贴</w:t>
      </w:r>
      <w:r w:rsidR="00862BA1" w:rsidRPr="001A4179">
        <w:rPr>
          <w:rFonts w:ascii="宋体" w:eastAsia="宋体" w:hAnsi="宋体"/>
          <w:noProof/>
          <w:sz w:val="24"/>
          <w:szCs w:val="24"/>
        </w:rPr>
        <w:drawing>
          <wp:anchor distT="0" distB="0" distL="0" distR="0" simplePos="0" relativeHeight="251658752" behindDoc="0" locked="0" layoutInCell="1" allowOverlap="1" wp14:anchorId="2D9DA95F" wp14:editId="505868B0">
            <wp:simplePos x="0" y="0"/>
            <wp:positionH relativeFrom="column">
              <wp:posOffset>3767114</wp:posOffset>
            </wp:positionH>
            <wp:positionV relativeFrom="paragraph">
              <wp:posOffset>0</wp:posOffset>
            </wp:positionV>
            <wp:extent cx="238760" cy="184150"/>
            <wp:effectExtent l="0" t="0" r="8890" b="6350"/>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格式刷形状.png"/>
                    <pic:cNvPicPr/>
                  </pic:nvPicPr>
                  <pic:blipFill>
                    <a:blip r:embed="rId87">
                      <a:extLst>
                        <a:ext uri="{28A0092B-C50C-407E-A947-70E740481C1C}">
                          <a14:useLocalDpi xmlns:a14="http://schemas.microsoft.com/office/drawing/2010/main" val="0"/>
                        </a:ext>
                      </a:extLst>
                    </a:blip>
                    <a:stretch>
                      <a:fillRect/>
                    </a:stretch>
                  </pic:blipFill>
                  <pic:spPr>
                    <a:xfrm>
                      <a:off x="0" y="0"/>
                      <a:ext cx="238760" cy="184150"/>
                    </a:xfrm>
                    <a:prstGeom prst="rect">
                      <a:avLst/>
                    </a:prstGeom>
                  </pic:spPr>
                </pic:pic>
              </a:graphicData>
            </a:graphic>
            <wp14:sizeRelH relativeFrom="page">
              <wp14:pctWidth>0</wp14:pctWidth>
            </wp14:sizeRelH>
            <wp14:sizeRelV relativeFrom="page">
              <wp14:pctHeight>0</wp14:pctHeight>
            </wp14:sizeRelV>
          </wp:anchor>
        </w:drawing>
      </w:r>
      <w:r w:rsidRPr="001A4179">
        <w:rPr>
          <w:rFonts w:ascii="宋体" w:eastAsia="宋体" w:hAnsi="宋体" w:hint="eastAsia"/>
          <w:sz w:val="24"/>
          <w:szCs w:val="24"/>
        </w:rPr>
        <w:t>板”分组上的“格式刷”工具</w:t>
      </w:r>
      <w:r w:rsidR="00555721">
        <w:rPr>
          <w:rFonts w:ascii="宋体" w:eastAsia="宋体" w:hAnsi="宋体" w:hint="eastAsia"/>
          <w:sz w:val="24"/>
          <w:szCs w:val="24"/>
        </w:rPr>
        <w:t>，</w:t>
      </w:r>
      <w:r w:rsidRPr="001A4179">
        <w:rPr>
          <w:rFonts w:ascii="宋体" w:eastAsia="宋体" w:hAnsi="宋体" w:hint="eastAsia"/>
          <w:sz w:val="24"/>
          <w:szCs w:val="24"/>
        </w:rPr>
        <w:t>鼠标形状变成</w:t>
      </w:r>
    </w:p>
    <w:p w14:paraId="21C3B1D2" w14:textId="2AD33CE9" w:rsidR="00404839" w:rsidRDefault="00485B70"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用鼠标在第一自然段</w:t>
      </w:r>
      <w:r w:rsidR="00EE6080">
        <w:rPr>
          <w:rFonts w:ascii="宋体" w:eastAsia="宋体" w:hAnsi="宋体" w:hint="eastAsia"/>
          <w:sz w:val="24"/>
          <w:szCs w:val="24"/>
        </w:rPr>
        <w:t>拖曳</w:t>
      </w:r>
      <w:r w:rsidR="00555721">
        <w:rPr>
          <w:rFonts w:ascii="宋体" w:eastAsia="宋体" w:hAnsi="宋体" w:hint="eastAsia"/>
          <w:sz w:val="24"/>
          <w:szCs w:val="24"/>
        </w:rPr>
        <w:t>，</w:t>
      </w:r>
      <w:r w:rsidRPr="001A4179">
        <w:rPr>
          <w:rFonts w:ascii="宋体" w:eastAsia="宋体" w:hAnsi="宋体" w:hint="eastAsia"/>
          <w:sz w:val="24"/>
          <w:szCs w:val="24"/>
        </w:rPr>
        <w:t>第一自然段字符格式就变成和标题一样了。如</w:t>
      </w:r>
      <w:ins w:id="1222" w:author="瑞明 唐" w:date="2019-04-17T18:18: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_Ref6417531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23" w:author="瑞明 唐" w:date="2019-04-17T23:36:00Z">
        <w:r w:rsidR="00062BC7">
          <w:t xml:space="preserve">图4 - </w:t>
        </w:r>
        <w:r w:rsidR="00062BC7">
          <w:rPr>
            <w:noProof/>
          </w:rPr>
          <w:t>66</w:t>
        </w:r>
        <w:r w:rsidR="00062BC7">
          <w:rPr>
            <w:rFonts w:hint="eastAsia"/>
          </w:rPr>
          <w:t>格式刷</w:t>
        </w:r>
      </w:ins>
      <w:ins w:id="1224" w:author="瑞明 唐" w:date="2019-04-17T18:18:00Z">
        <w:r w:rsidR="008D46AF">
          <w:rPr>
            <w:rFonts w:ascii="宋体" w:eastAsia="宋体" w:hAnsi="宋体"/>
            <w:sz w:val="24"/>
            <w:szCs w:val="24"/>
          </w:rPr>
          <w:fldChar w:fldCharType="end"/>
        </w:r>
      </w:ins>
      <w:del w:id="1225" w:author="瑞明 唐" w:date="2019-04-17T18:18: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B366CF" w:rsidDel="008D46AF">
          <w:rPr>
            <w:rFonts w:ascii="宋体" w:eastAsia="宋体" w:hAnsi="宋体"/>
            <w:sz w:val="24"/>
            <w:szCs w:val="24"/>
          </w:rPr>
          <w:delText>54</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366CF" w14:paraId="4700869B" w14:textId="77777777" w:rsidTr="001A4179">
        <w:trPr>
          <w:trHeight w:val="3590"/>
        </w:trPr>
        <w:tc>
          <w:tcPr>
            <w:tcW w:w="8528" w:type="dxa"/>
          </w:tcPr>
          <w:p w14:paraId="568C472D" w14:textId="77777777" w:rsidR="00A06BE0" w:rsidRDefault="00B366CF" w:rsidP="00062BC7">
            <w:pPr>
              <w:keepNext/>
              <w:jc w:val="center"/>
              <w:rPr>
                <w:ins w:id="1226" w:author="瑞明 唐" w:date="2019-04-17T17:57:00Z"/>
              </w:rPr>
            </w:pPr>
            <w:r>
              <w:rPr>
                <w:rFonts w:ascii="宋体" w:eastAsia="宋体" w:hAnsi="宋体" w:hint="eastAsia"/>
                <w:noProof/>
                <w:sz w:val="24"/>
                <w:szCs w:val="24"/>
              </w:rPr>
              <w:drawing>
                <wp:inline distT="0" distB="0" distL="0" distR="0" wp14:anchorId="0EEF60CF" wp14:editId="7E6C069A">
                  <wp:extent cx="4611683" cy="2004101"/>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4-54.png"/>
                          <pic:cNvPicPr/>
                        </pic:nvPicPr>
                        <pic:blipFill>
                          <a:blip r:embed="rId88">
                            <a:extLst>
                              <a:ext uri="{28A0092B-C50C-407E-A947-70E740481C1C}">
                                <a14:useLocalDpi xmlns:a14="http://schemas.microsoft.com/office/drawing/2010/main" val="0"/>
                              </a:ext>
                            </a:extLst>
                          </a:blip>
                          <a:stretch>
                            <a:fillRect/>
                          </a:stretch>
                        </pic:blipFill>
                        <pic:spPr>
                          <a:xfrm>
                            <a:off x="0" y="0"/>
                            <a:ext cx="4637918" cy="2015502"/>
                          </a:xfrm>
                          <a:prstGeom prst="rect">
                            <a:avLst/>
                          </a:prstGeom>
                        </pic:spPr>
                      </pic:pic>
                    </a:graphicData>
                  </a:graphic>
                </wp:inline>
              </w:drawing>
            </w:r>
          </w:p>
          <w:p w14:paraId="75D2BF0E" w14:textId="2518CFF6" w:rsidR="004F33AE" w:rsidDel="008D46AF" w:rsidRDefault="00A06BE0">
            <w:pPr>
              <w:pStyle w:val="a9"/>
              <w:jc w:val="center"/>
              <w:rPr>
                <w:del w:id="1227" w:author="瑞明 唐" w:date="2019-04-17T18:18:00Z"/>
              </w:rPr>
              <w:pPrChange w:id="1228" w:author="瑞明 唐" w:date="2019-04-17T18:18:00Z">
                <w:pPr>
                  <w:keepNext/>
                  <w:jc w:val="center"/>
                </w:pPr>
              </w:pPrChange>
            </w:pPr>
            <w:bookmarkStart w:id="1229" w:name="_Ref6417531"/>
            <w:ins w:id="1230" w:author="瑞明 唐" w:date="2019-04-17T17:57:00Z">
              <w:r>
                <w:t>图</w:t>
              </w:r>
              <w:r>
                <w:t xml:space="preserve">4 - </w:t>
              </w:r>
              <w:r>
                <w:fldChar w:fldCharType="begin"/>
              </w:r>
              <w:r>
                <w:instrText xml:space="preserve"> SEQ </w:instrText>
              </w:r>
              <w:r>
                <w:instrText>图</w:instrText>
              </w:r>
              <w:r>
                <w:instrText xml:space="preserve">4_- \* ARABIC </w:instrText>
              </w:r>
            </w:ins>
            <w:r>
              <w:fldChar w:fldCharType="separate"/>
            </w:r>
            <w:ins w:id="1231" w:author="瑞明 唐" w:date="2019-04-21T10:07:00Z">
              <w:r w:rsidR="00C93B02">
                <w:rPr>
                  <w:noProof/>
                </w:rPr>
                <w:t>66</w:t>
              </w:r>
            </w:ins>
            <w:ins w:id="1232" w:author="瑞明 唐" w:date="2019-04-17T17:57:00Z">
              <w:r>
                <w:fldChar w:fldCharType="end"/>
              </w:r>
              <w:r>
                <w:rPr>
                  <w:rFonts w:hint="eastAsia"/>
                </w:rPr>
                <w:t>格式刷</w:t>
              </w:r>
            </w:ins>
            <w:bookmarkEnd w:id="1229"/>
          </w:p>
          <w:p w14:paraId="3451F3BE" w14:textId="6125EDF9" w:rsidR="00B366CF" w:rsidRDefault="004F33AE" w:rsidP="00062BC7">
            <w:pPr>
              <w:pStyle w:val="a9"/>
              <w:jc w:val="center"/>
              <w:rPr>
                <w:rFonts w:ascii="宋体" w:eastAsia="宋体" w:hAnsi="宋体"/>
                <w:sz w:val="24"/>
                <w:szCs w:val="24"/>
              </w:rPr>
            </w:pPr>
            <w:del w:id="1233" w:author="瑞明 唐" w:date="2019-04-17T18:18:00Z">
              <w:r w:rsidDel="001F2A63">
                <w:delText>图</w:delText>
              </w:r>
              <w:r w:rsidDel="001F2A63">
                <w:delText xml:space="preserve"> 4 </w:delText>
              </w:r>
              <w:r w:rsidR="00D96DA5" w:rsidDel="001F2A63">
                <w:delText>-</w:delText>
              </w:r>
              <w:r w:rsidDel="001F2A63">
                <w:delText xml:space="preserve"> </w:delText>
              </w:r>
              <w:r w:rsidDel="001F2A63">
                <w:fldChar w:fldCharType="begin"/>
              </w:r>
              <w:r w:rsidDel="001F2A63">
                <w:delInstrText xml:space="preserve"> SEQ </w:delInstrText>
              </w:r>
              <w:r w:rsidDel="001F2A63">
                <w:delInstrText>图</w:delInstrText>
              </w:r>
              <w:r w:rsidDel="001F2A63">
                <w:delInstrText xml:space="preserve">_4_- \* ARABIC </w:delInstrText>
              </w:r>
              <w:r w:rsidDel="001F2A63">
                <w:fldChar w:fldCharType="separate"/>
              </w:r>
            </w:del>
            <w:del w:id="1234" w:author="瑞明 唐" w:date="2019-04-16T16:15:00Z">
              <w:r w:rsidR="00BB747F" w:rsidDel="00C71EF7">
                <w:rPr>
                  <w:noProof/>
                </w:rPr>
                <w:delText>54</w:delText>
              </w:r>
            </w:del>
            <w:del w:id="1235" w:author="瑞明 唐" w:date="2019-04-17T18:18:00Z">
              <w:r w:rsidDel="001F2A63">
                <w:fldChar w:fldCharType="end"/>
              </w:r>
              <w:r w:rsidDel="001F2A63">
                <w:rPr>
                  <w:rFonts w:hint="eastAsia"/>
                </w:rPr>
                <w:delText>格式刷</w:delText>
              </w:r>
            </w:del>
          </w:p>
        </w:tc>
      </w:tr>
    </w:tbl>
    <w:p w14:paraId="52CB7904" w14:textId="77777777" w:rsidR="00B366CF" w:rsidRPr="001A4179" w:rsidRDefault="00B366CF" w:rsidP="001A4179">
      <w:pPr>
        <w:rPr>
          <w:rFonts w:ascii="宋体" w:eastAsia="宋体" w:hAnsi="宋体"/>
          <w:sz w:val="24"/>
          <w:szCs w:val="24"/>
        </w:rPr>
      </w:pPr>
    </w:p>
    <w:p w14:paraId="6B8995C2" w14:textId="743297A3" w:rsidR="000A6988" w:rsidRPr="001A4179" w:rsidRDefault="008F3292" w:rsidP="005842B4">
      <w:pPr>
        <w:ind w:firstLineChars="200" w:firstLine="509"/>
        <w:rPr>
          <w:rFonts w:ascii="宋体" w:eastAsia="宋体" w:hAnsi="宋体"/>
          <w:sz w:val="24"/>
          <w:szCs w:val="24"/>
        </w:rPr>
      </w:pPr>
      <w:r w:rsidRPr="001A4179">
        <w:rPr>
          <w:rFonts w:ascii="宋体" w:eastAsia="宋体" w:hAnsi="宋体" w:hint="eastAsia"/>
          <w:sz w:val="24"/>
          <w:szCs w:val="24"/>
        </w:rPr>
        <w:t>前面讲解了简单字符格式</w:t>
      </w:r>
      <w:r w:rsidR="00CE39AA" w:rsidRPr="001A4179">
        <w:rPr>
          <w:rFonts w:ascii="宋体" w:eastAsia="宋体" w:hAnsi="宋体" w:hint="eastAsia"/>
          <w:sz w:val="24"/>
          <w:szCs w:val="24"/>
        </w:rPr>
        <w:t>包括</w:t>
      </w:r>
      <w:r w:rsidRPr="001A4179">
        <w:rPr>
          <w:rFonts w:ascii="宋体" w:eastAsia="宋体" w:hAnsi="宋体" w:hint="eastAsia"/>
          <w:sz w:val="24"/>
          <w:szCs w:val="24"/>
        </w:rPr>
        <w:t>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字符颜色</w:t>
      </w:r>
      <w:r w:rsidR="00555721">
        <w:rPr>
          <w:rFonts w:ascii="宋体" w:eastAsia="宋体" w:hAnsi="宋体" w:hint="eastAsia"/>
          <w:sz w:val="24"/>
          <w:szCs w:val="24"/>
        </w:rPr>
        <w:t>、</w:t>
      </w:r>
      <w:r w:rsidRPr="001A4179">
        <w:rPr>
          <w:rFonts w:ascii="宋体" w:eastAsia="宋体" w:hAnsi="宋体" w:hint="eastAsia"/>
          <w:sz w:val="24"/>
          <w:szCs w:val="24"/>
        </w:rPr>
        <w:t>下划线等等组成</w:t>
      </w:r>
      <w:r w:rsidR="00555721">
        <w:rPr>
          <w:rFonts w:ascii="宋体" w:eastAsia="宋体" w:hAnsi="宋体" w:hint="eastAsia"/>
          <w:sz w:val="24"/>
          <w:szCs w:val="24"/>
        </w:rPr>
        <w:t>，</w:t>
      </w:r>
      <w:r w:rsidR="00EE6080">
        <w:rPr>
          <w:rFonts w:ascii="宋体" w:eastAsia="宋体" w:hAnsi="宋体" w:hint="eastAsia"/>
          <w:sz w:val="24"/>
          <w:szCs w:val="24"/>
        </w:rPr>
        <w:t>接着学习</w:t>
      </w:r>
      <w:r w:rsidRPr="001A4179">
        <w:rPr>
          <w:rFonts w:ascii="宋体" w:eastAsia="宋体" w:hAnsi="宋体" w:hint="eastAsia"/>
          <w:sz w:val="24"/>
          <w:szCs w:val="24"/>
        </w:rPr>
        <w:t>字符格式高级设置。这里会涉及到字符间距</w:t>
      </w:r>
      <w:r w:rsidR="00555721">
        <w:rPr>
          <w:rFonts w:ascii="宋体" w:eastAsia="宋体" w:hAnsi="宋体" w:hint="eastAsia"/>
          <w:sz w:val="24"/>
          <w:szCs w:val="24"/>
        </w:rPr>
        <w:t>、</w:t>
      </w:r>
      <w:r w:rsidRPr="001A4179">
        <w:rPr>
          <w:rFonts w:ascii="宋体" w:eastAsia="宋体" w:hAnsi="宋体" w:hint="eastAsia"/>
          <w:sz w:val="24"/>
          <w:szCs w:val="24"/>
        </w:rPr>
        <w:t>字符位置提升</w:t>
      </w:r>
      <w:r w:rsidR="00555721">
        <w:rPr>
          <w:rFonts w:ascii="宋体" w:eastAsia="宋体" w:hAnsi="宋体" w:hint="eastAsia"/>
          <w:sz w:val="24"/>
          <w:szCs w:val="24"/>
        </w:rPr>
        <w:t>、</w:t>
      </w:r>
      <w:r w:rsidRPr="001A4179">
        <w:rPr>
          <w:rFonts w:ascii="宋体" w:eastAsia="宋体" w:hAnsi="宋体" w:hint="eastAsia"/>
          <w:sz w:val="24"/>
          <w:szCs w:val="24"/>
        </w:rPr>
        <w:t>字符缩放</w:t>
      </w:r>
      <w:r w:rsidR="00192FB1" w:rsidRPr="001A4179">
        <w:rPr>
          <w:rFonts w:ascii="宋体" w:eastAsia="宋体" w:hAnsi="宋体" w:hint="eastAsia"/>
          <w:sz w:val="24"/>
          <w:szCs w:val="24"/>
        </w:rPr>
        <w:t>。</w:t>
      </w:r>
    </w:p>
    <w:p w14:paraId="13B6BA4F" w14:textId="5705619D" w:rsidR="00862BA1" w:rsidRPr="00594FE1" w:rsidRDefault="00192FB1" w:rsidP="005842B4">
      <w:pPr>
        <w:ind w:firstLineChars="200" w:firstLine="509"/>
        <w:rPr>
          <w:rFonts w:ascii="宋体" w:eastAsia="宋体" w:hAnsi="宋体"/>
          <w:sz w:val="24"/>
          <w:szCs w:val="24"/>
        </w:rPr>
      </w:pPr>
      <w:r w:rsidRPr="001A4179">
        <w:rPr>
          <w:rFonts w:ascii="宋体" w:eastAsia="宋体" w:hAnsi="宋体" w:hint="eastAsia"/>
          <w:sz w:val="24"/>
          <w:szCs w:val="24"/>
        </w:rPr>
        <w:t>我们通过“字体”窗口的“高级”选项卡设置</w:t>
      </w:r>
      <w:r w:rsidR="00141C81" w:rsidRPr="001A4179">
        <w:rPr>
          <w:rFonts w:ascii="宋体" w:eastAsia="宋体" w:hAnsi="宋体" w:hint="eastAsia"/>
          <w:sz w:val="24"/>
          <w:szCs w:val="24"/>
        </w:rPr>
        <w:t>复杂一点的字符格式。如</w:t>
      </w:r>
      <w:ins w:id="1236" w:author="瑞明 唐" w:date="2019-04-17T18:19: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_Ref6417607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37" w:author="瑞明 唐" w:date="2019-04-17T23:36:00Z">
        <w:r w:rsidR="00062BC7">
          <w:t xml:space="preserve">图4 - </w:t>
        </w:r>
        <w:r w:rsidR="00062BC7">
          <w:rPr>
            <w:noProof/>
          </w:rPr>
          <w:t>67</w:t>
        </w:r>
        <w:r w:rsidR="00062BC7">
          <w:rPr>
            <w:rFonts w:hint="eastAsia"/>
          </w:rPr>
          <w:t>字体格式高级设置</w:t>
        </w:r>
      </w:ins>
      <w:ins w:id="1238" w:author="瑞明 唐" w:date="2019-04-17T18:19:00Z">
        <w:r w:rsidR="008D46AF">
          <w:rPr>
            <w:rFonts w:ascii="宋体" w:eastAsia="宋体" w:hAnsi="宋体"/>
            <w:sz w:val="24"/>
            <w:szCs w:val="24"/>
          </w:rPr>
          <w:fldChar w:fldCharType="end"/>
        </w:r>
      </w:ins>
      <w:del w:id="1239" w:author="瑞明 唐" w:date="2019-04-17T18:19:00Z">
        <w:r w:rsidR="00141C81" w:rsidRPr="001A4179" w:rsidDel="008D46AF">
          <w:rPr>
            <w:rFonts w:ascii="宋体" w:eastAsia="宋体" w:hAnsi="宋体" w:hint="eastAsia"/>
            <w:sz w:val="24"/>
            <w:szCs w:val="24"/>
          </w:rPr>
          <w:delText>图</w:delText>
        </w:r>
        <w:r w:rsidR="00141C81"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141C81" w:rsidRPr="001A4179" w:rsidDel="008D46AF">
          <w:rPr>
            <w:rFonts w:ascii="宋体" w:eastAsia="宋体" w:hAnsi="宋体"/>
            <w:sz w:val="24"/>
            <w:szCs w:val="24"/>
          </w:rPr>
          <w:delText>5</w:delText>
        </w:r>
        <w:r w:rsidR="004F33AE" w:rsidDel="008D46AF">
          <w:rPr>
            <w:rFonts w:ascii="宋体" w:eastAsia="宋体" w:hAnsi="宋体"/>
            <w:sz w:val="24"/>
            <w:szCs w:val="24"/>
          </w:rPr>
          <w:delText>5</w:delText>
        </w:r>
      </w:del>
      <w:r w:rsidR="00141C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490"/>
      </w:tblGrid>
      <w:tr w:rsidR="00862BA1" w14:paraId="2FCD3219" w14:textId="77777777" w:rsidTr="001A4179">
        <w:trPr>
          <w:trHeight w:val="4381"/>
        </w:trPr>
        <w:tc>
          <w:tcPr>
            <w:tcW w:w="4264" w:type="dxa"/>
          </w:tcPr>
          <w:p w14:paraId="2E44FDC6" w14:textId="77777777" w:rsidR="008D46AF" w:rsidRDefault="00862BA1" w:rsidP="00062BC7">
            <w:pPr>
              <w:keepNext/>
              <w:jc w:val="center"/>
              <w:rPr>
                <w:ins w:id="1240" w:author="瑞明 唐" w:date="2019-04-17T18:18:00Z"/>
              </w:rPr>
            </w:pPr>
            <w:r>
              <w:rPr>
                <w:rFonts w:ascii="宋体" w:eastAsia="宋体" w:hAnsi="宋体"/>
                <w:noProof/>
                <w:sz w:val="24"/>
                <w:szCs w:val="24"/>
              </w:rPr>
              <w:drawing>
                <wp:inline distT="0" distB="0" distL="0" distR="0" wp14:anchorId="3A84F168" wp14:editId="538CF948">
                  <wp:extent cx="2346706" cy="2466116"/>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4-55.png"/>
                          <pic:cNvPicPr/>
                        </pic:nvPicPr>
                        <pic:blipFill>
                          <a:blip r:embed="rId89">
                            <a:extLst>
                              <a:ext uri="{28A0092B-C50C-407E-A947-70E740481C1C}">
                                <a14:useLocalDpi xmlns:a14="http://schemas.microsoft.com/office/drawing/2010/main" val="0"/>
                              </a:ext>
                            </a:extLst>
                          </a:blip>
                          <a:stretch>
                            <a:fillRect/>
                          </a:stretch>
                        </pic:blipFill>
                        <pic:spPr>
                          <a:xfrm>
                            <a:off x="0" y="0"/>
                            <a:ext cx="2366850" cy="2487286"/>
                          </a:xfrm>
                          <a:prstGeom prst="rect">
                            <a:avLst/>
                          </a:prstGeom>
                        </pic:spPr>
                      </pic:pic>
                    </a:graphicData>
                  </a:graphic>
                </wp:inline>
              </w:drawing>
            </w:r>
          </w:p>
          <w:p w14:paraId="185716F8" w14:textId="0D7C52EF" w:rsidR="00862BA1" w:rsidDel="008D46AF" w:rsidRDefault="008D46AF">
            <w:pPr>
              <w:pStyle w:val="a9"/>
              <w:jc w:val="center"/>
              <w:rPr>
                <w:del w:id="1241" w:author="瑞明 唐" w:date="2019-04-17T18:19:00Z"/>
              </w:rPr>
              <w:pPrChange w:id="1242" w:author="瑞明 唐" w:date="2019-04-17T18:19:00Z">
                <w:pPr>
                  <w:keepNext/>
                  <w:jc w:val="center"/>
                </w:pPr>
              </w:pPrChange>
            </w:pPr>
            <w:bookmarkStart w:id="1243" w:name="_Ref6417607"/>
            <w:ins w:id="1244" w:author="瑞明 唐" w:date="2019-04-17T18:18:00Z">
              <w:r>
                <w:t>图</w:t>
              </w:r>
              <w:r>
                <w:t xml:space="preserve">4 - </w:t>
              </w:r>
              <w:r>
                <w:fldChar w:fldCharType="begin"/>
              </w:r>
              <w:r>
                <w:instrText xml:space="preserve"> SEQ </w:instrText>
              </w:r>
              <w:r>
                <w:instrText>图</w:instrText>
              </w:r>
              <w:r>
                <w:instrText xml:space="preserve">4_- \* ARABIC </w:instrText>
              </w:r>
            </w:ins>
            <w:r>
              <w:fldChar w:fldCharType="separate"/>
            </w:r>
            <w:ins w:id="1245" w:author="瑞明 唐" w:date="2019-04-21T10:07:00Z">
              <w:r w:rsidR="00C93B02">
                <w:rPr>
                  <w:noProof/>
                </w:rPr>
                <w:t>67</w:t>
              </w:r>
            </w:ins>
            <w:ins w:id="1246" w:author="瑞明 唐" w:date="2019-04-17T18:18:00Z">
              <w:r>
                <w:fldChar w:fldCharType="end"/>
              </w:r>
              <w:r>
                <w:rPr>
                  <w:rFonts w:hint="eastAsia"/>
                </w:rPr>
                <w:t>字体格式高级设置</w:t>
              </w:r>
            </w:ins>
            <w:bookmarkEnd w:id="1243"/>
          </w:p>
          <w:p w14:paraId="7312CDE5" w14:textId="6D6C9EFD" w:rsidR="00862BA1" w:rsidRDefault="00862BA1" w:rsidP="00062BC7">
            <w:pPr>
              <w:pStyle w:val="a9"/>
              <w:jc w:val="center"/>
              <w:rPr>
                <w:rFonts w:ascii="宋体" w:eastAsia="宋体" w:hAnsi="宋体"/>
                <w:sz w:val="24"/>
                <w:szCs w:val="24"/>
              </w:rPr>
            </w:pPr>
            <w:del w:id="1247" w:author="瑞明 唐" w:date="2019-04-17T18:19: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48" w:author="瑞明 唐" w:date="2019-04-16T16:15:00Z">
              <w:r w:rsidR="00BB747F" w:rsidDel="00C71EF7">
                <w:rPr>
                  <w:noProof/>
                </w:rPr>
                <w:delText>55</w:delText>
              </w:r>
            </w:del>
            <w:del w:id="1249" w:author="瑞明 唐" w:date="2019-04-17T18:19:00Z">
              <w:r w:rsidDel="008D46AF">
                <w:fldChar w:fldCharType="end"/>
              </w:r>
              <w:r w:rsidDel="008D46AF">
                <w:rPr>
                  <w:rFonts w:hint="eastAsia"/>
                </w:rPr>
                <w:delText>字符格式高级设置</w:delText>
              </w:r>
            </w:del>
          </w:p>
        </w:tc>
        <w:tc>
          <w:tcPr>
            <w:tcW w:w="4264" w:type="dxa"/>
          </w:tcPr>
          <w:p w14:paraId="25AE7AD7" w14:textId="77777777" w:rsidR="008D46AF" w:rsidRDefault="00862BA1">
            <w:pPr>
              <w:keepNext/>
              <w:jc w:val="center"/>
              <w:rPr>
                <w:ins w:id="1250" w:author="瑞明 唐" w:date="2019-04-17T18:19:00Z"/>
              </w:rPr>
            </w:pPr>
            <w:r>
              <w:rPr>
                <w:rFonts w:ascii="宋体" w:eastAsia="宋体" w:hAnsi="宋体"/>
                <w:noProof/>
                <w:sz w:val="24"/>
                <w:szCs w:val="24"/>
              </w:rPr>
              <w:drawing>
                <wp:inline distT="0" distB="0" distL="0" distR="0" wp14:anchorId="3FACBE96" wp14:editId="70351F37">
                  <wp:extent cx="2713990" cy="2852864"/>
                  <wp:effectExtent l="0" t="0" r="0" b="508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4-5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72765" cy="2914647"/>
                          </a:xfrm>
                          <a:prstGeom prst="rect">
                            <a:avLst/>
                          </a:prstGeom>
                        </pic:spPr>
                      </pic:pic>
                    </a:graphicData>
                  </a:graphic>
                </wp:inline>
              </w:drawing>
            </w:r>
          </w:p>
          <w:p w14:paraId="0ED3538B" w14:textId="7CFECF90" w:rsidR="00862BA1" w:rsidDel="008D46AF" w:rsidRDefault="008D46AF">
            <w:pPr>
              <w:pStyle w:val="a9"/>
              <w:jc w:val="center"/>
              <w:rPr>
                <w:del w:id="1251" w:author="瑞明 唐" w:date="2019-04-17T18:19:00Z"/>
              </w:rPr>
              <w:pPrChange w:id="1252" w:author="瑞明 唐" w:date="2019-04-17T18:19:00Z">
                <w:pPr>
                  <w:keepNext/>
                  <w:jc w:val="center"/>
                </w:pPr>
              </w:pPrChange>
            </w:pPr>
            <w:bookmarkStart w:id="1253" w:name="_Ref6417677"/>
            <w:ins w:id="1254" w:author="瑞明 唐" w:date="2019-04-17T18:19:00Z">
              <w:r>
                <w:t>图</w:t>
              </w:r>
              <w:r>
                <w:t xml:space="preserve">4 - </w:t>
              </w:r>
              <w:r>
                <w:fldChar w:fldCharType="begin"/>
              </w:r>
              <w:r>
                <w:instrText xml:space="preserve"> SEQ </w:instrText>
              </w:r>
              <w:r>
                <w:instrText>图</w:instrText>
              </w:r>
              <w:r>
                <w:instrText xml:space="preserve">4_- \* ARABIC </w:instrText>
              </w:r>
            </w:ins>
            <w:r>
              <w:fldChar w:fldCharType="separate"/>
            </w:r>
            <w:ins w:id="1255" w:author="瑞明 唐" w:date="2019-04-21T10:07:00Z">
              <w:r w:rsidR="00C93B02">
                <w:rPr>
                  <w:noProof/>
                </w:rPr>
                <w:t>68</w:t>
              </w:r>
            </w:ins>
            <w:ins w:id="1256" w:author="瑞明 唐" w:date="2019-04-17T18:19:00Z">
              <w:r>
                <w:fldChar w:fldCharType="end"/>
              </w:r>
              <w:r>
                <w:rPr>
                  <w:rFonts w:hint="eastAsia"/>
                </w:rPr>
                <w:t>设置缩放以及间距</w:t>
              </w:r>
            </w:ins>
            <w:bookmarkEnd w:id="1253"/>
          </w:p>
          <w:p w14:paraId="3371CCDE" w14:textId="35400724" w:rsidR="00862BA1" w:rsidRDefault="00862BA1" w:rsidP="00062BC7">
            <w:pPr>
              <w:pStyle w:val="a9"/>
              <w:jc w:val="center"/>
              <w:rPr>
                <w:rFonts w:ascii="宋体" w:eastAsia="宋体" w:hAnsi="宋体"/>
                <w:sz w:val="24"/>
                <w:szCs w:val="24"/>
              </w:rPr>
            </w:pPr>
            <w:del w:id="1257" w:author="瑞明 唐" w:date="2019-04-17T18:19: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58" w:author="瑞明 唐" w:date="2019-04-16T16:15:00Z">
              <w:r w:rsidR="00BB747F" w:rsidDel="00C71EF7">
                <w:rPr>
                  <w:noProof/>
                </w:rPr>
                <w:delText>56</w:delText>
              </w:r>
            </w:del>
            <w:del w:id="1259" w:author="瑞明 唐" w:date="2019-04-17T18:19:00Z">
              <w:r w:rsidDel="008D46AF">
                <w:fldChar w:fldCharType="end"/>
              </w:r>
              <w:r w:rsidDel="008D46AF">
                <w:rPr>
                  <w:rFonts w:hint="eastAsia"/>
                </w:rPr>
                <w:delText>设置缩放以及间距</w:delText>
              </w:r>
            </w:del>
          </w:p>
        </w:tc>
      </w:tr>
    </w:tbl>
    <w:p w14:paraId="184336D4" w14:textId="6C690376" w:rsidR="00192FB1" w:rsidRPr="001A4179" w:rsidRDefault="00192FB1" w:rsidP="005842B4">
      <w:pPr>
        <w:ind w:firstLineChars="200" w:firstLine="509"/>
        <w:rPr>
          <w:rFonts w:ascii="宋体" w:eastAsia="宋体" w:hAnsi="宋体"/>
          <w:sz w:val="24"/>
          <w:szCs w:val="24"/>
        </w:rPr>
      </w:pPr>
    </w:p>
    <w:p w14:paraId="659B2686" w14:textId="6994373B" w:rsidR="000A6988" w:rsidRPr="001A4179" w:rsidRDefault="004F2852" w:rsidP="005842B4">
      <w:pPr>
        <w:ind w:firstLineChars="200" w:firstLine="509"/>
        <w:rPr>
          <w:rFonts w:ascii="宋体" w:eastAsia="宋体" w:hAnsi="宋体"/>
          <w:sz w:val="24"/>
          <w:szCs w:val="24"/>
        </w:rPr>
      </w:pPr>
      <w:r w:rsidRPr="001A4179">
        <w:rPr>
          <w:rFonts w:ascii="宋体" w:eastAsia="宋体" w:hAnsi="宋体" w:hint="eastAsia"/>
          <w:sz w:val="24"/>
          <w:szCs w:val="24"/>
        </w:rPr>
        <w:t>在“高级”应用选项卡中</w:t>
      </w:r>
      <w:r w:rsidR="00555721">
        <w:rPr>
          <w:rFonts w:ascii="宋体" w:eastAsia="宋体" w:hAnsi="宋体" w:hint="eastAsia"/>
          <w:sz w:val="24"/>
          <w:szCs w:val="24"/>
        </w:rPr>
        <w:t>，</w:t>
      </w:r>
      <w:r w:rsidRPr="001A4179">
        <w:rPr>
          <w:rFonts w:ascii="宋体" w:eastAsia="宋体" w:hAnsi="宋体" w:hint="eastAsia"/>
          <w:sz w:val="24"/>
          <w:szCs w:val="24"/>
        </w:rPr>
        <w:t>我们可以轻松设置字体缩放</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字符位置等。</w:t>
      </w:r>
    </w:p>
    <w:p w14:paraId="32A08C54" w14:textId="44A03474" w:rsidR="00EE6080" w:rsidRPr="001A4179" w:rsidRDefault="004F2852" w:rsidP="00EE6080">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设置“</w:t>
      </w:r>
      <w:r w:rsidR="00862BA1">
        <w:rPr>
          <w:rFonts w:ascii="宋体" w:eastAsia="宋体" w:hAnsi="宋体" w:hint="eastAsia"/>
          <w:sz w:val="24"/>
          <w:szCs w:val="24"/>
        </w:rPr>
        <w:t>电子病历系统</w:t>
      </w:r>
      <w:r w:rsidRPr="001A4179">
        <w:rPr>
          <w:rFonts w:ascii="宋体" w:eastAsia="宋体" w:hAnsi="宋体" w:hint="eastAsia"/>
          <w:sz w:val="24"/>
          <w:szCs w:val="24"/>
        </w:rPr>
        <w:t>”字符“缩放</w:t>
      </w:r>
      <w:r w:rsidR="00CE39AA" w:rsidRPr="001A4179">
        <w:rPr>
          <w:rFonts w:ascii="宋体" w:eastAsia="宋体" w:hAnsi="宋体"/>
          <w:sz w:val="24"/>
          <w:szCs w:val="24"/>
        </w:rPr>
        <w:t>200</w:t>
      </w:r>
      <w:r w:rsidRPr="001A4179">
        <w:rPr>
          <w:rFonts w:ascii="宋体" w:eastAsia="宋体" w:hAnsi="宋体"/>
          <w:sz w:val="24"/>
          <w:szCs w:val="24"/>
        </w:rPr>
        <w:t>%”字符间距“加宽8磅”</w:t>
      </w:r>
      <w:r w:rsidR="00555721">
        <w:rPr>
          <w:rFonts w:ascii="宋体" w:eastAsia="宋体" w:hAnsi="宋体"/>
          <w:sz w:val="24"/>
          <w:szCs w:val="24"/>
        </w:rPr>
        <w:t>，</w:t>
      </w:r>
      <w:r w:rsidRPr="001A4179">
        <w:rPr>
          <w:rFonts w:ascii="宋体" w:eastAsia="宋体" w:hAnsi="宋体"/>
          <w:sz w:val="24"/>
          <w:szCs w:val="24"/>
        </w:rPr>
        <w:t>如</w:t>
      </w:r>
      <w:ins w:id="1260" w:author="瑞明 唐" w:date="2019-04-17T18:21:00Z">
        <w:r w:rsidR="008D46AF">
          <w:rPr>
            <w:rFonts w:ascii="宋体" w:eastAsia="宋体" w:hAnsi="宋体"/>
            <w:sz w:val="24"/>
            <w:szCs w:val="24"/>
          </w:rPr>
          <w:fldChar w:fldCharType="begin"/>
        </w:r>
        <w:r w:rsidR="008D46AF">
          <w:rPr>
            <w:rFonts w:ascii="宋体" w:eastAsia="宋体" w:hAnsi="宋体"/>
            <w:sz w:val="24"/>
            <w:szCs w:val="24"/>
          </w:rPr>
          <w:instrText xml:space="preserve"> REF _Ref6417677 \h </w:instrText>
        </w:r>
      </w:ins>
      <w:r w:rsidR="008D46AF">
        <w:rPr>
          <w:rFonts w:ascii="宋体" w:eastAsia="宋体" w:hAnsi="宋体"/>
          <w:sz w:val="24"/>
          <w:szCs w:val="24"/>
        </w:rPr>
      </w:r>
      <w:r w:rsidR="008D46AF">
        <w:rPr>
          <w:rFonts w:ascii="宋体" w:eastAsia="宋体" w:hAnsi="宋体"/>
          <w:sz w:val="24"/>
          <w:szCs w:val="24"/>
        </w:rPr>
        <w:fldChar w:fldCharType="separate"/>
      </w:r>
      <w:ins w:id="1261" w:author="瑞明 唐" w:date="2019-04-17T23:36:00Z">
        <w:r w:rsidR="00062BC7">
          <w:t xml:space="preserve">图4 - </w:t>
        </w:r>
        <w:r w:rsidR="00062BC7">
          <w:rPr>
            <w:noProof/>
          </w:rPr>
          <w:t>68</w:t>
        </w:r>
        <w:r w:rsidR="00062BC7">
          <w:rPr>
            <w:rFonts w:hint="eastAsia"/>
          </w:rPr>
          <w:t>设置缩放以及间距</w:t>
        </w:r>
      </w:ins>
      <w:ins w:id="1262" w:author="瑞明 唐" w:date="2019-04-17T18:21:00Z">
        <w:r w:rsidR="008D46AF">
          <w:rPr>
            <w:rFonts w:ascii="宋体" w:eastAsia="宋体" w:hAnsi="宋体"/>
            <w:sz w:val="24"/>
            <w:szCs w:val="24"/>
          </w:rPr>
          <w:fldChar w:fldCharType="end"/>
        </w:r>
      </w:ins>
      <w:del w:id="1263" w:author="瑞明 唐" w:date="2019-04-17T18:21:00Z">
        <w:r w:rsidRPr="001A4179" w:rsidDel="008D46AF">
          <w:rPr>
            <w:rFonts w:ascii="宋体" w:eastAsia="宋体" w:hAnsi="宋体"/>
            <w:sz w:val="24"/>
            <w:szCs w:val="24"/>
          </w:rPr>
          <w:delText>图4</w:delText>
        </w:r>
        <w:r w:rsidR="00D96DA5" w:rsidDel="008D46AF">
          <w:rPr>
            <w:rFonts w:ascii="宋体" w:eastAsia="宋体" w:hAnsi="宋体"/>
            <w:sz w:val="24"/>
            <w:szCs w:val="24"/>
          </w:rPr>
          <w:delText>-</w:delText>
        </w:r>
        <w:r w:rsidRPr="001A4179" w:rsidDel="008D46AF">
          <w:rPr>
            <w:rFonts w:ascii="宋体" w:eastAsia="宋体" w:hAnsi="宋体"/>
            <w:sz w:val="24"/>
            <w:szCs w:val="24"/>
          </w:rPr>
          <w:delText>5</w:delText>
        </w:r>
        <w:r w:rsidR="00862BA1" w:rsidDel="008D46AF">
          <w:rPr>
            <w:rFonts w:ascii="宋体" w:eastAsia="宋体" w:hAnsi="宋体"/>
            <w:sz w:val="24"/>
            <w:szCs w:val="24"/>
          </w:rPr>
          <w:delText>6</w:delText>
        </w:r>
      </w:del>
      <w:r w:rsidRPr="001A4179">
        <w:rPr>
          <w:rFonts w:ascii="宋体" w:eastAsia="宋体" w:hAnsi="宋体" w:hint="eastAsia"/>
          <w:sz w:val="24"/>
          <w:szCs w:val="24"/>
        </w:rPr>
        <w:t>所示。我们在下面的“预览”窗格中可以看到效果。</w:t>
      </w:r>
      <w:r w:rsidR="00EE6080">
        <w:rPr>
          <w:rFonts w:ascii="宋体" w:eastAsia="宋体" w:hAnsi="宋体" w:hint="eastAsia"/>
          <w:sz w:val="24"/>
          <w:szCs w:val="24"/>
        </w:rPr>
        <w:t>接着</w:t>
      </w:r>
      <w:r w:rsidR="00EE6080" w:rsidRPr="001A4179">
        <w:rPr>
          <w:rFonts w:ascii="宋体" w:eastAsia="宋体" w:hAnsi="宋体" w:hint="eastAsia"/>
          <w:sz w:val="24"/>
          <w:szCs w:val="24"/>
        </w:rPr>
        <w:t>设置“</w:t>
      </w:r>
      <w:r w:rsidR="00EE6080">
        <w:rPr>
          <w:rFonts w:ascii="宋体" w:eastAsia="宋体" w:hAnsi="宋体" w:hint="eastAsia"/>
          <w:sz w:val="24"/>
          <w:szCs w:val="24"/>
        </w:rPr>
        <w:t>病历系统</w:t>
      </w:r>
      <w:r w:rsidR="00EE6080" w:rsidRPr="001A4179">
        <w:rPr>
          <w:rFonts w:ascii="宋体" w:eastAsia="宋体" w:hAnsi="宋体" w:hint="eastAsia"/>
          <w:sz w:val="24"/>
          <w:szCs w:val="24"/>
        </w:rPr>
        <w:t>”位置提升</w:t>
      </w:r>
      <w:r w:rsidR="00EE6080" w:rsidRPr="001A4179">
        <w:rPr>
          <w:rFonts w:ascii="宋体" w:eastAsia="宋体" w:hAnsi="宋体"/>
          <w:sz w:val="24"/>
          <w:szCs w:val="24"/>
        </w:rPr>
        <w:t>5磅</w:t>
      </w:r>
      <w:r w:rsidR="00EE6080" w:rsidRPr="001A4179">
        <w:rPr>
          <w:rFonts w:ascii="宋体" w:eastAsia="宋体" w:hAnsi="宋体" w:hint="eastAsia"/>
          <w:sz w:val="24"/>
          <w:szCs w:val="24"/>
        </w:rPr>
        <w:t>。如</w:t>
      </w:r>
      <w:ins w:id="1264" w:author="瑞明 唐" w:date="2019-04-17T18:22: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_Ref6417765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65" w:author="瑞明 唐" w:date="2019-04-17T23:36:00Z">
        <w:r w:rsidR="00062BC7">
          <w:t xml:space="preserve">图4 - </w:t>
        </w:r>
        <w:r w:rsidR="00062BC7">
          <w:rPr>
            <w:noProof/>
          </w:rPr>
          <w:t>69</w:t>
        </w:r>
        <w:r w:rsidR="00062BC7">
          <w:rPr>
            <w:rFonts w:hint="eastAsia"/>
          </w:rPr>
          <w:t>字符位置提升</w:t>
        </w:r>
      </w:ins>
      <w:ins w:id="1266" w:author="瑞明 唐" w:date="2019-04-17T18:22:00Z">
        <w:r w:rsidR="008D46AF">
          <w:rPr>
            <w:rFonts w:ascii="宋体" w:eastAsia="宋体" w:hAnsi="宋体"/>
            <w:sz w:val="24"/>
            <w:szCs w:val="24"/>
          </w:rPr>
          <w:fldChar w:fldCharType="end"/>
        </w:r>
      </w:ins>
      <w:del w:id="1267" w:author="瑞明 唐" w:date="2019-04-17T18:22:00Z">
        <w:r w:rsidR="00EE6080" w:rsidRPr="001A4179" w:rsidDel="008D46AF">
          <w:rPr>
            <w:rFonts w:ascii="宋体" w:eastAsia="宋体" w:hAnsi="宋体" w:hint="eastAsia"/>
            <w:sz w:val="24"/>
            <w:szCs w:val="24"/>
          </w:rPr>
          <w:delText>图</w:delText>
        </w:r>
        <w:r w:rsidR="00EE6080" w:rsidRPr="001A4179" w:rsidDel="008D46AF">
          <w:rPr>
            <w:rFonts w:ascii="宋体" w:eastAsia="宋体" w:hAnsi="宋体"/>
            <w:sz w:val="24"/>
            <w:szCs w:val="24"/>
          </w:rPr>
          <w:delText>4</w:delText>
        </w:r>
        <w:r w:rsidR="00EE6080" w:rsidDel="008D46AF">
          <w:rPr>
            <w:rFonts w:ascii="宋体" w:eastAsia="宋体" w:hAnsi="宋体"/>
            <w:sz w:val="24"/>
            <w:szCs w:val="24"/>
          </w:rPr>
          <w:delText>-</w:delText>
        </w:r>
        <w:r w:rsidR="00EE6080" w:rsidRPr="001A4179" w:rsidDel="008D46AF">
          <w:rPr>
            <w:rFonts w:ascii="宋体" w:eastAsia="宋体" w:hAnsi="宋体"/>
            <w:sz w:val="24"/>
            <w:szCs w:val="24"/>
          </w:rPr>
          <w:delText>5</w:delText>
        </w:r>
        <w:r w:rsidR="00EE6080" w:rsidDel="008D46AF">
          <w:rPr>
            <w:rFonts w:ascii="宋体" w:eastAsia="宋体" w:hAnsi="宋体"/>
            <w:sz w:val="24"/>
            <w:szCs w:val="24"/>
          </w:rPr>
          <w:delText>7</w:delText>
        </w:r>
      </w:del>
      <w:r w:rsidR="00EE6080" w:rsidRPr="001A4179">
        <w:rPr>
          <w:rFonts w:ascii="宋体" w:eastAsia="宋体" w:hAnsi="宋体" w:hint="eastAsia"/>
          <w:sz w:val="24"/>
          <w:szCs w:val="24"/>
        </w:rPr>
        <w:t>所示。</w:t>
      </w:r>
    </w:p>
    <w:p w14:paraId="2F6C2774" w14:textId="0BD940AF" w:rsidR="00EB3E6E" w:rsidRPr="001A4179" w:rsidRDefault="00334D86" w:rsidP="00EE6080">
      <w:pPr>
        <w:ind w:firstLineChars="200" w:firstLine="509"/>
        <w:rPr>
          <w:rFonts w:ascii="宋体" w:eastAsia="宋体" w:hAnsi="宋体"/>
          <w:sz w:val="24"/>
          <w:szCs w:val="24"/>
        </w:rPr>
      </w:pPr>
      <w:r w:rsidRPr="001A4179">
        <w:rPr>
          <w:rFonts w:ascii="宋体" w:eastAsia="宋体" w:hAnsi="宋体" w:hint="eastAsia"/>
          <w:sz w:val="24"/>
          <w:szCs w:val="24"/>
        </w:rPr>
        <w:lastRenderedPageBreak/>
        <w:t>在“字体”选项组中</w:t>
      </w:r>
      <w:r w:rsidR="00555721">
        <w:rPr>
          <w:rFonts w:ascii="宋体" w:eastAsia="宋体" w:hAnsi="宋体" w:hint="eastAsia"/>
          <w:sz w:val="24"/>
          <w:szCs w:val="24"/>
        </w:rPr>
        <w:t>，</w:t>
      </w:r>
      <w:r w:rsidRPr="001A4179">
        <w:rPr>
          <w:rFonts w:ascii="宋体" w:eastAsia="宋体" w:hAnsi="宋体" w:hint="eastAsia"/>
          <w:sz w:val="24"/>
          <w:szCs w:val="24"/>
        </w:rPr>
        <w:t>“</w:t>
      </w:r>
      <w:r w:rsidR="00CE39AA" w:rsidRPr="001A4179">
        <w:rPr>
          <w:rFonts w:ascii="宋体" w:eastAsia="宋体" w:hAnsi="宋体" w:hint="eastAsia"/>
          <w:sz w:val="24"/>
          <w:szCs w:val="24"/>
        </w:rPr>
        <w:t>文本效果</w:t>
      </w:r>
      <w:r w:rsidRPr="001A4179">
        <w:rPr>
          <w:rFonts w:ascii="宋体" w:eastAsia="宋体" w:hAnsi="宋体" w:hint="eastAsia"/>
          <w:sz w:val="24"/>
          <w:szCs w:val="24"/>
        </w:rPr>
        <w:t>”</w:t>
      </w:r>
      <w:r w:rsidR="00CE39AA" w:rsidRPr="001A4179">
        <w:rPr>
          <w:rFonts w:ascii="宋体" w:eastAsia="宋体" w:hAnsi="宋体" w:hint="eastAsia"/>
          <w:sz w:val="24"/>
          <w:szCs w:val="24"/>
        </w:rPr>
        <w:t>下拉列表中可以设置字符“轮廓”</w:t>
      </w:r>
      <w:r w:rsidR="00555721">
        <w:rPr>
          <w:rFonts w:ascii="宋体" w:eastAsia="宋体" w:hAnsi="宋体" w:hint="eastAsia"/>
          <w:sz w:val="24"/>
          <w:szCs w:val="24"/>
        </w:rPr>
        <w:t>、</w:t>
      </w:r>
      <w:r w:rsidR="00CE39AA" w:rsidRPr="001A4179">
        <w:rPr>
          <w:rFonts w:ascii="宋体" w:eastAsia="宋体" w:hAnsi="宋体" w:hint="eastAsia"/>
          <w:sz w:val="24"/>
          <w:szCs w:val="24"/>
        </w:rPr>
        <w:t>“映像”</w:t>
      </w:r>
      <w:r w:rsidR="00555721">
        <w:rPr>
          <w:rFonts w:ascii="宋体" w:eastAsia="宋体" w:hAnsi="宋体" w:hint="eastAsia"/>
          <w:sz w:val="24"/>
          <w:szCs w:val="24"/>
        </w:rPr>
        <w:t>、</w:t>
      </w:r>
      <w:r w:rsidR="00CE39AA" w:rsidRPr="001A4179">
        <w:rPr>
          <w:rFonts w:ascii="宋体" w:eastAsia="宋体" w:hAnsi="宋体" w:hint="eastAsia"/>
          <w:sz w:val="24"/>
          <w:szCs w:val="24"/>
        </w:rPr>
        <w:t>“发光”</w:t>
      </w:r>
      <w:r w:rsidR="00555721">
        <w:rPr>
          <w:rFonts w:ascii="宋体" w:eastAsia="宋体" w:hAnsi="宋体" w:hint="eastAsia"/>
          <w:sz w:val="24"/>
          <w:szCs w:val="24"/>
        </w:rPr>
        <w:t>、</w:t>
      </w:r>
      <w:r w:rsidR="00CE39AA" w:rsidRPr="001A4179">
        <w:rPr>
          <w:rFonts w:ascii="宋体" w:eastAsia="宋体" w:hAnsi="宋体" w:hint="eastAsia"/>
          <w:sz w:val="24"/>
          <w:szCs w:val="24"/>
        </w:rPr>
        <w:t>“阴影”等文字效果</w:t>
      </w:r>
      <w:r w:rsidR="00555721">
        <w:rPr>
          <w:rFonts w:ascii="宋体" w:eastAsia="宋体" w:hAnsi="宋体" w:hint="eastAsia"/>
          <w:sz w:val="24"/>
          <w:szCs w:val="24"/>
        </w:rPr>
        <w:t>，</w:t>
      </w:r>
      <w:r w:rsidR="00CE39AA" w:rsidRPr="001A4179">
        <w:rPr>
          <w:rFonts w:ascii="宋体" w:eastAsia="宋体" w:hAnsi="宋体" w:hint="eastAsia"/>
          <w:sz w:val="24"/>
          <w:szCs w:val="24"/>
        </w:rPr>
        <w:t>如</w:t>
      </w:r>
      <w:ins w:id="1268" w:author="瑞明 唐" w:date="2019-04-17T18:22: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_Ref6417780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69" w:author="瑞明 唐" w:date="2019-04-17T23:36:00Z">
        <w:r w:rsidR="00062BC7">
          <w:t xml:space="preserve">图4 - </w:t>
        </w:r>
        <w:r w:rsidR="00062BC7">
          <w:rPr>
            <w:noProof/>
          </w:rPr>
          <w:t>70</w:t>
        </w:r>
        <w:r w:rsidR="00062BC7">
          <w:rPr>
            <w:rFonts w:hint="eastAsia"/>
          </w:rPr>
          <w:t>字符阴影等效果设置</w:t>
        </w:r>
      </w:ins>
      <w:ins w:id="1270" w:author="瑞明 唐" w:date="2019-04-17T18:22:00Z">
        <w:r w:rsidR="008D46AF">
          <w:rPr>
            <w:rFonts w:ascii="宋体" w:eastAsia="宋体" w:hAnsi="宋体"/>
            <w:sz w:val="24"/>
            <w:szCs w:val="24"/>
          </w:rPr>
          <w:fldChar w:fldCharType="end"/>
        </w:r>
      </w:ins>
      <w:del w:id="1271" w:author="瑞明 唐" w:date="2019-04-17T18:22:00Z">
        <w:r w:rsidR="00CE39AA" w:rsidRPr="001A4179" w:rsidDel="008D46AF">
          <w:rPr>
            <w:rFonts w:ascii="宋体" w:eastAsia="宋体" w:hAnsi="宋体" w:hint="eastAsia"/>
            <w:sz w:val="24"/>
            <w:szCs w:val="24"/>
          </w:rPr>
          <w:delText>图</w:delText>
        </w:r>
        <w:r w:rsidR="00CE39AA"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CE39AA" w:rsidRPr="001A4179" w:rsidDel="008D46AF">
          <w:rPr>
            <w:rFonts w:ascii="宋体" w:eastAsia="宋体" w:hAnsi="宋体"/>
            <w:sz w:val="24"/>
            <w:szCs w:val="24"/>
          </w:rPr>
          <w:delText>5</w:delText>
        </w:r>
        <w:r w:rsidR="00862BA1" w:rsidDel="008D46AF">
          <w:rPr>
            <w:rFonts w:ascii="宋体" w:eastAsia="宋体" w:hAnsi="宋体"/>
            <w:sz w:val="24"/>
            <w:szCs w:val="24"/>
          </w:rPr>
          <w:delText>8</w:delText>
        </w:r>
      </w:del>
      <w:r w:rsidR="00CE39AA"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329"/>
      </w:tblGrid>
      <w:tr w:rsidR="00F441AB" w14:paraId="279D2D8E" w14:textId="77777777" w:rsidTr="001A4179">
        <w:trPr>
          <w:trHeight w:val="4950"/>
        </w:trPr>
        <w:tc>
          <w:tcPr>
            <w:tcW w:w="2726" w:type="pct"/>
          </w:tcPr>
          <w:p w14:paraId="066B53C3" w14:textId="77777777" w:rsidR="008D46AF" w:rsidRDefault="00014095" w:rsidP="00062BC7">
            <w:pPr>
              <w:keepNext/>
              <w:jc w:val="center"/>
              <w:rPr>
                <w:ins w:id="1272" w:author="瑞明 唐" w:date="2019-04-17T18:21:00Z"/>
              </w:rPr>
            </w:pPr>
            <w:r>
              <w:rPr>
                <w:rFonts w:ascii="宋体" w:eastAsia="宋体" w:hAnsi="宋体" w:hint="eastAsia"/>
                <w:noProof/>
                <w:sz w:val="24"/>
                <w:szCs w:val="24"/>
              </w:rPr>
              <w:drawing>
                <wp:inline distT="0" distB="0" distL="0" distR="0" wp14:anchorId="26EC7DFB" wp14:editId="6415863C">
                  <wp:extent cx="2371339" cy="3066317"/>
                  <wp:effectExtent l="0" t="0" r="0" b="127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4-5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96431" cy="3098763"/>
                          </a:xfrm>
                          <a:prstGeom prst="rect">
                            <a:avLst/>
                          </a:prstGeom>
                        </pic:spPr>
                      </pic:pic>
                    </a:graphicData>
                  </a:graphic>
                </wp:inline>
              </w:drawing>
            </w:r>
          </w:p>
          <w:p w14:paraId="145C3513" w14:textId="4D3DA2EC" w:rsidR="00F441AB" w:rsidDel="008D46AF" w:rsidRDefault="008D46AF">
            <w:pPr>
              <w:pStyle w:val="a9"/>
              <w:jc w:val="center"/>
              <w:rPr>
                <w:del w:id="1273" w:author="瑞明 唐" w:date="2019-04-17T18:22:00Z"/>
              </w:rPr>
              <w:pPrChange w:id="1274" w:author="瑞明 唐" w:date="2019-04-17T18:22:00Z">
                <w:pPr>
                  <w:keepNext/>
                  <w:jc w:val="center"/>
                </w:pPr>
              </w:pPrChange>
            </w:pPr>
            <w:bookmarkStart w:id="1275" w:name="_Ref6417765"/>
            <w:ins w:id="1276" w:author="瑞明 唐" w:date="2019-04-17T18:21:00Z">
              <w:r>
                <w:t>图</w:t>
              </w:r>
              <w:r>
                <w:t xml:space="preserve">4 - </w:t>
              </w:r>
              <w:r>
                <w:fldChar w:fldCharType="begin"/>
              </w:r>
              <w:r>
                <w:instrText xml:space="preserve"> SEQ </w:instrText>
              </w:r>
              <w:r>
                <w:instrText>图</w:instrText>
              </w:r>
              <w:r>
                <w:instrText xml:space="preserve">4_- \* ARABIC </w:instrText>
              </w:r>
            </w:ins>
            <w:r>
              <w:fldChar w:fldCharType="separate"/>
            </w:r>
            <w:ins w:id="1277" w:author="瑞明 唐" w:date="2019-04-21T10:07:00Z">
              <w:r w:rsidR="00C93B02">
                <w:rPr>
                  <w:noProof/>
                </w:rPr>
                <w:t>69</w:t>
              </w:r>
            </w:ins>
            <w:ins w:id="1278" w:author="瑞明 唐" w:date="2019-04-17T18:21:00Z">
              <w:r>
                <w:fldChar w:fldCharType="end"/>
              </w:r>
              <w:r>
                <w:rPr>
                  <w:rFonts w:hint="eastAsia"/>
                </w:rPr>
                <w:t>字符位置提升</w:t>
              </w:r>
            </w:ins>
            <w:bookmarkEnd w:id="1275"/>
          </w:p>
          <w:p w14:paraId="059E0E8E" w14:textId="615B23F0" w:rsidR="00862BA1" w:rsidRDefault="00F441AB" w:rsidP="00062BC7">
            <w:pPr>
              <w:pStyle w:val="a9"/>
              <w:jc w:val="center"/>
              <w:rPr>
                <w:rFonts w:ascii="宋体" w:eastAsia="宋体" w:hAnsi="宋体"/>
                <w:sz w:val="24"/>
                <w:szCs w:val="24"/>
              </w:rPr>
            </w:pPr>
            <w:del w:id="1279" w:author="瑞明 唐" w:date="2019-04-17T18:22: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80" w:author="瑞明 唐" w:date="2019-04-16T16:15:00Z">
              <w:r w:rsidR="00BB747F" w:rsidDel="00C71EF7">
                <w:rPr>
                  <w:noProof/>
                </w:rPr>
                <w:delText>57</w:delText>
              </w:r>
            </w:del>
            <w:del w:id="1281" w:author="瑞明 唐" w:date="2019-04-17T18:22:00Z">
              <w:r w:rsidDel="008D46AF">
                <w:fldChar w:fldCharType="end"/>
              </w:r>
              <w:r w:rsidDel="008D46AF">
                <w:rPr>
                  <w:rFonts w:hint="eastAsia"/>
                </w:rPr>
                <w:delText>字符位置提升</w:delText>
              </w:r>
            </w:del>
          </w:p>
        </w:tc>
        <w:tc>
          <w:tcPr>
            <w:tcW w:w="2274" w:type="pct"/>
          </w:tcPr>
          <w:p w14:paraId="6E30F830" w14:textId="77777777" w:rsidR="008D46AF" w:rsidRDefault="002C6C2D">
            <w:pPr>
              <w:keepNext/>
              <w:jc w:val="center"/>
              <w:rPr>
                <w:ins w:id="1282" w:author="瑞明 唐" w:date="2019-04-17T18:21:00Z"/>
              </w:rPr>
            </w:pPr>
            <w:r>
              <w:rPr>
                <w:rFonts w:ascii="宋体" w:eastAsia="宋体" w:hAnsi="宋体" w:hint="eastAsia"/>
                <w:noProof/>
                <w:sz w:val="24"/>
                <w:szCs w:val="24"/>
              </w:rPr>
              <w:drawing>
                <wp:inline distT="0" distB="0" distL="0" distR="0" wp14:anchorId="51E1608E" wp14:editId="28CB9D77">
                  <wp:extent cx="2612249" cy="2272606"/>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4-58.png"/>
                          <pic:cNvPicPr/>
                        </pic:nvPicPr>
                        <pic:blipFill>
                          <a:blip r:embed="rId92">
                            <a:extLst>
                              <a:ext uri="{28A0092B-C50C-407E-A947-70E740481C1C}">
                                <a14:useLocalDpi xmlns:a14="http://schemas.microsoft.com/office/drawing/2010/main" val="0"/>
                              </a:ext>
                            </a:extLst>
                          </a:blip>
                          <a:stretch>
                            <a:fillRect/>
                          </a:stretch>
                        </pic:blipFill>
                        <pic:spPr>
                          <a:xfrm>
                            <a:off x="0" y="0"/>
                            <a:ext cx="2665221" cy="2318691"/>
                          </a:xfrm>
                          <a:prstGeom prst="rect">
                            <a:avLst/>
                          </a:prstGeom>
                        </pic:spPr>
                      </pic:pic>
                    </a:graphicData>
                  </a:graphic>
                </wp:inline>
              </w:drawing>
            </w:r>
          </w:p>
          <w:p w14:paraId="41A79B82" w14:textId="2478489E" w:rsidR="00F441AB" w:rsidDel="008D46AF" w:rsidRDefault="008D46AF">
            <w:pPr>
              <w:pStyle w:val="a9"/>
              <w:jc w:val="center"/>
              <w:rPr>
                <w:del w:id="1283" w:author="瑞明 唐" w:date="2019-04-17T18:22:00Z"/>
              </w:rPr>
              <w:pPrChange w:id="1284" w:author="瑞明 唐" w:date="2019-04-17T18:22:00Z">
                <w:pPr>
                  <w:keepNext/>
                  <w:jc w:val="center"/>
                </w:pPr>
              </w:pPrChange>
            </w:pPr>
            <w:bookmarkStart w:id="1285" w:name="_Ref6417780"/>
            <w:ins w:id="1286" w:author="瑞明 唐" w:date="2019-04-17T18:21:00Z">
              <w:r>
                <w:t>图</w:t>
              </w:r>
              <w:r>
                <w:t xml:space="preserve">4 - </w:t>
              </w:r>
              <w:r>
                <w:fldChar w:fldCharType="begin"/>
              </w:r>
              <w:r>
                <w:instrText xml:space="preserve"> SEQ </w:instrText>
              </w:r>
              <w:r>
                <w:instrText>图</w:instrText>
              </w:r>
              <w:r>
                <w:instrText xml:space="preserve">4_- \* ARABIC </w:instrText>
              </w:r>
            </w:ins>
            <w:r>
              <w:fldChar w:fldCharType="separate"/>
            </w:r>
            <w:ins w:id="1287" w:author="瑞明 唐" w:date="2019-04-21T10:07:00Z">
              <w:r w:rsidR="00C93B02">
                <w:rPr>
                  <w:noProof/>
                </w:rPr>
                <w:t>70</w:t>
              </w:r>
            </w:ins>
            <w:ins w:id="1288" w:author="瑞明 唐" w:date="2019-04-17T18:21:00Z">
              <w:r>
                <w:fldChar w:fldCharType="end"/>
              </w:r>
              <w:r>
                <w:rPr>
                  <w:rFonts w:hint="eastAsia"/>
                </w:rPr>
                <w:t>字符阴影等效果设置</w:t>
              </w:r>
            </w:ins>
            <w:bookmarkEnd w:id="1285"/>
          </w:p>
          <w:p w14:paraId="1BA0FE7B" w14:textId="50854167" w:rsidR="00862BA1" w:rsidRDefault="00F441AB" w:rsidP="00062BC7">
            <w:pPr>
              <w:pStyle w:val="a9"/>
              <w:jc w:val="center"/>
              <w:rPr>
                <w:rFonts w:ascii="宋体" w:eastAsia="宋体" w:hAnsi="宋体"/>
                <w:sz w:val="24"/>
                <w:szCs w:val="24"/>
              </w:rPr>
            </w:pPr>
            <w:del w:id="1289" w:author="瑞明 唐" w:date="2019-04-17T18:22: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90" w:author="瑞明 唐" w:date="2019-04-16T16:15:00Z">
              <w:r w:rsidR="00BB747F" w:rsidDel="00C71EF7">
                <w:rPr>
                  <w:noProof/>
                </w:rPr>
                <w:delText>58</w:delText>
              </w:r>
            </w:del>
            <w:del w:id="1291" w:author="瑞明 唐" w:date="2019-04-17T18:22:00Z">
              <w:r w:rsidDel="008D46AF">
                <w:fldChar w:fldCharType="end"/>
              </w:r>
              <w:r w:rsidDel="008D46AF">
                <w:rPr>
                  <w:rFonts w:hint="eastAsia"/>
                </w:rPr>
                <w:delText>字符阴影等效果设置</w:delText>
              </w:r>
            </w:del>
          </w:p>
        </w:tc>
      </w:tr>
    </w:tbl>
    <w:p w14:paraId="63326687" w14:textId="65C5A4CD"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字符文字底纹和边框的设置在应用中常见</w:t>
      </w:r>
      <w:r w:rsidR="00555721">
        <w:rPr>
          <w:rFonts w:ascii="宋体" w:eastAsia="宋体" w:hAnsi="宋体" w:hint="eastAsia"/>
          <w:sz w:val="24"/>
          <w:szCs w:val="24"/>
        </w:rPr>
        <w:t>，</w:t>
      </w:r>
      <w:r w:rsidRPr="001A4179">
        <w:rPr>
          <w:rFonts w:ascii="宋体" w:eastAsia="宋体" w:hAnsi="宋体" w:hint="eastAsia"/>
          <w:sz w:val="24"/>
          <w:szCs w:val="24"/>
        </w:rPr>
        <w:t>可以通过两种方法进行设置。</w:t>
      </w:r>
    </w:p>
    <w:p w14:paraId="1F943DA2" w14:textId="6A5040E9"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通过“开始”选项卡中的“字体”分组中的“字符底纹”和“字符边框”两个按钮实现。</w:t>
      </w:r>
      <w:r w:rsidR="00B72D16" w:rsidRPr="001A4179">
        <w:rPr>
          <w:rFonts w:ascii="宋体" w:eastAsia="宋体" w:hAnsi="宋体" w:hint="eastAsia"/>
          <w:sz w:val="24"/>
          <w:szCs w:val="24"/>
        </w:rPr>
        <w:t>此方法只能将底纹设置黑色阴影。</w:t>
      </w:r>
    </w:p>
    <w:p w14:paraId="150D3B9B" w14:textId="0C6088E0" w:rsidR="00CE39A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通过“开始”选项卡中的“段落”分组中的“边框和底纹”按钮</w:t>
      </w:r>
      <w:r w:rsidR="00555721">
        <w:rPr>
          <w:rFonts w:ascii="宋体" w:eastAsia="宋体" w:hAnsi="宋体" w:hint="eastAsia"/>
          <w:sz w:val="24"/>
          <w:szCs w:val="24"/>
        </w:rPr>
        <w:t>，</w:t>
      </w:r>
      <w:r w:rsidRPr="001A4179">
        <w:rPr>
          <w:rFonts w:ascii="宋体" w:eastAsia="宋体" w:hAnsi="宋体" w:hint="eastAsia"/>
          <w:sz w:val="24"/>
          <w:szCs w:val="24"/>
        </w:rPr>
        <w:t>弹出的对话框中实现详细的设置。此方法在实际应用使用较多。</w:t>
      </w:r>
    </w:p>
    <w:p w14:paraId="6A2E91A5" w14:textId="3814C252" w:rsidR="00D10189" w:rsidRPr="00594FE1"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通过方法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将</w:t>
      </w:r>
      <w:r w:rsidR="00D10189">
        <w:rPr>
          <w:rFonts w:ascii="宋体" w:eastAsia="宋体" w:hAnsi="宋体" w:hint="eastAsia"/>
          <w:sz w:val="24"/>
          <w:szCs w:val="24"/>
        </w:rPr>
        <w:t>“一</w:t>
      </w:r>
      <w:r w:rsidR="00555721">
        <w:rPr>
          <w:rFonts w:ascii="宋体" w:eastAsia="宋体" w:hAnsi="宋体" w:hint="eastAsia"/>
          <w:sz w:val="24"/>
          <w:szCs w:val="24"/>
        </w:rPr>
        <w:t>、</w:t>
      </w:r>
      <w:r w:rsidR="00D10189">
        <w:rPr>
          <w:rFonts w:ascii="宋体" w:eastAsia="宋体" w:hAnsi="宋体" w:hint="eastAsia"/>
          <w:sz w:val="24"/>
          <w:szCs w:val="24"/>
        </w:rPr>
        <w:t>提高病例合格率”</w:t>
      </w:r>
      <w:r w:rsidRPr="001A4179">
        <w:rPr>
          <w:rFonts w:ascii="宋体" w:eastAsia="宋体" w:hAnsi="宋体" w:hint="eastAsia"/>
          <w:sz w:val="24"/>
          <w:szCs w:val="24"/>
        </w:rPr>
        <w:t>设置“边框”和“底纹”效果。选中标题文字</w:t>
      </w:r>
      <w:r w:rsidR="00555721">
        <w:rPr>
          <w:rFonts w:ascii="宋体" w:eastAsia="宋体" w:hAnsi="宋体" w:hint="eastAsia"/>
          <w:sz w:val="24"/>
          <w:szCs w:val="24"/>
        </w:rPr>
        <w:t>，</w:t>
      </w:r>
      <w:r w:rsidRPr="001A4179">
        <w:rPr>
          <w:rFonts w:ascii="宋体" w:eastAsia="宋体" w:hAnsi="宋体" w:hint="eastAsia"/>
          <w:sz w:val="24"/>
          <w:szCs w:val="24"/>
        </w:rPr>
        <w:t>分别点击“边框”和“底纹”两个按钮</w:t>
      </w:r>
      <w:r w:rsidR="00555721">
        <w:rPr>
          <w:rFonts w:ascii="宋体" w:eastAsia="宋体" w:hAnsi="宋体" w:hint="eastAsia"/>
          <w:sz w:val="24"/>
          <w:szCs w:val="24"/>
        </w:rPr>
        <w:t>，</w:t>
      </w:r>
      <w:r w:rsidRPr="001A4179">
        <w:rPr>
          <w:rFonts w:ascii="宋体" w:eastAsia="宋体" w:hAnsi="宋体" w:hint="eastAsia"/>
          <w:sz w:val="24"/>
          <w:szCs w:val="24"/>
        </w:rPr>
        <w:t>如</w:t>
      </w:r>
      <w:ins w:id="1292" w:author="瑞明 唐" w:date="2019-04-17T18:24: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_Ref6417876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93" w:author="瑞明 唐" w:date="2019-04-17T23:36:00Z">
        <w:r w:rsidR="00062BC7">
          <w:t xml:space="preserve">图4 - </w:t>
        </w:r>
        <w:r w:rsidR="00062BC7">
          <w:rPr>
            <w:noProof/>
          </w:rPr>
          <w:t>71</w:t>
        </w:r>
        <w:r w:rsidR="00062BC7">
          <w:rPr>
            <w:rFonts w:hint="eastAsia"/>
          </w:rPr>
          <w:t>设置底纹和边框</w:t>
        </w:r>
      </w:ins>
      <w:ins w:id="1294" w:author="瑞明 唐" w:date="2019-04-17T18:24:00Z">
        <w:r w:rsidR="008D46AF">
          <w:rPr>
            <w:rFonts w:ascii="宋体" w:eastAsia="宋体" w:hAnsi="宋体"/>
            <w:sz w:val="24"/>
            <w:szCs w:val="24"/>
          </w:rPr>
          <w:fldChar w:fldCharType="end"/>
        </w:r>
      </w:ins>
      <w:del w:id="1295" w:author="瑞明 唐" w:date="2019-04-17T18:24: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Pr="001A4179" w:rsidDel="008D46AF">
          <w:rPr>
            <w:rFonts w:ascii="宋体" w:eastAsia="宋体" w:hAnsi="宋体"/>
            <w:sz w:val="24"/>
            <w:szCs w:val="24"/>
          </w:rPr>
          <w:delText>5</w:delText>
        </w:r>
        <w:r w:rsidR="00D10189" w:rsidDel="008D46AF">
          <w:rPr>
            <w:rFonts w:ascii="宋体" w:eastAsia="宋体" w:hAnsi="宋体"/>
            <w:sz w:val="24"/>
            <w:szCs w:val="24"/>
          </w:rPr>
          <w:delText>9</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4742"/>
      </w:tblGrid>
      <w:tr w:rsidR="00D10189" w14:paraId="7C158796" w14:textId="77777777" w:rsidTr="001A4179">
        <w:trPr>
          <w:trHeight w:val="4684"/>
        </w:trPr>
        <w:tc>
          <w:tcPr>
            <w:tcW w:w="2518" w:type="dxa"/>
          </w:tcPr>
          <w:p w14:paraId="0211B5F8" w14:textId="77777777" w:rsidR="008D46AF" w:rsidRDefault="00D10189" w:rsidP="00062BC7">
            <w:pPr>
              <w:keepNext/>
              <w:jc w:val="center"/>
              <w:rPr>
                <w:ins w:id="1296" w:author="瑞明 唐" w:date="2019-04-17T18:23:00Z"/>
              </w:rPr>
            </w:pPr>
            <w:r>
              <w:rPr>
                <w:rFonts w:ascii="宋体" w:eastAsia="宋体" w:hAnsi="宋体"/>
                <w:noProof/>
                <w:sz w:val="24"/>
                <w:szCs w:val="24"/>
              </w:rPr>
              <w:drawing>
                <wp:inline distT="0" distB="0" distL="0" distR="0" wp14:anchorId="7A0FA5AD" wp14:editId="04B2D044">
                  <wp:extent cx="2260961" cy="730677"/>
                  <wp:effectExtent l="0" t="0" r="635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4-59.png"/>
                          <pic:cNvPicPr/>
                        </pic:nvPicPr>
                        <pic:blipFill>
                          <a:blip r:embed="rId93">
                            <a:extLst>
                              <a:ext uri="{28A0092B-C50C-407E-A947-70E740481C1C}">
                                <a14:useLocalDpi xmlns:a14="http://schemas.microsoft.com/office/drawing/2010/main" val="0"/>
                              </a:ext>
                            </a:extLst>
                          </a:blip>
                          <a:stretch>
                            <a:fillRect/>
                          </a:stretch>
                        </pic:blipFill>
                        <pic:spPr>
                          <a:xfrm>
                            <a:off x="0" y="0"/>
                            <a:ext cx="2415994" cy="780779"/>
                          </a:xfrm>
                          <a:prstGeom prst="rect">
                            <a:avLst/>
                          </a:prstGeom>
                        </pic:spPr>
                      </pic:pic>
                    </a:graphicData>
                  </a:graphic>
                </wp:inline>
              </w:drawing>
            </w:r>
          </w:p>
          <w:p w14:paraId="1D441BB2" w14:textId="6C4C299D" w:rsidR="001D52AD" w:rsidDel="008D46AF" w:rsidRDefault="008D46AF">
            <w:pPr>
              <w:pStyle w:val="a9"/>
              <w:jc w:val="center"/>
              <w:rPr>
                <w:del w:id="1297" w:author="瑞明 唐" w:date="2019-04-17T18:23:00Z"/>
              </w:rPr>
              <w:pPrChange w:id="1298" w:author="瑞明 唐" w:date="2019-04-17T18:23:00Z">
                <w:pPr>
                  <w:keepNext/>
                  <w:jc w:val="center"/>
                </w:pPr>
              </w:pPrChange>
            </w:pPr>
            <w:bookmarkStart w:id="1299" w:name="_Ref6417876"/>
            <w:ins w:id="1300" w:author="瑞明 唐" w:date="2019-04-17T18:23:00Z">
              <w:r>
                <w:t>图</w:t>
              </w:r>
              <w:r>
                <w:t xml:space="preserve">4 - </w:t>
              </w:r>
              <w:r>
                <w:fldChar w:fldCharType="begin"/>
              </w:r>
              <w:r>
                <w:instrText xml:space="preserve"> SEQ </w:instrText>
              </w:r>
              <w:r>
                <w:instrText>图</w:instrText>
              </w:r>
              <w:r>
                <w:instrText xml:space="preserve">4_- \* ARABIC </w:instrText>
              </w:r>
            </w:ins>
            <w:r>
              <w:fldChar w:fldCharType="separate"/>
            </w:r>
            <w:ins w:id="1301" w:author="瑞明 唐" w:date="2019-04-21T10:07:00Z">
              <w:r w:rsidR="00C93B02">
                <w:rPr>
                  <w:noProof/>
                </w:rPr>
                <w:t>71</w:t>
              </w:r>
            </w:ins>
            <w:ins w:id="1302" w:author="瑞明 唐" w:date="2019-04-17T18:23:00Z">
              <w:r>
                <w:fldChar w:fldCharType="end"/>
              </w:r>
              <w:r>
                <w:rPr>
                  <w:rFonts w:hint="eastAsia"/>
                </w:rPr>
                <w:t>设置底纹和边框</w:t>
              </w:r>
            </w:ins>
            <w:bookmarkEnd w:id="1299"/>
          </w:p>
          <w:p w14:paraId="2C5F579D" w14:textId="684E7746" w:rsidR="00D10189" w:rsidRDefault="001D52AD" w:rsidP="00062BC7">
            <w:pPr>
              <w:pStyle w:val="a9"/>
              <w:jc w:val="center"/>
              <w:rPr>
                <w:rFonts w:ascii="宋体" w:eastAsia="宋体" w:hAnsi="宋体"/>
                <w:sz w:val="24"/>
                <w:szCs w:val="24"/>
              </w:rPr>
            </w:pPr>
            <w:del w:id="1303" w:author="瑞明 唐" w:date="2019-04-17T18:23: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304" w:author="瑞明 唐" w:date="2019-04-16T16:15:00Z">
              <w:r w:rsidR="00BB747F" w:rsidDel="00C71EF7">
                <w:rPr>
                  <w:noProof/>
                </w:rPr>
                <w:delText>59</w:delText>
              </w:r>
            </w:del>
            <w:del w:id="1305" w:author="瑞明 唐" w:date="2019-04-17T18:23:00Z">
              <w:r w:rsidDel="008D46AF">
                <w:fldChar w:fldCharType="end"/>
              </w:r>
              <w:r w:rsidDel="008D46AF">
                <w:rPr>
                  <w:rFonts w:hint="eastAsia"/>
                </w:rPr>
                <w:delText>设置底纹和边框</w:delText>
              </w:r>
            </w:del>
          </w:p>
        </w:tc>
        <w:tc>
          <w:tcPr>
            <w:tcW w:w="6010" w:type="dxa"/>
          </w:tcPr>
          <w:p w14:paraId="49E7B743" w14:textId="77777777" w:rsidR="008D46AF" w:rsidRDefault="001D52AD">
            <w:pPr>
              <w:keepNext/>
              <w:jc w:val="center"/>
              <w:rPr>
                <w:ins w:id="1306" w:author="瑞明 唐" w:date="2019-04-17T18:23:00Z"/>
              </w:rPr>
            </w:pPr>
            <w:r>
              <w:rPr>
                <w:rFonts w:ascii="宋体" w:eastAsia="宋体" w:hAnsi="宋体"/>
                <w:noProof/>
                <w:sz w:val="24"/>
                <w:szCs w:val="24"/>
              </w:rPr>
              <w:drawing>
                <wp:inline distT="0" distB="0" distL="0" distR="0" wp14:anchorId="415A8919" wp14:editId="5AEC8543">
                  <wp:extent cx="1911995" cy="2571302"/>
                  <wp:effectExtent l="0" t="0" r="0"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4-60.png"/>
                          <pic:cNvPicPr/>
                        </pic:nvPicPr>
                        <pic:blipFill>
                          <a:blip r:embed="rId94">
                            <a:extLst>
                              <a:ext uri="{28A0092B-C50C-407E-A947-70E740481C1C}">
                                <a14:useLocalDpi xmlns:a14="http://schemas.microsoft.com/office/drawing/2010/main" val="0"/>
                              </a:ext>
                            </a:extLst>
                          </a:blip>
                          <a:stretch>
                            <a:fillRect/>
                          </a:stretch>
                        </pic:blipFill>
                        <pic:spPr>
                          <a:xfrm>
                            <a:off x="0" y="0"/>
                            <a:ext cx="1939237" cy="2607938"/>
                          </a:xfrm>
                          <a:prstGeom prst="rect">
                            <a:avLst/>
                          </a:prstGeom>
                        </pic:spPr>
                      </pic:pic>
                    </a:graphicData>
                  </a:graphic>
                </wp:inline>
              </w:drawing>
            </w:r>
          </w:p>
          <w:p w14:paraId="7FE8CED9" w14:textId="71171FDF" w:rsidR="001D52AD" w:rsidDel="008D46AF" w:rsidRDefault="008D46AF">
            <w:pPr>
              <w:pStyle w:val="a9"/>
              <w:jc w:val="center"/>
              <w:rPr>
                <w:del w:id="1307" w:author="瑞明 唐" w:date="2019-04-17T18:23:00Z"/>
              </w:rPr>
              <w:pPrChange w:id="1308" w:author="瑞明 唐" w:date="2019-04-17T18:23:00Z">
                <w:pPr>
                  <w:keepNext/>
                  <w:jc w:val="center"/>
                </w:pPr>
              </w:pPrChange>
            </w:pPr>
            <w:bookmarkStart w:id="1309" w:name="_Ref6417898"/>
            <w:ins w:id="1310" w:author="瑞明 唐" w:date="2019-04-17T18:23:00Z">
              <w:r>
                <w:t>图</w:t>
              </w:r>
              <w:r>
                <w:t xml:space="preserve">4 - </w:t>
              </w:r>
              <w:r>
                <w:fldChar w:fldCharType="begin"/>
              </w:r>
              <w:r>
                <w:instrText xml:space="preserve"> SEQ </w:instrText>
              </w:r>
              <w:r>
                <w:instrText>图</w:instrText>
              </w:r>
              <w:r>
                <w:instrText xml:space="preserve">4_- \* ARABIC </w:instrText>
              </w:r>
            </w:ins>
            <w:r>
              <w:fldChar w:fldCharType="separate"/>
            </w:r>
            <w:ins w:id="1311" w:author="瑞明 唐" w:date="2019-04-21T10:07:00Z">
              <w:r w:rsidR="00C93B02">
                <w:rPr>
                  <w:noProof/>
                </w:rPr>
                <w:t>72</w:t>
              </w:r>
            </w:ins>
            <w:ins w:id="1312" w:author="瑞明 唐" w:date="2019-04-17T18:23:00Z">
              <w:r>
                <w:fldChar w:fldCharType="end"/>
              </w:r>
              <w:r>
                <w:rPr>
                  <w:rFonts w:hint="eastAsia"/>
                </w:rPr>
                <w:t>设置复杂的边框和底纹</w:t>
              </w:r>
            </w:ins>
            <w:bookmarkEnd w:id="1309"/>
          </w:p>
          <w:p w14:paraId="60B0DCDA" w14:textId="18B086F2" w:rsidR="00D10189" w:rsidRDefault="001D52AD" w:rsidP="00062BC7">
            <w:pPr>
              <w:pStyle w:val="a9"/>
              <w:jc w:val="center"/>
              <w:rPr>
                <w:rFonts w:ascii="宋体" w:eastAsia="宋体" w:hAnsi="宋体"/>
                <w:sz w:val="24"/>
                <w:szCs w:val="24"/>
              </w:rPr>
            </w:pPr>
            <w:del w:id="1313" w:author="瑞明 唐" w:date="2019-04-17T18:23: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314" w:author="瑞明 唐" w:date="2019-04-16T16:15:00Z">
              <w:r w:rsidR="00BB747F" w:rsidDel="00C71EF7">
                <w:rPr>
                  <w:noProof/>
                </w:rPr>
                <w:delText>60</w:delText>
              </w:r>
            </w:del>
            <w:del w:id="1315" w:author="瑞明 唐" w:date="2019-04-17T18:23:00Z">
              <w:r w:rsidDel="008D46AF">
                <w:fldChar w:fldCharType="end"/>
              </w:r>
              <w:r w:rsidDel="008D46AF">
                <w:rPr>
                  <w:rFonts w:hint="eastAsia"/>
                </w:rPr>
                <w:delText>设置复杂的边框和底纹</w:delText>
              </w:r>
            </w:del>
          </w:p>
        </w:tc>
      </w:tr>
    </w:tbl>
    <w:p w14:paraId="37B47549" w14:textId="55384151" w:rsidR="00767D1A" w:rsidRPr="001A4179" w:rsidRDefault="00767D1A" w:rsidP="00767D1A">
      <w:pPr>
        <w:ind w:firstLineChars="200" w:firstLine="509"/>
        <w:rPr>
          <w:rFonts w:ascii="宋体" w:eastAsia="宋体" w:hAnsi="宋体"/>
          <w:sz w:val="24"/>
          <w:szCs w:val="24"/>
        </w:rPr>
      </w:pPr>
    </w:p>
    <w:p w14:paraId="21045267" w14:textId="54E0F631" w:rsidR="00767D1A" w:rsidRPr="001A4179" w:rsidRDefault="00B72D16" w:rsidP="00767D1A">
      <w:pPr>
        <w:ind w:firstLineChars="200" w:firstLine="509"/>
        <w:rPr>
          <w:rFonts w:ascii="宋体" w:eastAsia="宋体" w:hAnsi="宋体"/>
          <w:sz w:val="24"/>
          <w:szCs w:val="24"/>
        </w:rPr>
      </w:pPr>
      <w:r w:rsidRPr="001A4179">
        <w:rPr>
          <w:rFonts w:ascii="宋体" w:eastAsia="宋体" w:hAnsi="宋体" w:hint="eastAsia"/>
          <w:sz w:val="24"/>
          <w:szCs w:val="24"/>
        </w:rPr>
        <w:t>通过方法二</w:t>
      </w:r>
      <w:r w:rsidR="00555721">
        <w:rPr>
          <w:rFonts w:ascii="宋体" w:eastAsia="宋体" w:hAnsi="宋体" w:hint="eastAsia"/>
          <w:sz w:val="24"/>
          <w:szCs w:val="24"/>
        </w:rPr>
        <w:t>，</w:t>
      </w:r>
      <w:r w:rsidRPr="001A4179">
        <w:rPr>
          <w:rFonts w:ascii="宋体" w:eastAsia="宋体" w:hAnsi="宋体" w:hint="eastAsia"/>
          <w:sz w:val="24"/>
          <w:szCs w:val="24"/>
        </w:rPr>
        <w:t>将第</w:t>
      </w:r>
      <w:r w:rsidR="00D10189">
        <w:rPr>
          <w:rFonts w:ascii="宋体" w:eastAsia="宋体" w:hAnsi="宋体" w:hint="eastAsia"/>
          <w:sz w:val="24"/>
          <w:szCs w:val="24"/>
        </w:rPr>
        <w:t>一</w:t>
      </w:r>
      <w:r w:rsidRPr="001A4179">
        <w:rPr>
          <w:rFonts w:ascii="宋体" w:eastAsia="宋体" w:hAnsi="宋体" w:hint="eastAsia"/>
          <w:sz w:val="24"/>
          <w:szCs w:val="24"/>
        </w:rPr>
        <w:t>自然段设置成“红色阴影边框”以及“蓝色底纹”。</w:t>
      </w:r>
      <w:r w:rsidRPr="001A4179">
        <w:rPr>
          <w:rFonts w:ascii="宋体" w:eastAsia="宋体" w:hAnsi="宋体" w:hint="eastAsia"/>
          <w:sz w:val="24"/>
          <w:szCs w:val="24"/>
        </w:rPr>
        <w:lastRenderedPageBreak/>
        <w:t>用鼠标操作选择第</w:t>
      </w:r>
      <w:r w:rsidR="00D10189">
        <w:rPr>
          <w:rFonts w:ascii="宋体" w:eastAsia="宋体" w:hAnsi="宋体" w:hint="eastAsia"/>
          <w:sz w:val="24"/>
          <w:szCs w:val="24"/>
        </w:rPr>
        <w:t>一</w:t>
      </w:r>
      <w:r w:rsidRPr="001A4179">
        <w:rPr>
          <w:rFonts w:ascii="宋体" w:eastAsia="宋体" w:hAnsi="宋体" w:hint="eastAsia"/>
          <w:sz w:val="24"/>
          <w:szCs w:val="24"/>
        </w:rPr>
        <w:t>自然段</w:t>
      </w:r>
      <w:r w:rsidR="00555721">
        <w:rPr>
          <w:rFonts w:ascii="宋体" w:eastAsia="宋体" w:hAnsi="宋体" w:hint="eastAsia"/>
          <w:sz w:val="24"/>
          <w:szCs w:val="24"/>
        </w:rPr>
        <w:t>，</w:t>
      </w:r>
      <w:r w:rsidRPr="001A4179">
        <w:rPr>
          <w:rFonts w:ascii="宋体" w:eastAsia="宋体" w:hAnsi="宋体" w:hint="eastAsia"/>
          <w:sz w:val="24"/>
          <w:szCs w:val="24"/>
        </w:rPr>
        <w:t>如</w:t>
      </w:r>
      <w:ins w:id="1316" w:author="瑞明 唐" w:date="2019-04-17T18:24: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_Ref6417898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317" w:author="瑞明 唐" w:date="2019-04-17T23:36:00Z">
        <w:r w:rsidR="00062BC7">
          <w:t xml:space="preserve">图4 - </w:t>
        </w:r>
        <w:r w:rsidR="00062BC7">
          <w:rPr>
            <w:noProof/>
          </w:rPr>
          <w:t>72</w:t>
        </w:r>
        <w:r w:rsidR="00062BC7">
          <w:rPr>
            <w:rFonts w:hint="eastAsia"/>
          </w:rPr>
          <w:t>设置复杂的边框和底纹</w:t>
        </w:r>
      </w:ins>
      <w:ins w:id="1318" w:author="瑞明 唐" w:date="2019-04-17T18:24:00Z">
        <w:r w:rsidR="008D46AF">
          <w:rPr>
            <w:rFonts w:ascii="宋体" w:eastAsia="宋体" w:hAnsi="宋体"/>
            <w:sz w:val="24"/>
            <w:szCs w:val="24"/>
          </w:rPr>
          <w:fldChar w:fldCharType="end"/>
        </w:r>
      </w:ins>
      <w:del w:id="1319" w:author="瑞明 唐" w:date="2019-04-17T18:24: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D10189" w:rsidDel="008D46AF">
          <w:rPr>
            <w:rFonts w:ascii="宋体" w:eastAsia="宋体" w:hAnsi="宋体"/>
            <w:sz w:val="24"/>
            <w:szCs w:val="24"/>
          </w:rPr>
          <w:delText>60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点击“开始”选项卡中的“段落”分组中的“</w:t>
      </w:r>
      <w:r w:rsidR="005B4FCA" w:rsidRPr="001A4179">
        <w:rPr>
          <w:rFonts w:ascii="宋体" w:eastAsia="宋体" w:hAnsi="宋体" w:hint="eastAsia"/>
          <w:sz w:val="24"/>
          <w:szCs w:val="24"/>
        </w:rPr>
        <w:t>边框和底纹</w:t>
      </w:r>
      <w:r w:rsidRPr="001A4179">
        <w:rPr>
          <w:rFonts w:ascii="宋体" w:eastAsia="宋体" w:hAnsi="宋体" w:hint="eastAsia"/>
          <w:sz w:val="24"/>
          <w:szCs w:val="24"/>
        </w:rPr>
        <w:t>”</w:t>
      </w:r>
      <w:r w:rsidR="005B4FCA" w:rsidRPr="001A4179">
        <w:rPr>
          <w:rFonts w:ascii="宋体" w:eastAsia="宋体" w:hAnsi="宋体" w:hint="eastAsia"/>
          <w:sz w:val="24"/>
          <w:szCs w:val="24"/>
        </w:rPr>
        <w:t>按钮</w:t>
      </w:r>
      <w:r w:rsidR="00555721">
        <w:rPr>
          <w:rFonts w:ascii="宋体" w:eastAsia="宋体" w:hAnsi="宋体" w:hint="eastAsia"/>
          <w:sz w:val="24"/>
          <w:szCs w:val="24"/>
        </w:rPr>
        <w:t>，</w:t>
      </w:r>
      <w:r w:rsidR="005B4FCA" w:rsidRPr="001A4179">
        <w:rPr>
          <w:rFonts w:ascii="宋体" w:eastAsia="宋体" w:hAnsi="宋体" w:hint="eastAsia"/>
          <w:sz w:val="24"/>
          <w:szCs w:val="24"/>
        </w:rPr>
        <w:t>打开“边框和底纹”对话框。</w:t>
      </w:r>
    </w:p>
    <w:p w14:paraId="4D2298F0" w14:textId="7BFDE1B4" w:rsidR="00C34A81" w:rsidRPr="00594FE1" w:rsidRDefault="00917A92" w:rsidP="00EB3E6E">
      <w:pPr>
        <w:ind w:firstLineChars="200" w:firstLine="509"/>
        <w:rPr>
          <w:rFonts w:ascii="宋体" w:eastAsia="宋体" w:hAnsi="宋体"/>
          <w:sz w:val="24"/>
          <w:szCs w:val="24"/>
        </w:rPr>
      </w:pPr>
      <w:r w:rsidRPr="001A4179">
        <w:rPr>
          <w:rFonts w:ascii="宋体" w:eastAsia="宋体" w:hAnsi="宋体" w:hint="eastAsia"/>
          <w:sz w:val="24"/>
          <w:szCs w:val="24"/>
        </w:rPr>
        <w:t>如</w:t>
      </w:r>
      <w:ins w:id="1320" w:author="瑞明 唐" w:date="2019-04-17T18:26: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_Ref6418026 \h</w:instrText>
        </w:r>
        <w:r w:rsidR="00B65643">
          <w:rPr>
            <w:rFonts w:ascii="宋体" w:eastAsia="宋体" w:hAnsi="宋体"/>
            <w:sz w:val="24"/>
            <w:szCs w:val="24"/>
          </w:rPr>
          <w:instrText xml:space="preserve"> </w:instrText>
        </w:r>
      </w:ins>
      <w:r w:rsidR="00B65643">
        <w:rPr>
          <w:rFonts w:ascii="宋体" w:eastAsia="宋体" w:hAnsi="宋体"/>
          <w:sz w:val="24"/>
          <w:szCs w:val="24"/>
        </w:rPr>
      </w:r>
      <w:r w:rsidR="00B65643">
        <w:rPr>
          <w:rFonts w:ascii="宋体" w:eastAsia="宋体" w:hAnsi="宋体"/>
          <w:sz w:val="24"/>
          <w:szCs w:val="24"/>
        </w:rPr>
        <w:fldChar w:fldCharType="separate"/>
      </w:r>
      <w:ins w:id="1321" w:author="瑞明 唐" w:date="2019-04-17T23:36:00Z">
        <w:r w:rsidR="00062BC7">
          <w:t xml:space="preserve">图4 - </w:t>
        </w:r>
        <w:r w:rsidR="00062BC7">
          <w:rPr>
            <w:noProof/>
          </w:rPr>
          <w:t>73</w:t>
        </w:r>
        <w:r w:rsidR="00062BC7">
          <w:rPr>
            <w:rFonts w:hint="eastAsia"/>
          </w:rPr>
          <w:t>设置边框</w:t>
        </w:r>
      </w:ins>
      <w:ins w:id="1322" w:author="瑞明 唐" w:date="2019-04-17T18:26:00Z">
        <w:r w:rsidR="00B65643">
          <w:rPr>
            <w:rFonts w:ascii="宋体" w:eastAsia="宋体" w:hAnsi="宋体"/>
            <w:sz w:val="24"/>
            <w:szCs w:val="24"/>
          </w:rPr>
          <w:fldChar w:fldCharType="end"/>
        </w:r>
      </w:ins>
      <w:del w:id="1323" w:author="瑞明 唐" w:date="2019-04-17T18:26: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00C34A81" w:rsidDel="00B65643">
          <w:rPr>
            <w:rFonts w:ascii="宋体" w:eastAsia="宋体" w:hAnsi="宋体"/>
            <w:sz w:val="24"/>
            <w:szCs w:val="24"/>
          </w:rPr>
          <w:delText>61</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在“边框”选项卡下设置红色阴影边框</w:t>
      </w:r>
      <w:r w:rsidR="00555721">
        <w:rPr>
          <w:rFonts w:ascii="宋体" w:eastAsia="宋体" w:hAnsi="宋体" w:hint="eastAsia"/>
          <w:sz w:val="24"/>
          <w:szCs w:val="24"/>
        </w:rPr>
        <w:t>，</w:t>
      </w:r>
      <w:r w:rsidRPr="001A4179">
        <w:rPr>
          <w:rFonts w:ascii="宋体" w:eastAsia="宋体" w:hAnsi="宋体" w:hint="eastAsia"/>
          <w:sz w:val="24"/>
          <w:szCs w:val="24"/>
        </w:rPr>
        <w:t>在“底纹”选项卡下设置蓝色底纹</w:t>
      </w:r>
      <w:r w:rsidR="00555721">
        <w:rPr>
          <w:rFonts w:ascii="宋体" w:eastAsia="宋体" w:hAnsi="宋体" w:hint="eastAsia"/>
          <w:sz w:val="24"/>
          <w:szCs w:val="24"/>
        </w:rPr>
        <w:t>，</w:t>
      </w:r>
      <w:r w:rsidRPr="001A4179">
        <w:rPr>
          <w:rFonts w:ascii="宋体" w:eastAsia="宋体" w:hAnsi="宋体" w:hint="eastAsia"/>
          <w:sz w:val="24"/>
          <w:szCs w:val="24"/>
        </w:rPr>
        <w:t>如</w:t>
      </w:r>
      <w:ins w:id="1324" w:author="瑞明 唐" w:date="2019-04-17T18:27: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_Ref6418055 \h</w:instrText>
        </w:r>
        <w:r w:rsidR="00B65643">
          <w:rPr>
            <w:rFonts w:ascii="宋体" w:eastAsia="宋体" w:hAnsi="宋体"/>
            <w:sz w:val="24"/>
            <w:szCs w:val="24"/>
          </w:rPr>
          <w:instrText xml:space="preserve"> </w:instrText>
        </w:r>
      </w:ins>
      <w:r w:rsidR="00B65643">
        <w:rPr>
          <w:rFonts w:ascii="宋体" w:eastAsia="宋体" w:hAnsi="宋体"/>
          <w:sz w:val="24"/>
          <w:szCs w:val="24"/>
        </w:rPr>
      </w:r>
      <w:r w:rsidR="00B65643">
        <w:rPr>
          <w:rFonts w:ascii="宋体" w:eastAsia="宋体" w:hAnsi="宋体"/>
          <w:sz w:val="24"/>
          <w:szCs w:val="24"/>
        </w:rPr>
        <w:fldChar w:fldCharType="separate"/>
      </w:r>
      <w:ins w:id="1325" w:author="瑞明 唐" w:date="2019-04-17T23:36:00Z">
        <w:r w:rsidR="00062BC7">
          <w:t xml:space="preserve">图4 - </w:t>
        </w:r>
        <w:r w:rsidR="00062BC7">
          <w:rPr>
            <w:noProof/>
          </w:rPr>
          <w:t>74</w:t>
        </w:r>
        <w:r w:rsidR="00062BC7">
          <w:rPr>
            <w:rFonts w:hint="eastAsia"/>
          </w:rPr>
          <w:t>设置阴影</w:t>
        </w:r>
      </w:ins>
      <w:ins w:id="1326" w:author="瑞明 唐" w:date="2019-04-17T18:27:00Z">
        <w:r w:rsidR="00B65643">
          <w:rPr>
            <w:rFonts w:ascii="宋体" w:eastAsia="宋体" w:hAnsi="宋体"/>
            <w:sz w:val="24"/>
            <w:szCs w:val="24"/>
          </w:rPr>
          <w:fldChar w:fldCharType="end"/>
        </w:r>
      </w:ins>
      <w:del w:id="1327" w:author="瑞明 唐" w:date="2019-04-17T18:27: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00C34A81" w:rsidDel="00B65643">
          <w:rPr>
            <w:rFonts w:ascii="宋体" w:eastAsia="宋体" w:hAnsi="宋体"/>
            <w:sz w:val="24"/>
            <w:szCs w:val="24"/>
          </w:rPr>
          <w:delText>62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34A81" w14:paraId="54FDCBC2" w14:textId="77777777" w:rsidTr="001A4179">
        <w:trPr>
          <w:trHeight w:val="3245"/>
        </w:trPr>
        <w:tc>
          <w:tcPr>
            <w:tcW w:w="4264" w:type="dxa"/>
          </w:tcPr>
          <w:p w14:paraId="5C2183BF" w14:textId="77777777" w:rsidR="00B65643" w:rsidRDefault="00C34A81" w:rsidP="00062BC7">
            <w:pPr>
              <w:keepNext/>
              <w:jc w:val="center"/>
              <w:rPr>
                <w:ins w:id="1328" w:author="瑞明 唐" w:date="2019-04-17T18:26:00Z"/>
              </w:rPr>
            </w:pPr>
            <w:r>
              <w:rPr>
                <w:rFonts w:ascii="宋体" w:eastAsia="宋体" w:hAnsi="宋体"/>
                <w:noProof/>
                <w:sz w:val="24"/>
                <w:szCs w:val="24"/>
              </w:rPr>
              <w:drawing>
                <wp:inline distT="0" distB="0" distL="0" distR="0" wp14:anchorId="524ADFE0" wp14:editId="4FECE242">
                  <wp:extent cx="2419634" cy="1681148"/>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4-61.png"/>
                          <pic:cNvPicPr/>
                        </pic:nvPicPr>
                        <pic:blipFill>
                          <a:blip r:embed="rId95">
                            <a:extLst>
                              <a:ext uri="{28A0092B-C50C-407E-A947-70E740481C1C}">
                                <a14:useLocalDpi xmlns:a14="http://schemas.microsoft.com/office/drawing/2010/main" val="0"/>
                              </a:ext>
                            </a:extLst>
                          </a:blip>
                          <a:stretch>
                            <a:fillRect/>
                          </a:stretch>
                        </pic:blipFill>
                        <pic:spPr>
                          <a:xfrm>
                            <a:off x="0" y="0"/>
                            <a:ext cx="2489030" cy="1729364"/>
                          </a:xfrm>
                          <a:prstGeom prst="rect">
                            <a:avLst/>
                          </a:prstGeom>
                        </pic:spPr>
                      </pic:pic>
                    </a:graphicData>
                  </a:graphic>
                </wp:inline>
              </w:drawing>
            </w:r>
          </w:p>
          <w:p w14:paraId="41397E63" w14:textId="40BD1EA3" w:rsidR="00C34A81" w:rsidDel="00B65643" w:rsidRDefault="00B65643">
            <w:pPr>
              <w:pStyle w:val="a9"/>
              <w:jc w:val="center"/>
              <w:rPr>
                <w:del w:id="1329" w:author="瑞明 唐" w:date="2019-04-17T18:26:00Z"/>
              </w:rPr>
              <w:pPrChange w:id="1330" w:author="瑞明 唐" w:date="2019-04-17T18:26:00Z">
                <w:pPr>
                  <w:keepNext/>
                  <w:jc w:val="center"/>
                </w:pPr>
              </w:pPrChange>
            </w:pPr>
            <w:bookmarkStart w:id="1331" w:name="_Ref6418026"/>
            <w:ins w:id="1332" w:author="瑞明 唐" w:date="2019-04-17T18:26:00Z">
              <w:r>
                <w:t>图</w:t>
              </w:r>
              <w:r>
                <w:t xml:space="preserve">4 - </w:t>
              </w:r>
              <w:r>
                <w:fldChar w:fldCharType="begin"/>
              </w:r>
              <w:r>
                <w:instrText xml:space="preserve"> SEQ </w:instrText>
              </w:r>
              <w:r>
                <w:instrText>图</w:instrText>
              </w:r>
              <w:r>
                <w:instrText xml:space="preserve">4_- \* ARABIC </w:instrText>
              </w:r>
            </w:ins>
            <w:r>
              <w:fldChar w:fldCharType="separate"/>
            </w:r>
            <w:ins w:id="1333" w:author="瑞明 唐" w:date="2019-04-21T10:07:00Z">
              <w:r w:rsidR="00C93B02">
                <w:rPr>
                  <w:noProof/>
                </w:rPr>
                <w:t>73</w:t>
              </w:r>
            </w:ins>
            <w:ins w:id="1334" w:author="瑞明 唐" w:date="2019-04-17T18:26:00Z">
              <w:r>
                <w:fldChar w:fldCharType="end"/>
              </w:r>
              <w:r>
                <w:rPr>
                  <w:rFonts w:hint="eastAsia"/>
                </w:rPr>
                <w:t>设置边框</w:t>
              </w:r>
            </w:ins>
            <w:bookmarkEnd w:id="1331"/>
          </w:p>
          <w:p w14:paraId="73CDD682" w14:textId="471076E4" w:rsidR="00C34A81" w:rsidRPr="00BB747F" w:rsidRDefault="00C34A81" w:rsidP="00062BC7">
            <w:pPr>
              <w:pStyle w:val="a9"/>
              <w:jc w:val="center"/>
              <w:rPr>
                <w:rFonts w:ascii="宋体" w:eastAsia="宋体" w:hAnsi="宋体"/>
                <w:sz w:val="24"/>
                <w:szCs w:val="24"/>
              </w:rPr>
            </w:pPr>
            <w:del w:id="1335" w:author="瑞明 唐" w:date="2019-04-17T18:26: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36" w:author="瑞明 唐" w:date="2019-04-16T16:15:00Z">
              <w:r w:rsidR="00BB747F" w:rsidDel="00C71EF7">
                <w:rPr>
                  <w:noProof/>
                </w:rPr>
                <w:delText>61</w:delText>
              </w:r>
            </w:del>
            <w:del w:id="1337" w:author="瑞明 唐" w:date="2019-04-17T18:26:00Z">
              <w:r w:rsidDel="00B65643">
                <w:fldChar w:fldCharType="end"/>
              </w:r>
              <w:r w:rsidDel="00B65643">
                <w:rPr>
                  <w:rFonts w:hint="eastAsia"/>
                </w:rPr>
                <w:delText>设置边框</w:delText>
              </w:r>
            </w:del>
          </w:p>
        </w:tc>
        <w:tc>
          <w:tcPr>
            <w:tcW w:w="4264" w:type="dxa"/>
          </w:tcPr>
          <w:p w14:paraId="642E3095" w14:textId="77777777" w:rsidR="00B65643" w:rsidRDefault="00C34A81">
            <w:pPr>
              <w:keepNext/>
              <w:jc w:val="center"/>
              <w:rPr>
                <w:ins w:id="1338" w:author="瑞明 唐" w:date="2019-04-17T18:26:00Z"/>
              </w:rPr>
            </w:pPr>
            <w:r>
              <w:rPr>
                <w:rFonts w:ascii="宋体" w:eastAsia="宋体" w:hAnsi="宋体"/>
                <w:noProof/>
                <w:sz w:val="24"/>
                <w:szCs w:val="24"/>
              </w:rPr>
              <w:drawing>
                <wp:inline distT="0" distB="0" distL="0" distR="0" wp14:anchorId="1B82B900" wp14:editId="4DB0E3F4">
                  <wp:extent cx="2468946" cy="1705493"/>
                  <wp:effectExtent l="0" t="0" r="762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4-62.png"/>
                          <pic:cNvPicPr/>
                        </pic:nvPicPr>
                        <pic:blipFill>
                          <a:blip r:embed="rId96">
                            <a:extLst>
                              <a:ext uri="{28A0092B-C50C-407E-A947-70E740481C1C}">
                                <a14:useLocalDpi xmlns:a14="http://schemas.microsoft.com/office/drawing/2010/main" val="0"/>
                              </a:ext>
                            </a:extLst>
                          </a:blip>
                          <a:stretch>
                            <a:fillRect/>
                          </a:stretch>
                        </pic:blipFill>
                        <pic:spPr>
                          <a:xfrm>
                            <a:off x="0" y="0"/>
                            <a:ext cx="2527153" cy="1745701"/>
                          </a:xfrm>
                          <a:prstGeom prst="rect">
                            <a:avLst/>
                          </a:prstGeom>
                        </pic:spPr>
                      </pic:pic>
                    </a:graphicData>
                  </a:graphic>
                </wp:inline>
              </w:drawing>
            </w:r>
          </w:p>
          <w:p w14:paraId="6CBD1A2F" w14:textId="471122C1" w:rsidR="00C34A81" w:rsidDel="00B65643" w:rsidRDefault="00B65643">
            <w:pPr>
              <w:pStyle w:val="a9"/>
              <w:jc w:val="center"/>
              <w:rPr>
                <w:del w:id="1339" w:author="瑞明 唐" w:date="2019-04-17T18:26:00Z"/>
              </w:rPr>
              <w:pPrChange w:id="1340" w:author="瑞明 唐" w:date="2019-04-17T18:26:00Z">
                <w:pPr>
                  <w:keepNext/>
                  <w:jc w:val="center"/>
                </w:pPr>
              </w:pPrChange>
            </w:pPr>
            <w:bookmarkStart w:id="1341" w:name="_Ref6418055"/>
            <w:ins w:id="1342" w:author="瑞明 唐" w:date="2019-04-17T18:26:00Z">
              <w:r>
                <w:t>图</w:t>
              </w:r>
              <w:r>
                <w:t xml:space="preserve">4 - </w:t>
              </w:r>
              <w:r>
                <w:fldChar w:fldCharType="begin"/>
              </w:r>
              <w:r>
                <w:instrText xml:space="preserve"> SEQ </w:instrText>
              </w:r>
              <w:r>
                <w:instrText>图</w:instrText>
              </w:r>
              <w:r>
                <w:instrText xml:space="preserve">4_- \* ARABIC </w:instrText>
              </w:r>
            </w:ins>
            <w:r>
              <w:fldChar w:fldCharType="separate"/>
            </w:r>
            <w:ins w:id="1343" w:author="瑞明 唐" w:date="2019-04-21T10:07:00Z">
              <w:r w:rsidR="00C93B02">
                <w:rPr>
                  <w:noProof/>
                </w:rPr>
                <w:t>74</w:t>
              </w:r>
            </w:ins>
            <w:ins w:id="1344" w:author="瑞明 唐" w:date="2019-04-17T18:26:00Z">
              <w:r>
                <w:fldChar w:fldCharType="end"/>
              </w:r>
              <w:r>
                <w:rPr>
                  <w:rFonts w:hint="eastAsia"/>
                </w:rPr>
                <w:t>设置阴影</w:t>
              </w:r>
            </w:ins>
            <w:bookmarkEnd w:id="1341"/>
          </w:p>
          <w:p w14:paraId="3AAB342F" w14:textId="2B2D021E" w:rsidR="00C34A81" w:rsidRDefault="00C34A81" w:rsidP="00062BC7">
            <w:pPr>
              <w:pStyle w:val="a9"/>
              <w:jc w:val="center"/>
              <w:rPr>
                <w:rFonts w:ascii="宋体" w:eastAsia="宋体" w:hAnsi="宋体"/>
                <w:sz w:val="24"/>
                <w:szCs w:val="24"/>
              </w:rPr>
            </w:pPr>
            <w:del w:id="1345" w:author="瑞明 唐" w:date="2019-04-17T18:26: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46" w:author="瑞明 唐" w:date="2019-04-16T16:15:00Z">
              <w:r w:rsidR="00BB747F" w:rsidDel="00C71EF7">
                <w:rPr>
                  <w:noProof/>
                </w:rPr>
                <w:delText>62</w:delText>
              </w:r>
            </w:del>
            <w:del w:id="1347" w:author="瑞明 唐" w:date="2019-04-17T18:26:00Z">
              <w:r w:rsidDel="00B65643">
                <w:fldChar w:fldCharType="end"/>
              </w:r>
              <w:r w:rsidDel="00B65643">
                <w:rPr>
                  <w:rFonts w:hint="eastAsia"/>
                </w:rPr>
                <w:delText>设置阴影</w:delText>
              </w:r>
            </w:del>
          </w:p>
        </w:tc>
      </w:tr>
    </w:tbl>
    <w:p w14:paraId="3DDA0DF0" w14:textId="13660D8D" w:rsidR="00CE39AA" w:rsidRPr="001A4179" w:rsidRDefault="00CE39AA" w:rsidP="00EB3E6E">
      <w:pPr>
        <w:ind w:firstLineChars="200" w:firstLine="509"/>
        <w:rPr>
          <w:rFonts w:ascii="宋体" w:eastAsia="宋体" w:hAnsi="宋体"/>
          <w:sz w:val="24"/>
          <w:szCs w:val="24"/>
        </w:rPr>
      </w:pPr>
    </w:p>
    <w:p w14:paraId="5D8F2875" w14:textId="3805C5E4" w:rsidR="00C34A81" w:rsidRPr="00594FE1" w:rsidRDefault="002D79DF" w:rsidP="00EB3E6E">
      <w:pPr>
        <w:ind w:firstLineChars="200" w:firstLine="509"/>
        <w:rPr>
          <w:rFonts w:ascii="宋体" w:eastAsia="宋体" w:hAnsi="宋体"/>
          <w:sz w:val="24"/>
          <w:szCs w:val="24"/>
        </w:rPr>
      </w:pPr>
      <w:r w:rsidRPr="001A4179">
        <w:rPr>
          <w:rFonts w:ascii="宋体" w:eastAsia="宋体" w:hAnsi="宋体" w:hint="eastAsia"/>
          <w:sz w:val="24"/>
          <w:szCs w:val="24"/>
        </w:rPr>
        <w:t>点击“确定”按钮之后</w:t>
      </w:r>
      <w:r w:rsidR="00555721">
        <w:rPr>
          <w:rFonts w:ascii="宋体" w:eastAsia="宋体" w:hAnsi="宋体" w:hint="eastAsia"/>
          <w:sz w:val="24"/>
          <w:szCs w:val="24"/>
        </w:rPr>
        <w:t>，</w:t>
      </w:r>
      <w:r w:rsidRPr="001A4179">
        <w:rPr>
          <w:rFonts w:ascii="宋体" w:eastAsia="宋体" w:hAnsi="宋体" w:hint="eastAsia"/>
          <w:sz w:val="24"/>
          <w:szCs w:val="24"/>
        </w:rPr>
        <w:t>出现最终效果</w:t>
      </w:r>
      <w:r w:rsidR="00555721">
        <w:rPr>
          <w:rFonts w:ascii="宋体" w:eastAsia="宋体" w:hAnsi="宋体" w:hint="eastAsia"/>
          <w:sz w:val="24"/>
          <w:szCs w:val="24"/>
        </w:rPr>
        <w:t>，</w:t>
      </w:r>
      <w:r w:rsidRPr="001A4179">
        <w:rPr>
          <w:rFonts w:ascii="宋体" w:eastAsia="宋体" w:hAnsi="宋体" w:hint="eastAsia"/>
          <w:sz w:val="24"/>
          <w:szCs w:val="24"/>
        </w:rPr>
        <w:t>如</w:t>
      </w:r>
      <w:ins w:id="1348" w:author="瑞明 唐" w:date="2019-04-17T18:27: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_Ref6418093 \h</w:instrText>
        </w:r>
        <w:r w:rsidR="00B65643">
          <w:rPr>
            <w:rFonts w:ascii="宋体" w:eastAsia="宋体" w:hAnsi="宋体"/>
            <w:sz w:val="24"/>
            <w:szCs w:val="24"/>
          </w:rPr>
          <w:instrText xml:space="preserve"> </w:instrText>
        </w:r>
      </w:ins>
      <w:r w:rsidR="00B65643">
        <w:rPr>
          <w:rFonts w:ascii="宋体" w:eastAsia="宋体" w:hAnsi="宋体"/>
          <w:sz w:val="24"/>
          <w:szCs w:val="24"/>
        </w:rPr>
      </w:r>
      <w:r w:rsidR="00B65643">
        <w:rPr>
          <w:rFonts w:ascii="宋体" w:eastAsia="宋体" w:hAnsi="宋体"/>
          <w:sz w:val="24"/>
          <w:szCs w:val="24"/>
        </w:rPr>
        <w:fldChar w:fldCharType="separate"/>
      </w:r>
      <w:ins w:id="1349" w:author="瑞明 唐" w:date="2019-04-17T23:36:00Z">
        <w:r w:rsidR="00062BC7">
          <w:t xml:space="preserve">图4 - </w:t>
        </w:r>
        <w:r w:rsidR="00062BC7">
          <w:rPr>
            <w:noProof/>
          </w:rPr>
          <w:t>75</w:t>
        </w:r>
        <w:r w:rsidR="00062BC7">
          <w:rPr>
            <w:rFonts w:hint="eastAsia"/>
          </w:rPr>
          <w:t>设置底纹及边框后效果</w:t>
        </w:r>
      </w:ins>
      <w:ins w:id="1350" w:author="瑞明 唐" w:date="2019-04-17T18:27:00Z">
        <w:r w:rsidR="00B65643">
          <w:rPr>
            <w:rFonts w:ascii="宋体" w:eastAsia="宋体" w:hAnsi="宋体"/>
            <w:sz w:val="24"/>
            <w:szCs w:val="24"/>
          </w:rPr>
          <w:fldChar w:fldCharType="end"/>
        </w:r>
      </w:ins>
      <w:del w:id="1351" w:author="瑞明 唐" w:date="2019-04-17T18:27: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Pr="001A4179" w:rsidDel="00B65643">
          <w:rPr>
            <w:rFonts w:ascii="宋体" w:eastAsia="宋体" w:hAnsi="宋体"/>
            <w:sz w:val="24"/>
            <w:szCs w:val="24"/>
          </w:rPr>
          <w:delText>6</w:delText>
        </w:r>
        <w:r w:rsidR="00C34A81" w:rsidDel="00B65643">
          <w:rPr>
            <w:rFonts w:ascii="宋体" w:eastAsia="宋体" w:hAnsi="宋体"/>
            <w:sz w:val="24"/>
            <w:szCs w:val="24"/>
          </w:rPr>
          <w:delText>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C34A81" w14:paraId="787DB13F" w14:textId="77777777" w:rsidTr="001A4179">
        <w:trPr>
          <w:trHeight w:val="4676"/>
        </w:trPr>
        <w:tc>
          <w:tcPr>
            <w:tcW w:w="8528" w:type="dxa"/>
          </w:tcPr>
          <w:p w14:paraId="421877DA" w14:textId="77777777" w:rsidR="00B65643" w:rsidRDefault="00C34A81" w:rsidP="00062BC7">
            <w:pPr>
              <w:keepNext/>
              <w:jc w:val="center"/>
              <w:rPr>
                <w:ins w:id="1352" w:author="瑞明 唐" w:date="2019-04-17T18:27:00Z"/>
              </w:rPr>
            </w:pPr>
            <w:r>
              <w:rPr>
                <w:rFonts w:ascii="宋体" w:eastAsia="宋体" w:hAnsi="宋体"/>
                <w:noProof/>
                <w:sz w:val="24"/>
                <w:szCs w:val="24"/>
              </w:rPr>
              <w:drawing>
                <wp:inline distT="0" distB="0" distL="0" distR="0" wp14:anchorId="3BF120DC" wp14:editId="47814F42">
                  <wp:extent cx="4087031" cy="2662076"/>
                  <wp:effectExtent l="0" t="0" r="8890" b="508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4-63.png"/>
                          <pic:cNvPicPr/>
                        </pic:nvPicPr>
                        <pic:blipFill>
                          <a:blip r:embed="rId97">
                            <a:extLst>
                              <a:ext uri="{28A0092B-C50C-407E-A947-70E740481C1C}">
                                <a14:useLocalDpi xmlns:a14="http://schemas.microsoft.com/office/drawing/2010/main" val="0"/>
                              </a:ext>
                            </a:extLst>
                          </a:blip>
                          <a:stretch>
                            <a:fillRect/>
                          </a:stretch>
                        </pic:blipFill>
                        <pic:spPr>
                          <a:xfrm>
                            <a:off x="0" y="0"/>
                            <a:ext cx="4222750" cy="2750476"/>
                          </a:xfrm>
                          <a:prstGeom prst="rect">
                            <a:avLst/>
                          </a:prstGeom>
                        </pic:spPr>
                      </pic:pic>
                    </a:graphicData>
                  </a:graphic>
                </wp:inline>
              </w:drawing>
            </w:r>
          </w:p>
          <w:p w14:paraId="47A98270" w14:textId="10F5A846" w:rsidR="00C34A81" w:rsidDel="00B65643" w:rsidRDefault="00B65643">
            <w:pPr>
              <w:pStyle w:val="a9"/>
              <w:jc w:val="center"/>
              <w:rPr>
                <w:del w:id="1353" w:author="瑞明 唐" w:date="2019-04-17T18:27:00Z"/>
              </w:rPr>
              <w:pPrChange w:id="1354" w:author="瑞明 唐" w:date="2019-04-17T18:27:00Z">
                <w:pPr>
                  <w:keepNext/>
                  <w:jc w:val="center"/>
                </w:pPr>
              </w:pPrChange>
            </w:pPr>
            <w:bookmarkStart w:id="1355" w:name="_Ref6418093"/>
            <w:ins w:id="1356" w:author="瑞明 唐" w:date="2019-04-17T18:27:00Z">
              <w:r>
                <w:t>图</w:t>
              </w:r>
              <w:r>
                <w:t xml:space="preserve">4 - </w:t>
              </w:r>
              <w:r>
                <w:fldChar w:fldCharType="begin"/>
              </w:r>
              <w:r>
                <w:instrText xml:space="preserve"> SEQ </w:instrText>
              </w:r>
              <w:r>
                <w:instrText>图</w:instrText>
              </w:r>
              <w:r>
                <w:instrText xml:space="preserve">4_- \* ARABIC </w:instrText>
              </w:r>
            </w:ins>
            <w:r>
              <w:fldChar w:fldCharType="separate"/>
            </w:r>
            <w:ins w:id="1357" w:author="瑞明 唐" w:date="2019-04-21T10:07:00Z">
              <w:r w:rsidR="00C93B02">
                <w:rPr>
                  <w:noProof/>
                </w:rPr>
                <w:t>75</w:t>
              </w:r>
            </w:ins>
            <w:ins w:id="1358" w:author="瑞明 唐" w:date="2019-04-17T18:27:00Z">
              <w:r>
                <w:fldChar w:fldCharType="end"/>
              </w:r>
              <w:r>
                <w:rPr>
                  <w:rFonts w:hint="eastAsia"/>
                </w:rPr>
                <w:t>设置底纹及边框后效果</w:t>
              </w:r>
            </w:ins>
            <w:bookmarkEnd w:id="1355"/>
          </w:p>
          <w:p w14:paraId="7A35AEBE" w14:textId="503A1CFD" w:rsidR="00C34A81" w:rsidRPr="00BB747F" w:rsidRDefault="00C34A81" w:rsidP="00062BC7">
            <w:pPr>
              <w:pStyle w:val="a9"/>
              <w:jc w:val="center"/>
              <w:rPr>
                <w:rFonts w:ascii="宋体" w:eastAsia="宋体" w:hAnsi="宋体"/>
                <w:sz w:val="24"/>
                <w:szCs w:val="24"/>
              </w:rPr>
            </w:pPr>
            <w:del w:id="1359" w:author="瑞明 唐" w:date="2019-04-17T18:27: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60" w:author="瑞明 唐" w:date="2019-04-16T16:15:00Z">
              <w:r w:rsidR="00BB747F" w:rsidDel="00C71EF7">
                <w:rPr>
                  <w:noProof/>
                </w:rPr>
                <w:delText>63</w:delText>
              </w:r>
            </w:del>
            <w:del w:id="1361" w:author="瑞明 唐" w:date="2019-04-17T18:27:00Z">
              <w:r w:rsidDel="00B65643">
                <w:fldChar w:fldCharType="end"/>
              </w:r>
              <w:r w:rsidDel="00B65643">
                <w:rPr>
                  <w:rFonts w:hint="eastAsia"/>
                </w:rPr>
                <w:delText>设置底纹及边框后效果</w:delText>
              </w:r>
            </w:del>
          </w:p>
        </w:tc>
      </w:tr>
    </w:tbl>
    <w:p w14:paraId="3FC79A33" w14:textId="77777777" w:rsidR="002D79DF" w:rsidRPr="001A4179" w:rsidRDefault="002D79DF" w:rsidP="002D79DF">
      <w:pPr>
        <w:rPr>
          <w:rFonts w:ascii="宋体" w:eastAsia="宋体" w:hAnsi="宋体"/>
          <w:sz w:val="24"/>
          <w:szCs w:val="24"/>
        </w:rPr>
      </w:pPr>
    </w:p>
    <w:p w14:paraId="67736679" w14:textId="1C63CC36" w:rsidR="002D79DF" w:rsidRPr="001A4179" w:rsidRDefault="002D79DF" w:rsidP="00331106">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 xml:space="preserve">2 </w:t>
      </w:r>
      <w:r w:rsidR="00331106" w:rsidRPr="001A4179">
        <w:rPr>
          <w:rFonts w:ascii="宋体" w:hAnsi="宋体" w:hint="eastAsia"/>
        </w:rPr>
        <w:t>段落排版</w:t>
      </w:r>
    </w:p>
    <w:p w14:paraId="512F28E4" w14:textId="715285A1" w:rsidR="00B34CAE" w:rsidRPr="001A4179" w:rsidRDefault="00954AB6" w:rsidP="00EE6080">
      <w:pPr>
        <w:pStyle w:val="a6"/>
        <w:ind w:firstLine="509"/>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ord排版需要</w:t>
      </w:r>
      <w:r w:rsidR="00EE6080">
        <w:rPr>
          <w:rFonts w:ascii="宋体" w:eastAsia="宋体" w:hAnsi="宋体" w:hint="eastAsia"/>
          <w:sz w:val="24"/>
          <w:szCs w:val="24"/>
        </w:rPr>
        <w:t>对</w:t>
      </w:r>
      <w:r>
        <w:rPr>
          <w:rFonts w:ascii="宋体" w:eastAsia="宋体" w:hAnsi="宋体" w:hint="eastAsia"/>
          <w:sz w:val="24"/>
          <w:szCs w:val="24"/>
        </w:rPr>
        <w:t>文档</w:t>
      </w:r>
      <w:r w:rsidR="00EE6080">
        <w:rPr>
          <w:rFonts w:ascii="宋体" w:eastAsia="宋体" w:hAnsi="宋体" w:hint="eastAsia"/>
          <w:sz w:val="24"/>
          <w:szCs w:val="24"/>
        </w:rPr>
        <w:t>段落格式进行设置，才能产生良好的段落层次，给阅读者良好的</w:t>
      </w:r>
      <w:r>
        <w:rPr>
          <w:rFonts w:ascii="宋体" w:eastAsia="宋体" w:hAnsi="宋体" w:hint="eastAsia"/>
          <w:sz w:val="24"/>
          <w:szCs w:val="24"/>
        </w:rPr>
        <w:t>阅读感</w:t>
      </w:r>
      <w:r w:rsidR="00EE6080">
        <w:rPr>
          <w:rFonts w:ascii="宋体" w:eastAsia="宋体" w:hAnsi="宋体" w:hint="eastAsia"/>
          <w:sz w:val="24"/>
          <w:szCs w:val="24"/>
        </w:rPr>
        <w:t>。</w:t>
      </w:r>
      <w:r w:rsidR="00B34CAE" w:rsidRPr="001A4179">
        <w:rPr>
          <w:rFonts w:ascii="宋体" w:eastAsia="宋体" w:hAnsi="宋体" w:hint="eastAsia"/>
          <w:sz w:val="24"/>
          <w:szCs w:val="24"/>
        </w:rPr>
        <w:t>段落格式</w:t>
      </w:r>
      <w:r w:rsidR="00593B5F">
        <w:rPr>
          <w:rFonts w:ascii="宋体" w:eastAsia="宋体" w:hAnsi="宋体" w:hint="eastAsia"/>
          <w:sz w:val="24"/>
          <w:szCs w:val="24"/>
        </w:rPr>
        <w:t>设置</w:t>
      </w:r>
      <w:r w:rsidR="00B34CAE" w:rsidRPr="001A4179">
        <w:rPr>
          <w:rFonts w:ascii="宋体" w:eastAsia="宋体" w:hAnsi="宋体" w:hint="eastAsia"/>
          <w:sz w:val="24"/>
          <w:szCs w:val="24"/>
        </w:rPr>
        <w:t>包括对齐</w:t>
      </w:r>
      <w:r w:rsidR="00555721">
        <w:rPr>
          <w:rFonts w:ascii="宋体" w:eastAsia="宋体" w:hAnsi="宋体" w:hint="eastAsia"/>
          <w:sz w:val="24"/>
          <w:szCs w:val="24"/>
        </w:rPr>
        <w:t>、</w:t>
      </w:r>
      <w:r w:rsidR="00B34CAE" w:rsidRPr="001A4179">
        <w:rPr>
          <w:rFonts w:ascii="宋体" w:eastAsia="宋体" w:hAnsi="宋体" w:hint="eastAsia"/>
          <w:sz w:val="24"/>
          <w:szCs w:val="24"/>
        </w:rPr>
        <w:t>缩进</w:t>
      </w:r>
      <w:r w:rsidR="00555721">
        <w:rPr>
          <w:rFonts w:ascii="宋体" w:eastAsia="宋体" w:hAnsi="宋体" w:hint="eastAsia"/>
          <w:sz w:val="24"/>
          <w:szCs w:val="24"/>
        </w:rPr>
        <w:t>、</w:t>
      </w:r>
      <w:r w:rsidR="00B34CAE" w:rsidRPr="001A4179">
        <w:rPr>
          <w:rFonts w:ascii="宋体" w:eastAsia="宋体" w:hAnsi="宋体" w:hint="eastAsia"/>
          <w:sz w:val="24"/>
          <w:szCs w:val="24"/>
        </w:rPr>
        <w:t>行间距</w:t>
      </w:r>
      <w:r w:rsidR="00555721">
        <w:rPr>
          <w:rFonts w:ascii="宋体" w:eastAsia="宋体" w:hAnsi="宋体" w:hint="eastAsia"/>
          <w:sz w:val="24"/>
          <w:szCs w:val="24"/>
        </w:rPr>
        <w:t>、</w:t>
      </w:r>
      <w:r w:rsidR="00B34CAE" w:rsidRPr="001A4179">
        <w:rPr>
          <w:rFonts w:ascii="宋体" w:eastAsia="宋体" w:hAnsi="宋体" w:hint="eastAsia"/>
          <w:sz w:val="24"/>
          <w:szCs w:val="24"/>
        </w:rPr>
        <w:t>段间距</w:t>
      </w:r>
      <w:r w:rsidR="00555721">
        <w:rPr>
          <w:rFonts w:ascii="宋体" w:eastAsia="宋体" w:hAnsi="宋体" w:hint="eastAsia"/>
          <w:sz w:val="24"/>
          <w:szCs w:val="24"/>
        </w:rPr>
        <w:t>、</w:t>
      </w:r>
      <w:r w:rsidR="00B34CAE" w:rsidRPr="001A4179">
        <w:rPr>
          <w:rFonts w:ascii="宋体" w:eastAsia="宋体" w:hAnsi="宋体" w:hint="eastAsia"/>
          <w:sz w:val="24"/>
          <w:szCs w:val="24"/>
        </w:rPr>
        <w:t>边框和底纹等。</w:t>
      </w:r>
    </w:p>
    <w:p w14:paraId="1940931D" w14:textId="05DD65B5" w:rsidR="00B34CAE" w:rsidRPr="001A4179" w:rsidRDefault="00B34CAE" w:rsidP="00B34CAE">
      <w:pPr>
        <w:pStyle w:val="a6"/>
        <w:ind w:firstLine="509"/>
        <w:rPr>
          <w:rFonts w:ascii="宋体" w:eastAsia="宋体" w:hAnsi="宋体"/>
          <w:sz w:val="24"/>
          <w:szCs w:val="24"/>
        </w:rPr>
      </w:pPr>
      <w:r w:rsidRPr="001A4179">
        <w:rPr>
          <w:rFonts w:ascii="宋体" w:eastAsia="宋体" w:hAnsi="宋体" w:hint="eastAsia"/>
          <w:sz w:val="24"/>
          <w:szCs w:val="24"/>
        </w:rPr>
        <w:t>所有段落格式设置也遵循“先选中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5D5882AB"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通过“段落”功能区设置</w:t>
      </w:r>
    </w:p>
    <w:p w14:paraId="14E93B70" w14:textId="77F84441" w:rsidR="00593B5F" w:rsidRPr="00594FE1" w:rsidRDefault="00B34CAE" w:rsidP="00954AB6">
      <w:pPr>
        <w:pStyle w:val="a6"/>
        <w:ind w:firstLine="509"/>
        <w:rPr>
          <w:rFonts w:ascii="宋体" w:eastAsia="宋体" w:hAnsi="宋体"/>
          <w:sz w:val="24"/>
          <w:szCs w:val="24"/>
        </w:rPr>
      </w:pPr>
      <w:r w:rsidRPr="001A4179">
        <w:rPr>
          <w:rFonts w:ascii="宋体" w:eastAsia="宋体" w:hAnsi="宋体" w:hint="eastAsia"/>
          <w:sz w:val="24"/>
          <w:szCs w:val="24"/>
        </w:rPr>
        <w:t>在“开始”选项卡</w:t>
      </w:r>
      <w:r w:rsidR="004858AB" w:rsidRPr="001A4179">
        <w:rPr>
          <w:rFonts w:ascii="宋体" w:eastAsia="宋体" w:hAnsi="宋体" w:hint="eastAsia"/>
          <w:sz w:val="24"/>
          <w:szCs w:val="24"/>
        </w:rPr>
        <w:t>下有“段落”功能区</w:t>
      </w:r>
      <w:r w:rsidR="00555721">
        <w:rPr>
          <w:rFonts w:ascii="宋体" w:eastAsia="宋体" w:hAnsi="宋体" w:hint="eastAsia"/>
          <w:sz w:val="24"/>
          <w:szCs w:val="24"/>
        </w:rPr>
        <w:t>，</w:t>
      </w:r>
      <w:r w:rsidR="004858AB" w:rsidRPr="001A4179">
        <w:rPr>
          <w:rFonts w:ascii="宋体" w:eastAsia="宋体" w:hAnsi="宋体" w:hint="eastAsia"/>
          <w:sz w:val="24"/>
          <w:szCs w:val="24"/>
        </w:rPr>
        <w:t>“段落”功能区可以快速对对</w:t>
      </w:r>
      <w:r w:rsidR="004858AB" w:rsidRPr="001A4179">
        <w:rPr>
          <w:rFonts w:ascii="宋体" w:eastAsia="宋体" w:hAnsi="宋体" w:hint="eastAsia"/>
          <w:sz w:val="24"/>
          <w:szCs w:val="24"/>
        </w:rPr>
        <w:lastRenderedPageBreak/>
        <w:t>齐方式</w:t>
      </w:r>
      <w:r w:rsidR="00555721">
        <w:rPr>
          <w:rFonts w:ascii="宋体" w:eastAsia="宋体" w:hAnsi="宋体" w:hint="eastAsia"/>
          <w:sz w:val="24"/>
          <w:szCs w:val="24"/>
        </w:rPr>
        <w:t>、</w:t>
      </w:r>
      <w:r w:rsidR="004858AB" w:rsidRPr="001A4179">
        <w:rPr>
          <w:rFonts w:ascii="宋体" w:eastAsia="宋体" w:hAnsi="宋体" w:hint="eastAsia"/>
          <w:sz w:val="24"/>
          <w:szCs w:val="24"/>
        </w:rPr>
        <w:t>段落间距</w:t>
      </w:r>
      <w:r w:rsidR="00555721">
        <w:rPr>
          <w:rFonts w:ascii="宋体" w:eastAsia="宋体" w:hAnsi="宋体" w:hint="eastAsia"/>
          <w:sz w:val="24"/>
          <w:szCs w:val="24"/>
        </w:rPr>
        <w:t>、</w:t>
      </w:r>
      <w:r w:rsidR="004858AB" w:rsidRPr="001A4179">
        <w:rPr>
          <w:rFonts w:ascii="宋体" w:eastAsia="宋体" w:hAnsi="宋体" w:hint="eastAsia"/>
          <w:sz w:val="24"/>
          <w:szCs w:val="24"/>
        </w:rPr>
        <w:t>项目符号进行设置</w:t>
      </w:r>
      <w:r w:rsidR="00555721">
        <w:rPr>
          <w:rFonts w:ascii="宋体" w:eastAsia="宋体" w:hAnsi="宋体" w:hint="eastAsia"/>
          <w:sz w:val="24"/>
          <w:szCs w:val="24"/>
        </w:rPr>
        <w:t>，</w:t>
      </w:r>
      <w:r w:rsidR="004858AB" w:rsidRPr="001A4179">
        <w:rPr>
          <w:rFonts w:ascii="宋体" w:eastAsia="宋体" w:hAnsi="宋体" w:hint="eastAsia"/>
          <w:sz w:val="24"/>
          <w:szCs w:val="24"/>
        </w:rPr>
        <w:t>如</w:t>
      </w:r>
      <w:ins w:id="1362" w:author="瑞明 唐" w:date="2019-04-17T18:48:00Z">
        <w:r w:rsidR="002775BD">
          <w:rPr>
            <w:rFonts w:ascii="宋体" w:eastAsia="宋体" w:hAnsi="宋体"/>
            <w:sz w:val="24"/>
            <w:szCs w:val="24"/>
          </w:rPr>
          <w:fldChar w:fldCharType="begin"/>
        </w:r>
        <w:r w:rsidR="002775BD">
          <w:rPr>
            <w:rFonts w:ascii="宋体" w:eastAsia="宋体" w:hAnsi="宋体"/>
            <w:sz w:val="24"/>
            <w:szCs w:val="24"/>
          </w:rPr>
          <w:instrText xml:space="preserve"> </w:instrText>
        </w:r>
        <w:r w:rsidR="002775BD">
          <w:rPr>
            <w:rFonts w:ascii="宋体" w:eastAsia="宋体" w:hAnsi="宋体" w:hint="eastAsia"/>
            <w:sz w:val="24"/>
            <w:szCs w:val="24"/>
          </w:rPr>
          <w:instrText>REF _Ref6419307 \h</w:instrText>
        </w:r>
        <w:r w:rsidR="002775BD">
          <w:rPr>
            <w:rFonts w:ascii="宋体" w:eastAsia="宋体" w:hAnsi="宋体"/>
            <w:sz w:val="24"/>
            <w:szCs w:val="24"/>
          </w:rPr>
          <w:instrText xml:space="preserve"> </w:instrText>
        </w:r>
      </w:ins>
      <w:r w:rsidR="002775BD">
        <w:rPr>
          <w:rFonts w:ascii="宋体" w:eastAsia="宋体" w:hAnsi="宋体"/>
          <w:sz w:val="24"/>
          <w:szCs w:val="24"/>
        </w:rPr>
      </w:r>
      <w:r w:rsidR="002775BD">
        <w:rPr>
          <w:rFonts w:ascii="宋体" w:eastAsia="宋体" w:hAnsi="宋体"/>
          <w:sz w:val="24"/>
          <w:szCs w:val="24"/>
        </w:rPr>
        <w:fldChar w:fldCharType="separate"/>
      </w:r>
      <w:ins w:id="1363" w:author="瑞明 唐" w:date="2019-04-17T23:36:00Z">
        <w:r w:rsidR="00062BC7">
          <w:t xml:space="preserve">图4 - </w:t>
        </w:r>
        <w:r w:rsidR="00062BC7">
          <w:rPr>
            <w:noProof/>
          </w:rPr>
          <w:t>76</w:t>
        </w:r>
        <w:r w:rsidR="00062BC7">
          <w:rPr>
            <w:rFonts w:hint="eastAsia"/>
          </w:rPr>
          <w:t>功能区段落分组</w:t>
        </w:r>
      </w:ins>
      <w:ins w:id="1364" w:author="瑞明 唐" w:date="2019-04-17T18:48:00Z">
        <w:r w:rsidR="002775BD">
          <w:rPr>
            <w:rFonts w:ascii="宋体" w:eastAsia="宋体" w:hAnsi="宋体"/>
            <w:sz w:val="24"/>
            <w:szCs w:val="24"/>
          </w:rPr>
          <w:fldChar w:fldCharType="end"/>
        </w:r>
      </w:ins>
      <w:del w:id="1365" w:author="瑞明 唐" w:date="2019-04-17T18:48:00Z">
        <w:r w:rsidR="004858AB" w:rsidRPr="001A4179" w:rsidDel="002775BD">
          <w:rPr>
            <w:rFonts w:ascii="宋体" w:eastAsia="宋体" w:hAnsi="宋体" w:hint="eastAsia"/>
            <w:sz w:val="24"/>
            <w:szCs w:val="24"/>
          </w:rPr>
          <w:delText>图</w:delText>
        </w:r>
        <w:r w:rsidR="004858AB" w:rsidRPr="001A4179" w:rsidDel="002775BD">
          <w:rPr>
            <w:rFonts w:ascii="宋体" w:eastAsia="宋体" w:hAnsi="宋体"/>
            <w:sz w:val="24"/>
            <w:szCs w:val="24"/>
          </w:rPr>
          <w:delText>4</w:delText>
        </w:r>
        <w:r w:rsidR="00D96DA5" w:rsidDel="002775BD">
          <w:rPr>
            <w:rFonts w:ascii="宋体" w:eastAsia="宋体" w:hAnsi="宋体"/>
            <w:sz w:val="24"/>
            <w:szCs w:val="24"/>
          </w:rPr>
          <w:delText>-</w:delText>
        </w:r>
        <w:r w:rsidR="004858AB" w:rsidRPr="001A4179" w:rsidDel="002775BD">
          <w:rPr>
            <w:rFonts w:ascii="宋体" w:eastAsia="宋体" w:hAnsi="宋体"/>
            <w:sz w:val="24"/>
            <w:szCs w:val="24"/>
          </w:rPr>
          <w:delText>6</w:delText>
        </w:r>
        <w:r w:rsidR="00593B5F" w:rsidDel="002775BD">
          <w:rPr>
            <w:rFonts w:ascii="宋体" w:eastAsia="宋体" w:hAnsi="宋体"/>
            <w:sz w:val="24"/>
            <w:szCs w:val="24"/>
          </w:rPr>
          <w:delText>4</w:delText>
        </w:r>
      </w:del>
      <w:r w:rsidR="004858AB"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2"/>
      </w:tblGrid>
      <w:tr w:rsidR="00593B5F" w14:paraId="764E23BC" w14:textId="77777777" w:rsidTr="001A4179">
        <w:tc>
          <w:tcPr>
            <w:tcW w:w="5000" w:type="pct"/>
          </w:tcPr>
          <w:p w14:paraId="137D201F" w14:textId="77777777" w:rsidR="00C1541F" w:rsidRDefault="00593B5F" w:rsidP="00062BC7">
            <w:pPr>
              <w:pStyle w:val="a6"/>
              <w:keepNext/>
              <w:ind w:firstLineChars="0" w:firstLine="0"/>
              <w:jc w:val="center"/>
              <w:rPr>
                <w:ins w:id="1366" w:author="瑞明 唐" w:date="2019-04-17T18:47:00Z"/>
              </w:rPr>
            </w:pPr>
            <w:r>
              <w:rPr>
                <w:rFonts w:ascii="宋体" w:eastAsia="宋体" w:hAnsi="宋体"/>
                <w:noProof/>
                <w:sz w:val="24"/>
                <w:szCs w:val="24"/>
              </w:rPr>
              <w:drawing>
                <wp:inline distT="0" distB="0" distL="0" distR="0" wp14:anchorId="1B82DFEA" wp14:editId="60F1E11A">
                  <wp:extent cx="3818417" cy="77063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4-64.png"/>
                          <pic:cNvPicPr/>
                        </pic:nvPicPr>
                        <pic:blipFill>
                          <a:blip r:embed="rId98">
                            <a:extLst>
                              <a:ext uri="{28A0092B-C50C-407E-A947-70E740481C1C}">
                                <a14:useLocalDpi xmlns:a14="http://schemas.microsoft.com/office/drawing/2010/main" val="0"/>
                              </a:ext>
                            </a:extLst>
                          </a:blip>
                          <a:stretch>
                            <a:fillRect/>
                          </a:stretch>
                        </pic:blipFill>
                        <pic:spPr>
                          <a:xfrm>
                            <a:off x="0" y="0"/>
                            <a:ext cx="4417115" cy="891466"/>
                          </a:xfrm>
                          <a:prstGeom prst="rect">
                            <a:avLst/>
                          </a:prstGeom>
                        </pic:spPr>
                      </pic:pic>
                    </a:graphicData>
                  </a:graphic>
                </wp:inline>
              </w:drawing>
            </w:r>
          </w:p>
          <w:p w14:paraId="38318630" w14:textId="680610D9" w:rsidR="005F2FDA" w:rsidDel="002775BD" w:rsidRDefault="00C1541F">
            <w:pPr>
              <w:pStyle w:val="a9"/>
              <w:jc w:val="center"/>
              <w:rPr>
                <w:del w:id="1367" w:author="瑞明 唐" w:date="2019-04-17T18:47:00Z"/>
              </w:rPr>
              <w:pPrChange w:id="1368" w:author="瑞明 唐" w:date="2019-04-17T18:47:00Z">
                <w:pPr>
                  <w:pStyle w:val="a6"/>
                  <w:keepNext/>
                  <w:ind w:firstLineChars="0" w:firstLine="0"/>
                  <w:jc w:val="center"/>
                </w:pPr>
              </w:pPrChange>
            </w:pPr>
            <w:bookmarkStart w:id="1369" w:name="_Ref6419307"/>
            <w:ins w:id="1370" w:author="瑞明 唐" w:date="2019-04-17T18:47:00Z">
              <w:r>
                <w:t>图</w:t>
              </w:r>
              <w:r>
                <w:t xml:space="preserve">4 - </w:t>
              </w:r>
              <w:r>
                <w:fldChar w:fldCharType="begin"/>
              </w:r>
              <w:r>
                <w:instrText xml:space="preserve"> SEQ </w:instrText>
              </w:r>
              <w:r>
                <w:instrText>图</w:instrText>
              </w:r>
              <w:r>
                <w:instrText xml:space="preserve">4_- \* ARABIC </w:instrText>
              </w:r>
            </w:ins>
            <w:r>
              <w:fldChar w:fldCharType="separate"/>
            </w:r>
            <w:ins w:id="1371" w:author="瑞明 唐" w:date="2019-04-21T10:07:00Z">
              <w:r w:rsidR="00C93B02">
                <w:rPr>
                  <w:noProof/>
                </w:rPr>
                <w:t>76</w:t>
              </w:r>
            </w:ins>
            <w:ins w:id="1372" w:author="瑞明 唐" w:date="2019-04-17T18:47:00Z">
              <w:r>
                <w:fldChar w:fldCharType="end"/>
              </w:r>
              <w:r>
                <w:rPr>
                  <w:rFonts w:hint="eastAsia"/>
                </w:rPr>
                <w:t>功能区段落分组</w:t>
              </w:r>
            </w:ins>
            <w:bookmarkEnd w:id="1369"/>
          </w:p>
          <w:p w14:paraId="752A6413" w14:textId="546926DE" w:rsidR="00593B5F" w:rsidRPr="00BB747F" w:rsidRDefault="005F2FDA" w:rsidP="00062BC7">
            <w:pPr>
              <w:pStyle w:val="a9"/>
              <w:jc w:val="center"/>
              <w:rPr>
                <w:rFonts w:ascii="宋体" w:eastAsia="宋体" w:hAnsi="宋体"/>
                <w:sz w:val="24"/>
                <w:szCs w:val="24"/>
              </w:rPr>
            </w:pPr>
            <w:del w:id="1373" w:author="瑞明 唐" w:date="2019-04-17T18:47:00Z">
              <w:r w:rsidDel="00C1541F">
                <w:delText>图</w:delText>
              </w:r>
              <w:r w:rsidDel="00C1541F">
                <w:delText xml:space="preserve"> 4 </w:delText>
              </w:r>
              <w:r w:rsidR="00D96DA5" w:rsidDel="00C1541F">
                <w:delText>-</w:delText>
              </w:r>
              <w:r w:rsidDel="00C1541F">
                <w:delText xml:space="preserve"> </w:delText>
              </w:r>
              <w:r w:rsidDel="00C1541F">
                <w:fldChar w:fldCharType="begin"/>
              </w:r>
              <w:r w:rsidDel="00C1541F">
                <w:delInstrText xml:space="preserve"> SEQ </w:delInstrText>
              </w:r>
              <w:r w:rsidDel="00C1541F">
                <w:delInstrText>图</w:delInstrText>
              </w:r>
              <w:r w:rsidDel="00C1541F">
                <w:delInstrText xml:space="preserve">_4_- \* ARABIC </w:delInstrText>
              </w:r>
              <w:r w:rsidDel="00C1541F">
                <w:fldChar w:fldCharType="separate"/>
              </w:r>
            </w:del>
            <w:del w:id="1374" w:author="瑞明 唐" w:date="2019-04-16T16:15:00Z">
              <w:r w:rsidR="00BB747F" w:rsidDel="00C71EF7">
                <w:rPr>
                  <w:noProof/>
                </w:rPr>
                <w:delText>64</w:delText>
              </w:r>
            </w:del>
            <w:del w:id="1375" w:author="瑞明 唐" w:date="2019-04-17T18:47:00Z">
              <w:r w:rsidDel="00C1541F">
                <w:fldChar w:fldCharType="end"/>
              </w:r>
              <w:r w:rsidDel="00C1541F">
                <w:rPr>
                  <w:rFonts w:hint="eastAsia"/>
                </w:rPr>
                <w:delText>段落功能区</w:delText>
              </w:r>
            </w:del>
          </w:p>
        </w:tc>
      </w:tr>
    </w:tbl>
    <w:p w14:paraId="2799D0BC" w14:textId="404AE969" w:rsidR="004858AB" w:rsidRPr="001A4179" w:rsidRDefault="004858AB" w:rsidP="003C5E40">
      <w:pPr>
        <w:pStyle w:val="a6"/>
        <w:ind w:left="509" w:firstLineChars="0" w:firstLine="0"/>
        <w:rPr>
          <w:rFonts w:ascii="宋体" w:eastAsia="宋体" w:hAnsi="宋体"/>
          <w:sz w:val="24"/>
          <w:szCs w:val="24"/>
        </w:rPr>
      </w:pPr>
    </w:p>
    <w:p w14:paraId="52E98461"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通过“段落”对话框进行设置</w:t>
      </w:r>
    </w:p>
    <w:p w14:paraId="72E994E3" w14:textId="1E29A7EA" w:rsidR="00A112BA" w:rsidRPr="00594FE1"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在“开始”选项卡下的“段落”功能区右下角</w:t>
      </w:r>
      <w:r w:rsidR="00555721">
        <w:rPr>
          <w:rFonts w:ascii="宋体" w:eastAsia="宋体" w:hAnsi="宋体" w:hint="eastAsia"/>
          <w:sz w:val="24"/>
          <w:szCs w:val="24"/>
        </w:rPr>
        <w:t>，</w:t>
      </w:r>
      <w:r w:rsidRPr="001A4179">
        <w:rPr>
          <w:rFonts w:ascii="宋体" w:eastAsia="宋体" w:hAnsi="宋体" w:hint="eastAsia"/>
          <w:sz w:val="24"/>
          <w:szCs w:val="24"/>
        </w:rPr>
        <w:t>有“段落”对话框启动按钮</w:t>
      </w:r>
      <w:r w:rsidR="00555721">
        <w:rPr>
          <w:rFonts w:ascii="宋体" w:eastAsia="宋体" w:hAnsi="宋体" w:hint="eastAsia"/>
          <w:sz w:val="24"/>
          <w:szCs w:val="24"/>
        </w:rPr>
        <w:t>，</w:t>
      </w:r>
      <w:r w:rsidRPr="001A4179">
        <w:rPr>
          <w:rFonts w:ascii="宋体" w:eastAsia="宋体" w:hAnsi="宋体" w:hint="eastAsia"/>
          <w:sz w:val="24"/>
          <w:szCs w:val="24"/>
        </w:rPr>
        <w:t>单击它打开“段落”对话框</w:t>
      </w:r>
      <w:r w:rsidR="00555721">
        <w:rPr>
          <w:rFonts w:ascii="宋体" w:eastAsia="宋体" w:hAnsi="宋体" w:hint="eastAsia"/>
          <w:sz w:val="24"/>
          <w:szCs w:val="24"/>
        </w:rPr>
        <w:t>，</w:t>
      </w:r>
      <w:r w:rsidRPr="001A4179">
        <w:rPr>
          <w:rFonts w:ascii="宋体" w:eastAsia="宋体" w:hAnsi="宋体" w:hint="eastAsia"/>
          <w:sz w:val="24"/>
          <w:szCs w:val="24"/>
        </w:rPr>
        <w:t>如</w:t>
      </w:r>
      <w:ins w:id="1376" w:author="瑞明 唐" w:date="2019-04-17T19:19:00Z">
        <w:r w:rsidR="00477A24">
          <w:rPr>
            <w:rFonts w:ascii="宋体" w:eastAsia="宋体" w:hAnsi="宋体"/>
            <w:sz w:val="24"/>
            <w:szCs w:val="24"/>
          </w:rPr>
          <w:fldChar w:fldCharType="begin"/>
        </w:r>
        <w:r w:rsidR="00477A24">
          <w:rPr>
            <w:rFonts w:ascii="宋体" w:eastAsia="宋体" w:hAnsi="宋体"/>
            <w:sz w:val="24"/>
            <w:szCs w:val="24"/>
          </w:rPr>
          <w:instrText xml:space="preserve"> </w:instrText>
        </w:r>
        <w:r w:rsidR="00477A24">
          <w:rPr>
            <w:rFonts w:ascii="宋体" w:eastAsia="宋体" w:hAnsi="宋体" w:hint="eastAsia"/>
            <w:sz w:val="24"/>
            <w:szCs w:val="24"/>
          </w:rPr>
          <w:instrText>REF _Ref6421197 \h</w:instrText>
        </w:r>
        <w:r w:rsidR="00477A24">
          <w:rPr>
            <w:rFonts w:ascii="宋体" w:eastAsia="宋体" w:hAnsi="宋体"/>
            <w:sz w:val="24"/>
            <w:szCs w:val="24"/>
          </w:rPr>
          <w:instrText xml:space="preserve"> </w:instrText>
        </w:r>
      </w:ins>
      <w:r w:rsidR="00477A24">
        <w:rPr>
          <w:rFonts w:ascii="宋体" w:eastAsia="宋体" w:hAnsi="宋体"/>
          <w:sz w:val="24"/>
          <w:szCs w:val="24"/>
        </w:rPr>
      </w:r>
      <w:r w:rsidR="00477A24">
        <w:rPr>
          <w:rFonts w:ascii="宋体" w:eastAsia="宋体" w:hAnsi="宋体"/>
          <w:sz w:val="24"/>
          <w:szCs w:val="24"/>
        </w:rPr>
        <w:fldChar w:fldCharType="separate"/>
      </w:r>
      <w:ins w:id="1377" w:author="瑞明 唐" w:date="2019-04-17T23:36:00Z">
        <w:r w:rsidR="00062BC7">
          <w:t xml:space="preserve">图4 - </w:t>
        </w:r>
        <w:r w:rsidR="00062BC7">
          <w:rPr>
            <w:noProof/>
          </w:rPr>
          <w:t>77</w:t>
        </w:r>
        <w:r w:rsidR="00062BC7">
          <w:rPr>
            <w:rFonts w:hint="eastAsia"/>
          </w:rPr>
          <w:t>段落设置对话框</w:t>
        </w:r>
      </w:ins>
      <w:ins w:id="1378" w:author="瑞明 唐" w:date="2019-04-17T19:19:00Z">
        <w:r w:rsidR="00477A24">
          <w:rPr>
            <w:rFonts w:ascii="宋体" w:eastAsia="宋体" w:hAnsi="宋体"/>
            <w:sz w:val="24"/>
            <w:szCs w:val="24"/>
          </w:rPr>
          <w:fldChar w:fldCharType="end"/>
        </w:r>
      </w:ins>
      <w:del w:id="1379" w:author="瑞明 唐" w:date="2019-04-17T19:19:00Z">
        <w:r w:rsidRPr="001A4179" w:rsidDel="00477A24">
          <w:rPr>
            <w:rFonts w:ascii="宋体" w:eastAsia="宋体" w:hAnsi="宋体" w:hint="eastAsia"/>
            <w:sz w:val="24"/>
            <w:szCs w:val="24"/>
          </w:rPr>
          <w:delText>图</w:delText>
        </w:r>
        <w:r w:rsidRPr="001A4179" w:rsidDel="00477A24">
          <w:rPr>
            <w:rFonts w:ascii="宋体" w:eastAsia="宋体" w:hAnsi="宋体"/>
            <w:sz w:val="24"/>
            <w:szCs w:val="24"/>
          </w:rPr>
          <w:delText>4</w:delText>
        </w:r>
        <w:r w:rsidR="00D96DA5" w:rsidDel="00477A24">
          <w:rPr>
            <w:rFonts w:ascii="宋体" w:eastAsia="宋体" w:hAnsi="宋体"/>
            <w:sz w:val="24"/>
            <w:szCs w:val="24"/>
          </w:rPr>
          <w:delText>-</w:delText>
        </w:r>
        <w:r w:rsidRPr="001A4179" w:rsidDel="00477A24">
          <w:rPr>
            <w:rFonts w:ascii="宋体" w:eastAsia="宋体" w:hAnsi="宋体"/>
            <w:sz w:val="24"/>
            <w:szCs w:val="24"/>
          </w:rPr>
          <w:delText>6</w:delText>
        </w:r>
        <w:r w:rsidR="00A112BA" w:rsidDel="00477A24">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654"/>
        <w:gridCol w:w="2880"/>
      </w:tblGrid>
      <w:tr w:rsidR="00A112BA" w14:paraId="29911EED" w14:textId="42E32FE4" w:rsidTr="001A4179">
        <w:tc>
          <w:tcPr>
            <w:tcW w:w="2915" w:type="dxa"/>
          </w:tcPr>
          <w:p w14:paraId="1448BB74" w14:textId="77777777" w:rsidR="002775BD" w:rsidRDefault="00A112BA" w:rsidP="00062BC7">
            <w:pPr>
              <w:pStyle w:val="a6"/>
              <w:keepNext/>
              <w:ind w:firstLineChars="0" w:firstLine="0"/>
              <w:jc w:val="center"/>
              <w:rPr>
                <w:ins w:id="1380" w:author="瑞明 唐" w:date="2019-04-17T18:48:00Z"/>
              </w:rPr>
            </w:pPr>
            <w:r>
              <w:rPr>
                <w:rFonts w:ascii="宋体" w:eastAsia="宋体" w:hAnsi="宋体"/>
                <w:noProof/>
                <w:sz w:val="24"/>
                <w:szCs w:val="24"/>
              </w:rPr>
              <w:drawing>
                <wp:inline distT="0" distB="0" distL="0" distR="0" wp14:anchorId="4E23501B" wp14:editId="3A559456">
                  <wp:extent cx="1862045" cy="2609720"/>
                  <wp:effectExtent l="0" t="0" r="508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4-65.png"/>
                          <pic:cNvPicPr/>
                        </pic:nvPicPr>
                        <pic:blipFill>
                          <a:blip r:embed="rId99">
                            <a:extLst>
                              <a:ext uri="{28A0092B-C50C-407E-A947-70E740481C1C}">
                                <a14:useLocalDpi xmlns:a14="http://schemas.microsoft.com/office/drawing/2010/main" val="0"/>
                              </a:ext>
                            </a:extLst>
                          </a:blip>
                          <a:stretch>
                            <a:fillRect/>
                          </a:stretch>
                        </pic:blipFill>
                        <pic:spPr>
                          <a:xfrm>
                            <a:off x="0" y="0"/>
                            <a:ext cx="1884544" cy="2641253"/>
                          </a:xfrm>
                          <a:prstGeom prst="rect">
                            <a:avLst/>
                          </a:prstGeom>
                        </pic:spPr>
                      </pic:pic>
                    </a:graphicData>
                  </a:graphic>
                </wp:inline>
              </w:drawing>
            </w:r>
          </w:p>
          <w:p w14:paraId="204FF098" w14:textId="4E1BCC55" w:rsidR="00A112BA" w:rsidDel="002775BD" w:rsidRDefault="002775BD">
            <w:pPr>
              <w:pStyle w:val="a9"/>
              <w:jc w:val="center"/>
              <w:rPr>
                <w:del w:id="1381" w:author="瑞明 唐" w:date="2019-04-17T18:50:00Z"/>
              </w:rPr>
              <w:pPrChange w:id="1382" w:author="瑞明 唐" w:date="2019-04-17T18:50:00Z">
                <w:pPr>
                  <w:pStyle w:val="a6"/>
                  <w:keepNext/>
                  <w:ind w:firstLineChars="0" w:firstLine="0"/>
                  <w:jc w:val="center"/>
                </w:pPr>
              </w:pPrChange>
            </w:pPr>
            <w:bookmarkStart w:id="1383" w:name="_Ref6421197"/>
            <w:ins w:id="1384"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385" w:author="瑞明 唐" w:date="2019-04-21T10:07:00Z">
              <w:r w:rsidR="00C93B02">
                <w:rPr>
                  <w:noProof/>
                </w:rPr>
                <w:t>77</w:t>
              </w:r>
            </w:ins>
            <w:ins w:id="1386" w:author="瑞明 唐" w:date="2019-04-17T18:48:00Z">
              <w:r>
                <w:fldChar w:fldCharType="end"/>
              </w:r>
              <w:r>
                <w:rPr>
                  <w:rFonts w:hint="eastAsia"/>
                </w:rPr>
                <w:t>段落设置对话框</w:t>
              </w:r>
            </w:ins>
            <w:bookmarkEnd w:id="1383"/>
          </w:p>
          <w:p w14:paraId="12EBFBF5" w14:textId="41FBE35A" w:rsidR="00A112BA" w:rsidRPr="00BB747F" w:rsidRDefault="00A112BA" w:rsidP="00062BC7">
            <w:pPr>
              <w:pStyle w:val="a9"/>
              <w:jc w:val="center"/>
              <w:rPr>
                <w:rFonts w:ascii="宋体" w:eastAsia="宋体" w:hAnsi="宋体"/>
                <w:sz w:val="24"/>
                <w:szCs w:val="24"/>
              </w:rPr>
            </w:pPr>
            <w:del w:id="1387"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388" w:author="瑞明 唐" w:date="2019-04-16T16:15:00Z">
              <w:r w:rsidR="00BB747F" w:rsidDel="00C71EF7">
                <w:rPr>
                  <w:noProof/>
                </w:rPr>
                <w:delText>65</w:delText>
              </w:r>
            </w:del>
            <w:del w:id="1389" w:author="瑞明 唐" w:date="2019-04-17T18:50:00Z">
              <w:r w:rsidDel="002775BD">
                <w:fldChar w:fldCharType="end"/>
              </w:r>
              <w:r w:rsidDel="002775BD">
                <w:rPr>
                  <w:rFonts w:hint="eastAsia"/>
                </w:rPr>
                <w:delText>段落设置对话框</w:delText>
              </w:r>
            </w:del>
          </w:p>
        </w:tc>
        <w:tc>
          <w:tcPr>
            <w:tcW w:w="2722" w:type="dxa"/>
          </w:tcPr>
          <w:p w14:paraId="5D708A8F" w14:textId="77777777" w:rsidR="002775BD" w:rsidRDefault="00A112BA">
            <w:pPr>
              <w:pStyle w:val="a6"/>
              <w:keepNext/>
              <w:ind w:firstLineChars="0" w:firstLine="0"/>
              <w:jc w:val="center"/>
              <w:rPr>
                <w:ins w:id="1390" w:author="瑞明 唐" w:date="2019-04-17T18:48:00Z"/>
              </w:rPr>
            </w:pPr>
            <w:r>
              <w:rPr>
                <w:rFonts w:ascii="宋体" w:eastAsia="宋体" w:hAnsi="宋体"/>
                <w:noProof/>
                <w:sz w:val="24"/>
                <w:szCs w:val="24"/>
              </w:rPr>
              <w:drawing>
                <wp:inline distT="0" distB="0" distL="0" distR="0" wp14:anchorId="4703A439" wp14:editId="002884AF">
                  <wp:extent cx="1629501" cy="1181256"/>
                  <wp:effectExtent l="0" t="0" r="889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4-66.png"/>
                          <pic:cNvPicPr/>
                        </pic:nvPicPr>
                        <pic:blipFill>
                          <a:blip r:embed="rId100">
                            <a:extLst>
                              <a:ext uri="{28A0092B-C50C-407E-A947-70E740481C1C}">
                                <a14:useLocalDpi xmlns:a14="http://schemas.microsoft.com/office/drawing/2010/main" val="0"/>
                              </a:ext>
                            </a:extLst>
                          </a:blip>
                          <a:stretch>
                            <a:fillRect/>
                          </a:stretch>
                        </pic:blipFill>
                        <pic:spPr>
                          <a:xfrm>
                            <a:off x="0" y="0"/>
                            <a:ext cx="1656139" cy="1200567"/>
                          </a:xfrm>
                          <a:prstGeom prst="rect">
                            <a:avLst/>
                          </a:prstGeom>
                        </pic:spPr>
                      </pic:pic>
                    </a:graphicData>
                  </a:graphic>
                </wp:inline>
              </w:drawing>
            </w:r>
          </w:p>
          <w:p w14:paraId="3CE390C8" w14:textId="45BDDA73" w:rsidR="004B08D0" w:rsidDel="002775BD" w:rsidRDefault="002775BD">
            <w:pPr>
              <w:pStyle w:val="a9"/>
              <w:jc w:val="center"/>
              <w:rPr>
                <w:del w:id="1391" w:author="瑞明 唐" w:date="2019-04-17T18:50:00Z"/>
              </w:rPr>
              <w:pPrChange w:id="1392" w:author="瑞明 唐" w:date="2019-04-17T18:50:00Z">
                <w:pPr>
                  <w:pStyle w:val="a6"/>
                  <w:keepNext/>
                  <w:ind w:firstLineChars="0" w:firstLine="0"/>
                  <w:jc w:val="center"/>
                </w:pPr>
              </w:pPrChange>
            </w:pPr>
            <w:bookmarkStart w:id="1393" w:name="_Ref6421234"/>
            <w:ins w:id="1394"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395" w:author="瑞明 唐" w:date="2019-04-21T10:07:00Z">
              <w:r w:rsidR="00C93B02">
                <w:rPr>
                  <w:noProof/>
                </w:rPr>
                <w:t>78</w:t>
              </w:r>
            </w:ins>
            <w:ins w:id="1396" w:author="瑞明 唐" w:date="2019-04-17T18:48:00Z">
              <w:r>
                <w:fldChar w:fldCharType="end"/>
              </w:r>
              <w:r>
                <w:rPr>
                  <w:rFonts w:hint="eastAsia"/>
                </w:rPr>
                <w:t>项目符号</w:t>
              </w:r>
            </w:ins>
            <w:bookmarkEnd w:id="1393"/>
          </w:p>
          <w:p w14:paraId="022D93F0" w14:textId="4C50CF91" w:rsidR="00A112BA" w:rsidRDefault="004B08D0" w:rsidP="00062BC7">
            <w:pPr>
              <w:pStyle w:val="a9"/>
              <w:jc w:val="center"/>
              <w:rPr>
                <w:rFonts w:ascii="宋体" w:eastAsia="宋体" w:hAnsi="宋体"/>
                <w:sz w:val="24"/>
                <w:szCs w:val="24"/>
              </w:rPr>
            </w:pPr>
            <w:del w:id="1397"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398" w:author="瑞明 唐" w:date="2019-04-16T16:15:00Z">
              <w:r w:rsidR="00BB747F" w:rsidDel="00C71EF7">
                <w:rPr>
                  <w:noProof/>
                </w:rPr>
                <w:delText>66</w:delText>
              </w:r>
            </w:del>
            <w:del w:id="1399" w:author="瑞明 唐" w:date="2019-04-17T18:50:00Z">
              <w:r w:rsidDel="002775BD">
                <w:fldChar w:fldCharType="end"/>
              </w:r>
              <w:r w:rsidDel="002775BD">
                <w:rPr>
                  <w:rFonts w:hint="eastAsia"/>
                </w:rPr>
                <w:delText>项目符号</w:delText>
              </w:r>
            </w:del>
          </w:p>
        </w:tc>
        <w:tc>
          <w:tcPr>
            <w:tcW w:w="2891" w:type="dxa"/>
          </w:tcPr>
          <w:p w14:paraId="06E26B99" w14:textId="77777777" w:rsidR="002775BD" w:rsidRDefault="00A112BA">
            <w:pPr>
              <w:pStyle w:val="a6"/>
              <w:keepNext/>
              <w:ind w:firstLineChars="0" w:firstLine="0"/>
              <w:jc w:val="center"/>
              <w:rPr>
                <w:ins w:id="1400" w:author="瑞明 唐" w:date="2019-04-17T18:48:00Z"/>
              </w:rPr>
            </w:pPr>
            <w:r>
              <w:rPr>
                <w:rFonts w:ascii="宋体" w:eastAsia="宋体" w:hAnsi="宋体"/>
                <w:noProof/>
                <w:sz w:val="24"/>
                <w:szCs w:val="24"/>
              </w:rPr>
              <w:drawing>
                <wp:inline distT="0" distB="0" distL="0" distR="0" wp14:anchorId="1AD46130" wp14:editId="2D76CE18">
                  <wp:extent cx="1785518" cy="1610253"/>
                  <wp:effectExtent l="0" t="0" r="571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4-6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96885" cy="1620504"/>
                          </a:xfrm>
                          <a:prstGeom prst="rect">
                            <a:avLst/>
                          </a:prstGeom>
                        </pic:spPr>
                      </pic:pic>
                    </a:graphicData>
                  </a:graphic>
                </wp:inline>
              </w:drawing>
            </w:r>
          </w:p>
          <w:p w14:paraId="52D23409" w14:textId="623265F6" w:rsidR="004B08D0" w:rsidDel="002775BD" w:rsidRDefault="002775BD">
            <w:pPr>
              <w:pStyle w:val="a9"/>
              <w:jc w:val="center"/>
              <w:rPr>
                <w:del w:id="1401" w:author="瑞明 唐" w:date="2019-04-17T18:50:00Z"/>
              </w:rPr>
              <w:pPrChange w:id="1402" w:author="瑞明 唐" w:date="2019-04-17T18:50:00Z">
                <w:pPr>
                  <w:pStyle w:val="a6"/>
                  <w:keepNext/>
                  <w:ind w:firstLineChars="0" w:firstLine="0"/>
                  <w:jc w:val="center"/>
                </w:pPr>
              </w:pPrChange>
            </w:pPr>
            <w:bookmarkStart w:id="1403" w:name="_Ref6421246"/>
            <w:ins w:id="1404"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405" w:author="瑞明 唐" w:date="2019-04-21T10:07:00Z">
              <w:r w:rsidR="00C93B02">
                <w:rPr>
                  <w:noProof/>
                </w:rPr>
                <w:t>79</w:t>
              </w:r>
            </w:ins>
            <w:ins w:id="1406" w:author="瑞明 唐" w:date="2019-04-17T18:48:00Z">
              <w:r>
                <w:fldChar w:fldCharType="end"/>
              </w:r>
              <w:r>
                <w:rPr>
                  <w:rFonts w:hint="eastAsia"/>
                </w:rPr>
                <w:t>自定义项目符号</w:t>
              </w:r>
            </w:ins>
            <w:bookmarkEnd w:id="1403"/>
          </w:p>
          <w:p w14:paraId="20B10BAE" w14:textId="1A4C741C" w:rsidR="00A112BA" w:rsidRDefault="004B08D0" w:rsidP="00062BC7">
            <w:pPr>
              <w:pStyle w:val="a9"/>
              <w:jc w:val="center"/>
              <w:rPr>
                <w:rFonts w:ascii="宋体" w:eastAsia="宋体" w:hAnsi="宋体"/>
                <w:noProof/>
                <w:sz w:val="24"/>
                <w:szCs w:val="24"/>
              </w:rPr>
            </w:pPr>
            <w:del w:id="1407"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408" w:author="瑞明 唐" w:date="2019-04-16T16:15:00Z">
              <w:r w:rsidR="00BB747F" w:rsidDel="00C71EF7">
                <w:rPr>
                  <w:noProof/>
                </w:rPr>
                <w:delText>67</w:delText>
              </w:r>
            </w:del>
            <w:del w:id="1409" w:author="瑞明 唐" w:date="2019-04-17T18:50:00Z">
              <w:r w:rsidDel="002775BD">
                <w:fldChar w:fldCharType="end"/>
              </w:r>
              <w:r w:rsidDel="002775BD">
                <w:rPr>
                  <w:rFonts w:hint="eastAsia"/>
                </w:rPr>
                <w:delText>自定义项目符号</w:delText>
              </w:r>
            </w:del>
          </w:p>
        </w:tc>
      </w:tr>
    </w:tbl>
    <w:p w14:paraId="63884D09" w14:textId="4154F28B" w:rsidR="003C5E40" w:rsidRPr="001A4179" w:rsidRDefault="003C5E40" w:rsidP="003C5E40">
      <w:pPr>
        <w:pStyle w:val="a6"/>
        <w:ind w:firstLine="509"/>
        <w:rPr>
          <w:rFonts w:ascii="宋体" w:eastAsia="宋体" w:hAnsi="宋体"/>
          <w:sz w:val="24"/>
          <w:szCs w:val="24"/>
        </w:rPr>
      </w:pPr>
    </w:p>
    <w:p w14:paraId="7F003D43" w14:textId="4EE0688E" w:rsidR="003C5E40" w:rsidRPr="001A4179"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在“缩进和间距”选项卡中</w:t>
      </w:r>
      <w:r w:rsidR="00555721">
        <w:rPr>
          <w:rFonts w:ascii="宋体" w:eastAsia="宋体" w:hAnsi="宋体" w:hint="eastAsia"/>
          <w:sz w:val="24"/>
          <w:szCs w:val="24"/>
        </w:rPr>
        <w:t>，</w:t>
      </w:r>
      <w:r w:rsidRPr="001A4179">
        <w:rPr>
          <w:rFonts w:ascii="宋体" w:eastAsia="宋体" w:hAnsi="宋体" w:hint="eastAsia"/>
          <w:sz w:val="24"/>
          <w:szCs w:val="24"/>
        </w:rPr>
        <w:t>可以设置一下段落格式。</w:t>
      </w:r>
    </w:p>
    <w:p w14:paraId="473B423A" w14:textId="3910A0DE"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对齐方式</w:t>
      </w:r>
      <w:r w:rsidR="00555721">
        <w:rPr>
          <w:rFonts w:ascii="宋体" w:eastAsia="宋体" w:hAnsi="宋体" w:hint="eastAsia"/>
          <w:sz w:val="24"/>
          <w:szCs w:val="24"/>
        </w:rPr>
        <w:t>：</w:t>
      </w:r>
      <w:r w:rsidR="00E60FC3" w:rsidRPr="001A4179">
        <w:rPr>
          <w:rFonts w:ascii="宋体" w:eastAsia="宋体" w:hAnsi="宋体" w:hint="eastAsia"/>
          <w:sz w:val="24"/>
          <w:szCs w:val="24"/>
        </w:rPr>
        <w:t>分左对齐</w:t>
      </w:r>
      <w:r w:rsidR="00555721">
        <w:rPr>
          <w:rFonts w:ascii="宋体" w:eastAsia="宋体" w:hAnsi="宋体" w:hint="eastAsia"/>
          <w:sz w:val="24"/>
          <w:szCs w:val="24"/>
        </w:rPr>
        <w:t>、</w:t>
      </w:r>
      <w:r w:rsidR="00E60FC3" w:rsidRPr="001A4179">
        <w:rPr>
          <w:rFonts w:ascii="宋体" w:eastAsia="宋体" w:hAnsi="宋体" w:hint="eastAsia"/>
          <w:sz w:val="24"/>
          <w:szCs w:val="24"/>
        </w:rPr>
        <w:t>居中对齐</w:t>
      </w:r>
      <w:r w:rsidR="00555721">
        <w:rPr>
          <w:rFonts w:ascii="宋体" w:eastAsia="宋体" w:hAnsi="宋体" w:hint="eastAsia"/>
          <w:sz w:val="24"/>
          <w:szCs w:val="24"/>
        </w:rPr>
        <w:t>、</w:t>
      </w:r>
      <w:r w:rsidR="00E60FC3" w:rsidRPr="001A4179">
        <w:rPr>
          <w:rFonts w:ascii="宋体" w:eastAsia="宋体" w:hAnsi="宋体" w:hint="eastAsia"/>
          <w:sz w:val="24"/>
          <w:szCs w:val="24"/>
        </w:rPr>
        <w:t>右对齐</w:t>
      </w:r>
      <w:r w:rsidR="00555721">
        <w:rPr>
          <w:rFonts w:ascii="宋体" w:eastAsia="宋体" w:hAnsi="宋体" w:hint="eastAsia"/>
          <w:sz w:val="24"/>
          <w:szCs w:val="24"/>
        </w:rPr>
        <w:t>、</w:t>
      </w:r>
      <w:r w:rsidR="00E60FC3" w:rsidRPr="001A4179">
        <w:rPr>
          <w:rFonts w:ascii="宋体" w:eastAsia="宋体" w:hAnsi="宋体" w:hint="eastAsia"/>
          <w:sz w:val="24"/>
          <w:szCs w:val="24"/>
        </w:rPr>
        <w:t>两端对齐和分散对齐。</w:t>
      </w:r>
    </w:p>
    <w:p w14:paraId="476893E5" w14:textId="474B758A"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缩进</w:t>
      </w:r>
      <w:r w:rsidR="00555721">
        <w:rPr>
          <w:rFonts w:ascii="宋体" w:eastAsia="宋体" w:hAnsi="宋体" w:hint="eastAsia"/>
          <w:sz w:val="24"/>
          <w:szCs w:val="24"/>
        </w:rPr>
        <w:t>：</w:t>
      </w:r>
      <w:r w:rsidR="00E60FC3" w:rsidRPr="001A4179">
        <w:rPr>
          <w:rFonts w:ascii="宋体" w:eastAsia="宋体" w:hAnsi="宋体" w:hint="eastAsia"/>
          <w:sz w:val="24"/>
          <w:szCs w:val="24"/>
        </w:rPr>
        <w:t>分左缩进和右缩进等</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11FE9674" w14:textId="6B352830"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特殊格式</w:t>
      </w:r>
      <w:r w:rsidR="00555721">
        <w:rPr>
          <w:rFonts w:ascii="宋体" w:eastAsia="宋体" w:hAnsi="宋体" w:hint="eastAsia"/>
          <w:sz w:val="24"/>
          <w:szCs w:val="24"/>
        </w:rPr>
        <w:t>：</w:t>
      </w:r>
      <w:r w:rsidR="00E60FC3" w:rsidRPr="001A4179">
        <w:rPr>
          <w:rFonts w:ascii="宋体" w:eastAsia="宋体" w:hAnsi="宋体" w:hint="eastAsia"/>
          <w:sz w:val="24"/>
          <w:szCs w:val="24"/>
        </w:rPr>
        <w:t>分首行缩进和悬挂缩进</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6EDEA6F2" w14:textId="3070A382"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段落间距</w:t>
      </w:r>
      <w:r w:rsidR="00555721">
        <w:rPr>
          <w:rFonts w:ascii="宋体" w:eastAsia="宋体" w:hAnsi="宋体" w:hint="eastAsia"/>
          <w:sz w:val="24"/>
          <w:szCs w:val="24"/>
        </w:rPr>
        <w:t>：</w:t>
      </w:r>
      <w:r w:rsidR="00E60FC3" w:rsidRPr="001A4179">
        <w:rPr>
          <w:rFonts w:ascii="宋体" w:eastAsia="宋体" w:hAnsi="宋体" w:hint="eastAsia"/>
          <w:sz w:val="24"/>
          <w:szCs w:val="24"/>
        </w:rPr>
        <w:t>分段前和段后</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常用单位为行或者磅。</w:t>
      </w:r>
    </w:p>
    <w:p w14:paraId="6EB784B4" w14:textId="6C3D6F97"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行距</w:t>
      </w:r>
      <w:r w:rsidR="00555721">
        <w:rPr>
          <w:rFonts w:ascii="宋体" w:eastAsia="宋体" w:hAnsi="宋体" w:hint="eastAsia"/>
          <w:sz w:val="24"/>
          <w:szCs w:val="24"/>
        </w:rPr>
        <w:t>：</w:t>
      </w:r>
      <w:r w:rsidR="00E60FC3" w:rsidRPr="001A4179">
        <w:rPr>
          <w:rFonts w:ascii="宋体" w:eastAsia="宋体" w:hAnsi="宋体" w:hint="eastAsia"/>
          <w:sz w:val="24"/>
          <w:szCs w:val="24"/>
        </w:rPr>
        <w:t>常用单位磅或数倍行距。</w:t>
      </w:r>
    </w:p>
    <w:p w14:paraId="116AD1B9" w14:textId="0BEEEAFF" w:rsidR="009C28E3"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“换行和分页”“中文版式”选项卡</w:t>
      </w:r>
      <w:r w:rsidR="00555721">
        <w:rPr>
          <w:rFonts w:ascii="宋体" w:eastAsia="宋体" w:hAnsi="宋体" w:hint="eastAsia"/>
          <w:sz w:val="24"/>
          <w:szCs w:val="24"/>
        </w:rPr>
        <w:t>，</w:t>
      </w:r>
      <w:r w:rsidRPr="001A4179">
        <w:rPr>
          <w:rFonts w:ascii="宋体" w:eastAsia="宋体" w:hAnsi="宋体" w:hint="eastAsia"/>
          <w:sz w:val="24"/>
          <w:szCs w:val="24"/>
        </w:rPr>
        <w:t>此处</w:t>
      </w:r>
      <w:proofErr w:type="gramStart"/>
      <w:r w:rsidRPr="001A4179">
        <w:rPr>
          <w:rFonts w:ascii="宋体" w:eastAsia="宋体" w:hAnsi="宋体" w:hint="eastAsia"/>
          <w:sz w:val="24"/>
          <w:szCs w:val="24"/>
        </w:rPr>
        <w:t>不</w:t>
      </w:r>
      <w:proofErr w:type="gramEnd"/>
      <w:r w:rsidRPr="001A4179">
        <w:rPr>
          <w:rFonts w:ascii="宋体" w:eastAsia="宋体" w:hAnsi="宋体" w:hint="eastAsia"/>
          <w:sz w:val="24"/>
          <w:szCs w:val="24"/>
        </w:rPr>
        <w:t>详述。</w:t>
      </w:r>
    </w:p>
    <w:p w14:paraId="49FC6213" w14:textId="43B3B1EC" w:rsidR="007F304F" w:rsidRPr="001A4179" w:rsidRDefault="007F304F" w:rsidP="001A4179">
      <w:pPr>
        <w:pStyle w:val="3"/>
        <w:numPr>
          <w:ilvl w:val="1"/>
          <w:numId w:val="45"/>
        </w:numPr>
        <w:ind w:firstLineChars="0"/>
        <w:rPr>
          <w:rFonts w:ascii="宋体" w:hAnsi="宋体"/>
        </w:rPr>
      </w:pPr>
      <w:r w:rsidRPr="001A4179">
        <w:rPr>
          <w:rFonts w:ascii="宋体" w:hAnsi="宋体" w:hint="eastAsia"/>
        </w:rPr>
        <w:t>其他排版</w:t>
      </w:r>
    </w:p>
    <w:p w14:paraId="724B51C2" w14:textId="618A32E1"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1</w:t>
      </w:r>
      <w:r w:rsidR="007F304F" w:rsidRPr="001A4179">
        <w:rPr>
          <w:rFonts w:ascii="宋体" w:eastAsia="宋体" w:hAnsi="宋体" w:hint="eastAsia"/>
          <w:sz w:val="24"/>
          <w:szCs w:val="24"/>
        </w:rPr>
        <w:t>项目符号</w:t>
      </w:r>
    </w:p>
    <w:p w14:paraId="4E8C7E08" w14:textId="0F713B06" w:rsidR="007F304F"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可以方便地为段落添加项目符号</w:t>
      </w:r>
      <w:r w:rsidR="00555721">
        <w:rPr>
          <w:rFonts w:ascii="宋体" w:eastAsia="宋体" w:hAnsi="宋体" w:hint="eastAsia"/>
          <w:sz w:val="24"/>
          <w:szCs w:val="24"/>
        </w:rPr>
        <w:t>，</w:t>
      </w:r>
      <w:r w:rsidRPr="001A4179">
        <w:rPr>
          <w:rFonts w:ascii="宋体" w:eastAsia="宋体" w:hAnsi="宋体" w:hint="eastAsia"/>
          <w:sz w:val="24"/>
          <w:szCs w:val="24"/>
        </w:rPr>
        <w:t>以便合理组织文档内容。所有设置遵循“先选中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7ECBCACD" w14:textId="0F5946B7" w:rsidR="004D6E1A"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在“开始”选项卡下</w:t>
      </w:r>
      <w:r w:rsidR="00555721">
        <w:rPr>
          <w:rFonts w:ascii="宋体" w:eastAsia="宋体" w:hAnsi="宋体" w:hint="eastAsia"/>
          <w:sz w:val="24"/>
          <w:szCs w:val="24"/>
        </w:rPr>
        <w:t>，</w:t>
      </w:r>
      <w:r w:rsidRPr="001A4179">
        <w:rPr>
          <w:rFonts w:ascii="宋体" w:eastAsia="宋体" w:hAnsi="宋体" w:hint="eastAsia"/>
          <w:sz w:val="24"/>
          <w:szCs w:val="24"/>
        </w:rPr>
        <w:t>“段落”功能区有“项目符号”下拉列表</w:t>
      </w:r>
      <w:r w:rsidR="00555721">
        <w:rPr>
          <w:rFonts w:ascii="宋体" w:eastAsia="宋体" w:hAnsi="宋体" w:hint="eastAsia"/>
          <w:sz w:val="24"/>
          <w:szCs w:val="24"/>
        </w:rPr>
        <w:t>，</w:t>
      </w:r>
      <w:r w:rsidRPr="001A4179">
        <w:rPr>
          <w:rFonts w:ascii="宋体" w:eastAsia="宋体" w:hAnsi="宋体" w:hint="eastAsia"/>
          <w:sz w:val="24"/>
          <w:szCs w:val="24"/>
        </w:rPr>
        <w:t>单击打开“项目符号”</w:t>
      </w:r>
      <w:r w:rsidR="00555721">
        <w:rPr>
          <w:rFonts w:ascii="宋体" w:eastAsia="宋体" w:hAnsi="宋体" w:hint="eastAsia"/>
          <w:sz w:val="24"/>
          <w:szCs w:val="24"/>
        </w:rPr>
        <w:t>，</w:t>
      </w:r>
      <w:r w:rsidRPr="001A4179">
        <w:rPr>
          <w:rFonts w:ascii="宋体" w:eastAsia="宋体" w:hAnsi="宋体" w:hint="eastAsia"/>
          <w:sz w:val="24"/>
          <w:szCs w:val="24"/>
        </w:rPr>
        <w:t>“项目符号库”中有系统自带的项目符号可以选择使用</w:t>
      </w:r>
      <w:r w:rsidR="00555721">
        <w:rPr>
          <w:rFonts w:ascii="宋体" w:eastAsia="宋体" w:hAnsi="宋体" w:hint="eastAsia"/>
          <w:sz w:val="24"/>
          <w:szCs w:val="24"/>
        </w:rPr>
        <w:t>，</w:t>
      </w:r>
      <w:r w:rsidR="00D369A1" w:rsidRPr="001A4179">
        <w:rPr>
          <w:rFonts w:ascii="宋体" w:eastAsia="宋体" w:hAnsi="宋体" w:hint="eastAsia"/>
          <w:sz w:val="24"/>
          <w:szCs w:val="24"/>
        </w:rPr>
        <w:t>如</w:t>
      </w:r>
      <w:ins w:id="1410" w:author="瑞明 唐" w:date="2019-04-17T19:20: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_Ref6421234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11" w:author="瑞明 唐" w:date="2019-04-17T23:36:00Z">
        <w:r w:rsidR="00062BC7">
          <w:t xml:space="preserve">图4 - </w:t>
        </w:r>
        <w:r w:rsidR="00062BC7">
          <w:rPr>
            <w:noProof/>
          </w:rPr>
          <w:t>78</w:t>
        </w:r>
        <w:r w:rsidR="00062BC7">
          <w:rPr>
            <w:rFonts w:hint="eastAsia"/>
          </w:rPr>
          <w:t>项目符号</w:t>
        </w:r>
      </w:ins>
      <w:ins w:id="1412" w:author="瑞明 唐" w:date="2019-04-17T19:20:00Z">
        <w:r w:rsidR="00213F3D">
          <w:rPr>
            <w:rFonts w:ascii="宋体" w:eastAsia="宋体" w:hAnsi="宋体"/>
            <w:sz w:val="24"/>
            <w:szCs w:val="24"/>
          </w:rPr>
          <w:fldChar w:fldCharType="end"/>
        </w:r>
      </w:ins>
      <w:del w:id="1413" w:author="瑞明 唐" w:date="2019-04-17T19:20:00Z">
        <w:r w:rsidR="00D369A1" w:rsidRPr="001A4179" w:rsidDel="00213F3D">
          <w:rPr>
            <w:rFonts w:ascii="宋体" w:eastAsia="宋体" w:hAnsi="宋体" w:hint="eastAsia"/>
            <w:sz w:val="24"/>
            <w:szCs w:val="24"/>
          </w:rPr>
          <w:delText>图</w:delText>
        </w:r>
        <w:r w:rsidR="00D369A1"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D369A1" w:rsidRPr="001A4179" w:rsidDel="00213F3D">
          <w:rPr>
            <w:rFonts w:ascii="宋体" w:eastAsia="宋体" w:hAnsi="宋体"/>
            <w:sz w:val="24"/>
            <w:szCs w:val="24"/>
          </w:rPr>
          <w:delText>6</w:delText>
        </w:r>
        <w:r w:rsidR="004B08D0" w:rsidDel="00213F3D">
          <w:rPr>
            <w:rFonts w:ascii="宋体" w:eastAsia="宋体" w:hAnsi="宋体"/>
            <w:sz w:val="24"/>
            <w:szCs w:val="24"/>
          </w:rPr>
          <w:delText>7</w:delText>
        </w:r>
      </w:del>
      <w:r w:rsidR="00D369A1" w:rsidRPr="001A4179">
        <w:rPr>
          <w:rFonts w:ascii="宋体" w:eastAsia="宋体" w:hAnsi="宋体" w:hint="eastAsia"/>
          <w:sz w:val="24"/>
          <w:szCs w:val="24"/>
        </w:rPr>
        <w:t>所示。</w:t>
      </w:r>
    </w:p>
    <w:p w14:paraId="6B3008C4" w14:textId="4A8ED4A6" w:rsidR="007F304F"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lastRenderedPageBreak/>
        <w:t>如果对自带的项目符号不满意可以单击“自定义项目符号”按钮</w:t>
      </w:r>
      <w:r w:rsidR="00555721">
        <w:rPr>
          <w:rFonts w:ascii="宋体" w:eastAsia="宋体" w:hAnsi="宋体" w:hint="eastAsia"/>
          <w:sz w:val="24"/>
          <w:szCs w:val="24"/>
        </w:rPr>
        <w:t>，</w:t>
      </w:r>
      <w:r w:rsidRPr="001A4179">
        <w:rPr>
          <w:rFonts w:ascii="宋体" w:eastAsia="宋体" w:hAnsi="宋体" w:hint="eastAsia"/>
          <w:sz w:val="24"/>
          <w:szCs w:val="24"/>
        </w:rPr>
        <w:t>打开自定义模式</w:t>
      </w:r>
      <w:r w:rsidR="00555721">
        <w:rPr>
          <w:rFonts w:ascii="宋体" w:eastAsia="宋体" w:hAnsi="宋体" w:hint="eastAsia"/>
          <w:sz w:val="24"/>
          <w:szCs w:val="24"/>
        </w:rPr>
        <w:t>，</w:t>
      </w:r>
      <w:r w:rsidRPr="001A4179">
        <w:rPr>
          <w:rFonts w:ascii="宋体" w:eastAsia="宋体" w:hAnsi="宋体" w:hint="eastAsia"/>
          <w:sz w:val="24"/>
          <w:szCs w:val="24"/>
        </w:rPr>
        <w:t>根据需要选择合适的符号或者图片作为项目符号</w:t>
      </w:r>
      <w:r w:rsidR="007F304F" w:rsidRPr="001A4179">
        <w:rPr>
          <w:rFonts w:ascii="宋体" w:eastAsia="宋体" w:hAnsi="宋体" w:hint="eastAsia"/>
          <w:sz w:val="24"/>
          <w:szCs w:val="24"/>
        </w:rPr>
        <w:t>编号</w:t>
      </w:r>
      <w:r w:rsidR="00555721">
        <w:rPr>
          <w:rFonts w:ascii="宋体" w:eastAsia="宋体" w:hAnsi="宋体" w:hint="eastAsia"/>
          <w:sz w:val="24"/>
          <w:szCs w:val="24"/>
        </w:rPr>
        <w:t>，</w:t>
      </w:r>
      <w:r w:rsidR="00D369A1" w:rsidRPr="001A4179">
        <w:rPr>
          <w:rFonts w:ascii="宋体" w:eastAsia="宋体" w:hAnsi="宋体" w:hint="eastAsia"/>
          <w:sz w:val="24"/>
          <w:szCs w:val="24"/>
        </w:rPr>
        <w:t>如</w:t>
      </w:r>
      <w:ins w:id="1414" w:author="瑞明 唐" w:date="2019-04-17T19:20: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_Ref6421246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15" w:author="瑞明 唐" w:date="2019-04-17T23:36:00Z">
        <w:r w:rsidR="00062BC7">
          <w:t xml:space="preserve">图4 - </w:t>
        </w:r>
        <w:r w:rsidR="00062BC7">
          <w:rPr>
            <w:noProof/>
          </w:rPr>
          <w:t>79</w:t>
        </w:r>
        <w:r w:rsidR="00062BC7">
          <w:rPr>
            <w:rFonts w:hint="eastAsia"/>
          </w:rPr>
          <w:t>自定义项目符号</w:t>
        </w:r>
      </w:ins>
      <w:ins w:id="1416" w:author="瑞明 唐" w:date="2019-04-17T19:20:00Z">
        <w:r w:rsidR="00213F3D">
          <w:rPr>
            <w:rFonts w:ascii="宋体" w:eastAsia="宋体" w:hAnsi="宋体"/>
            <w:sz w:val="24"/>
            <w:szCs w:val="24"/>
          </w:rPr>
          <w:fldChar w:fldCharType="end"/>
        </w:r>
      </w:ins>
      <w:del w:id="1417" w:author="瑞明 唐" w:date="2019-04-17T19:20:00Z">
        <w:r w:rsidR="00D369A1" w:rsidRPr="001A4179" w:rsidDel="00213F3D">
          <w:rPr>
            <w:rFonts w:ascii="宋体" w:eastAsia="宋体" w:hAnsi="宋体" w:hint="eastAsia"/>
            <w:sz w:val="24"/>
            <w:szCs w:val="24"/>
          </w:rPr>
          <w:delText>图</w:delText>
        </w:r>
        <w:r w:rsidR="00D369A1"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D369A1" w:rsidRPr="001A4179" w:rsidDel="00213F3D">
          <w:rPr>
            <w:rFonts w:ascii="宋体" w:eastAsia="宋体" w:hAnsi="宋体"/>
            <w:sz w:val="24"/>
            <w:szCs w:val="24"/>
          </w:rPr>
          <w:delText>6</w:delText>
        </w:r>
        <w:r w:rsidR="004B08D0" w:rsidDel="00213F3D">
          <w:rPr>
            <w:rFonts w:ascii="宋体" w:eastAsia="宋体" w:hAnsi="宋体"/>
            <w:sz w:val="24"/>
            <w:szCs w:val="24"/>
          </w:rPr>
          <w:delText>7</w:delText>
        </w:r>
      </w:del>
      <w:r w:rsidR="00D369A1" w:rsidRPr="001A4179">
        <w:rPr>
          <w:rFonts w:ascii="宋体" w:eastAsia="宋体" w:hAnsi="宋体" w:hint="eastAsia"/>
          <w:sz w:val="24"/>
          <w:szCs w:val="24"/>
        </w:rPr>
        <w:t>所示。</w:t>
      </w:r>
    </w:p>
    <w:p w14:paraId="2CCD2F6E" w14:textId="03CB3D00"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2</w:t>
      </w:r>
      <w:r w:rsidR="00B16A51" w:rsidRPr="001A4179">
        <w:rPr>
          <w:rFonts w:ascii="宋体" w:eastAsia="宋体" w:hAnsi="宋体" w:hint="eastAsia"/>
          <w:sz w:val="24"/>
          <w:szCs w:val="24"/>
        </w:rPr>
        <w:t>编号</w:t>
      </w:r>
    </w:p>
    <w:p w14:paraId="56A15BE9" w14:textId="24915147"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w:t>
      </w:r>
      <w:r w:rsidR="00555721">
        <w:rPr>
          <w:rFonts w:ascii="宋体" w:eastAsia="宋体" w:hAnsi="宋体" w:hint="eastAsia"/>
          <w:sz w:val="24"/>
          <w:szCs w:val="24"/>
        </w:rPr>
        <w:t>，</w:t>
      </w:r>
      <w:r w:rsidRPr="001A4179">
        <w:rPr>
          <w:rFonts w:ascii="宋体" w:eastAsia="宋体" w:hAnsi="宋体" w:hint="eastAsia"/>
          <w:sz w:val="24"/>
          <w:szCs w:val="24"/>
        </w:rPr>
        <w:t>有“编号”下拉列表</w:t>
      </w:r>
      <w:r w:rsidR="00555721">
        <w:rPr>
          <w:rFonts w:ascii="宋体" w:eastAsia="宋体" w:hAnsi="宋体" w:hint="eastAsia"/>
          <w:sz w:val="24"/>
          <w:szCs w:val="24"/>
        </w:rPr>
        <w:t>，</w:t>
      </w:r>
      <w:r w:rsidRPr="001A4179">
        <w:rPr>
          <w:rFonts w:ascii="宋体" w:eastAsia="宋体" w:hAnsi="宋体" w:hint="eastAsia"/>
          <w:sz w:val="24"/>
          <w:szCs w:val="24"/>
        </w:rPr>
        <w:t>单击打开“编号库”</w:t>
      </w:r>
      <w:r w:rsidR="00555721">
        <w:rPr>
          <w:rFonts w:ascii="宋体" w:eastAsia="宋体" w:hAnsi="宋体" w:hint="eastAsia"/>
          <w:sz w:val="24"/>
          <w:szCs w:val="24"/>
        </w:rPr>
        <w:t>，</w:t>
      </w:r>
      <w:r w:rsidRPr="001A4179">
        <w:rPr>
          <w:rFonts w:ascii="宋体" w:eastAsia="宋体" w:hAnsi="宋体" w:hint="eastAsia"/>
          <w:sz w:val="24"/>
          <w:szCs w:val="24"/>
        </w:rPr>
        <w:t>“编号库”中有系统自带的编号可供选择使用</w:t>
      </w:r>
      <w:r w:rsidR="00555721">
        <w:rPr>
          <w:rFonts w:ascii="宋体" w:eastAsia="宋体" w:hAnsi="宋体" w:hint="eastAsia"/>
          <w:sz w:val="24"/>
          <w:szCs w:val="24"/>
        </w:rPr>
        <w:t>，</w:t>
      </w:r>
      <w:r w:rsidRPr="001A4179">
        <w:rPr>
          <w:rFonts w:ascii="宋体" w:eastAsia="宋体" w:hAnsi="宋体" w:hint="eastAsia"/>
          <w:sz w:val="24"/>
          <w:szCs w:val="24"/>
        </w:rPr>
        <w:t>如</w:t>
      </w:r>
      <w:ins w:id="1418" w:author="瑞明 唐" w:date="2019-04-17T19:21: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_Ref6421305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19" w:author="瑞明 唐" w:date="2019-04-17T23:36:00Z">
        <w:r w:rsidR="00062BC7">
          <w:t xml:space="preserve">图4 - </w:t>
        </w:r>
        <w:r w:rsidR="00062BC7">
          <w:rPr>
            <w:noProof/>
          </w:rPr>
          <w:t>80</w:t>
        </w:r>
        <w:r w:rsidR="00062BC7">
          <w:rPr>
            <w:rFonts w:hint="eastAsia"/>
          </w:rPr>
          <w:t>编号</w:t>
        </w:r>
      </w:ins>
      <w:ins w:id="1420" w:author="瑞明 唐" w:date="2019-04-17T19:21:00Z">
        <w:r w:rsidR="00213F3D">
          <w:rPr>
            <w:rFonts w:ascii="宋体" w:eastAsia="宋体" w:hAnsi="宋体"/>
            <w:sz w:val="24"/>
            <w:szCs w:val="24"/>
          </w:rPr>
          <w:fldChar w:fldCharType="end"/>
        </w:r>
      </w:ins>
      <w:del w:id="1421" w:author="瑞明 唐" w:date="2019-04-17T19:21: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6</w:delText>
        </w:r>
        <w:r w:rsidR="004B08D0" w:rsidDel="00213F3D">
          <w:rPr>
            <w:rFonts w:ascii="宋体" w:eastAsia="宋体" w:hAnsi="宋体"/>
            <w:sz w:val="24"/>
            <w:szCs w:val="24"/>
          </w:rPr>
          <w:delText>8</w:delText>
        </w:r>
      </w:del>
      <w:r w:rsidRPr="001A4179">
        <w:rPr>
          <w:rFonts w:ascii="宋体" w:eastAsia="宋体" w:hAnsi="宋体" w:hint="eastAsia"/>
          <w:sz w:val="24"/>
          <w:szCs w:val="24"/>
        </w:rPr>
        <w:t>所示。</w:t>
      </w:r>
    </w:p>
    <w:p w14:paraId="71B850C5" w14:textId="49D0FB92" w:rsidR="004B08D0" w:rsidRPr="00594FE1"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如果对自带编号样式不满意</w:t>
      </w:r>
      <w:r w:rsidR="00555721">
        <w:rPr>
          <w:rFonts w:ascii="宋体" w:eastAsia="宋体" w:hAnsi="宋体" w:hint="eastAsia"/>
          <w:sz w:val="24"/>
          <w:szCs w:val="24"/>
        </w:rPr>
        <w:t>，</w:t>
      </w:r>
      <w:r w:rsidRPr="001A4179">
        <w:rPr>
          <w:rFonts w:ascii="宋体" w:eastAsia="宋体" w:hAnsi="宋体" w:hint="eastAsia"/>
          <w:sz w:val="24"/>
          <w:szCs w:val="24"/>
        </w:rPr>
        <w:t>可以单击“自定义新编号”格式按钮</w:t>
      </w:r>
      <w:r w:rsidR="00555721">
        <w:rPr>
          <w:rFonts w:ascii="宋体" w:eastAsia="宋体" w:hAnsi="宋体" w:hint="eastAsia"/>
          <w:sz w:val="24"/>
          <w:szCs w:val="24"/>
        </w:rPr>
        <w:t>，</w:t>
      </w:r>
      <w:r w:rsidRPr="001A4179">
        <w:rPr>
          <w:rFonts w:ascii="宋体" w:eastAsia="宋体" w:hAnsi="宋体" w:hint="eastAsia"/>
          <w:sz w:val="24"/>
          <w:szCs w:val="24"/>
        </w:rPr>
        <w:t>打开“定义新编号格式”对话框</w:t>
      </w:r>
      <w:r w:rsidR="00555721">
        <w:rPr>
          <w:rFonts w:ascii="宋体" w:eastAsia="宋体" w:hAnsi="宋体" w:hint="eastAsia"/>
          <w:sz w:val="24"/>
          <w:szCs w:val="24"/>
        </w:rPr>
        <w:t>，</w:t>
      </w:r>
      <w:r w:rsidRPr="001A4179">
        <w:rPr>
          <w:rFonts w:ascii="宋体" w:eastAsia="宋体" w:hAnsi="宋体" w:hint="eastAsia"/>
          <w:sz w:val="24"/>
          <w:szCs w:val="24"/>
        </w:rPr>
        <w:t>用户可以根据自己喜好</w:t>
      </w:r>
      <w:r w:rsidR="00555721">
        <w:rPr>
          <w:rFonts w:ascii="宋体" w:eastAsia="宋体" w:hAnsi="宋体" w:hint="eastAsia"/>
          <w:sz w:val="24"/>
          <w:szCs w:val="24"/>
        </w:rPr>
        <w:t>，</w:t>
      </w:r>
      <w:r w:rsidRPr="001A4179">
        <w:rPr>
          <w:rFonts w:ascii="宋体" w:eastAsia="宋体" w:hAnsi="宋体" w:hint="eastAsia"/>
          <w:sz w:val="24"/>
          <w:szCs w:val="24"/>
        </w:rPr>
        <w:t>定义新编号格式</w:t>
      </w:r>
      <w:r w:rsidR="00555721">
        <w:rPr>
          <w:rFonts w:ascii="宋体" w:eastAsia="宋体" w:hAnsi="宋体" w:hint="eastAsia"/>
          <w:sz w:val="24"/>
          <w:szCs w:val="24"/>
        </w:rPr>
        <w:t>，</w:t>
      </w:r>
      <w:r w:rsidRPr="001A4179">
        <w:rPr>
          <w:rFonts w:ascii="宋体" w:eastAsia="宋体" w:hAnsi="宋体" w:hint="eastAsia"/>
          <w:sz w:val="24"/>
          <w:szCs w:val="24"/>
        </w:rPr>
        <w:t>如</w:t>
      </w:r>
      <w:del w:id="1422" w:author="瑞明 唐" w:date="2019-04-17T19:21: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6</w:delText>
        </w:r>
        <w:r w:rsidR="004B08D0" w:rsidDel="00213F3D">
          <w:rPr>
            <w:rFonts w:ascii="宋体" w:eastAsia="宋体" w:hAnsi="宋体"/>
            <w:sz w:val="24"/>
            <w:szCs w:val="24"/>
          </w:rPr>
          <w:delText>9</w:delText>
        </w:r>
      </w:del>
      <w:ins w:id="1423" w:author="瑞明 唐" w:date="2019-04-17T19:21:00Z">
        <w:r w:rsidR="00213F3D">
          <w:rPr>
            <w:rFonts w:ascii="宋体" w:eastAsia="宋体" w:hAnsi="宋体"/>
            <w:sz w:val="24"/>
            <w:szCs w:val="24"/>
          </w:rPr>
          <w:fldChar w:fldCharType="begin"/>
        </w:r>
        <w:r w:rsidR="00213F3D">
          <w:rPr>
            <w:rFonts w:ascii="宋体" w:eastAsia="宋体" w:hAnsi="宋体"/>
            <w:sz w:val="24"/>
            <w:szCs w:val="24"/>
          </w:rPr>
          <w:instrText xml:space="preserve"> REF _Ref6421321 \h </w:instrText>
        </w:r>
      </w:ins>
      <w:r w:rsidR="00213F3D">
        <w:rPr>
          <w:rFonts w:ascii="宋体" w:eastAsia="宋体" w:hAnsi="宋体"/>
          <w:sz w:val="24"/>
          <w:szCs w:val="24"/>
        </w:rPr>
      </w:r>
      <w:r w:rsidR="00213F3D">
        <w:rPr>
          <w:rFonts w:ascii="宋体" w:eastAsia="宋体" w:hAnsi="宋体"/>
          <w:sz w:val="24"/>
          <w:szCs w:val="24"/>
        </w:rPr>
        <w:fldChar w:fldCharType="separate"/>
      </w:r>
      <w:ins w:id="1424" w:author="瑞明 唐" w:date="2019-04-17T23:36:00Z">
        <w:r w:rsidR="00062BC7">
          <w:t xml:space="preserve">图4 - </w:t>
        </w:r>
        <w:r w:rsidR="00062BC7">
          <w:rPr>
            <w:noProof/>
          </w:rPr>
          <w:t>81</w:t>
        </w:r>
        <w:r w:rsidR="00062BC7">
          <w:rPr>
            <w:rFonts w:hint="eastAsia"/>
          </w:rPr>
          <w:t>自定义编号</w:t>
        </w:r>
      </w:ins>
      <w:ins w:id="1425" w:author="瑞明 唐" w:date="2019-04-17T19:21:00Z">
        <w:r w:rsidR="00213F3D">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B08D0" w14:paraId="555E9B6B" w14:textId="77777777" w:rsidTr="001A4179">
        <w:trPr>
          <w:trHeight w:val="3577"/>
        </w:trPr>
        <w:tc>
          <w:tcPr>
            <w:tcW w:w="4264" w:type="dxa"/>
          </w:tcPr>
          <w:p w14:paraId="05E0F2E7" w14:textId="77777777" w:rsidR="00213F3D" w:rsidRDefault="004B08D0" w:rsidP="00062BC7">
            <w:pPr>
              <w:pStyle w:val="a6"/>
              <w:keepNext/>
              <w:ind w:firstLineChars="0" w:firstLine="0"/>
              <w:jc w:val="center"/>
              <w:rPr>
                <w:ins w:id="1426" w:author="瑞明 唐" w:date="2019-04-17T19:20:00Z"/>
              </w:rPr>
            </w:pPr>
            <w:r>
              <w:rPr>
                <w:rFonts w:ascii="宋体" w:eastAsia="宋体" w:hAnsi="宋体"/>
                <w:noProof/>
                <w:sz w:val="24"/>
                <w:szCs w:val="24"/>
              </w:rPr>
              <w:drawing>
                <wp:inline distT="0" distB="0" distL="0" distR="0" wp14:anchorId="5FE573EA" wp14:editId="1AE8D80A">
                  <wp:extent cx="1315954" cy="1940312"/>
                  <wp:effectExtent l="0" t="0" r="0" b="317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4-68.png"/>
                          <pic:cNvPicPr/>
                        </pic:nvPicPr>
                        <pic:blipFill>
                          <a:blip r:embed="rId102">
                            <a:extLst>
                              <a:ext uri="{28A0092B-C50C-407E-A947-70E740481C1C}">
                                <a14:useLocalDpi xmlns:a14="http://schemas.microsoft.com/office/drawing/2010/main" val="0"/>
                              </a:ext>
                            </a:extLst>
                          </a:blip>
                          <a:stretch>
                            <a:fillRect/>
                          </a:stretch>
                        </pic:blipFill>
                        <pic:spPr>
                          <a:xfrm>
                            <a:off x="0" y="0"/>
                            <a:ext cx="1336885" cy="1971174"/>
                          </a:xfrm>
                          <a:prstGeom prst="rect">
                            <a:avLst/>
                          </a:prstGeom>
                        </pic:spPr>
                      </pic:pic>
                    </a:graphicData>
                  </a:graphic>
                </wp:inline>
              </w:drawing>
            </w:r>
          </w:p>
          <w:p w14:paraId="1846E040" w14:textId="00D0BF5A" w:rsidR="004B08D0" w:rsidDel="00213F3D" w:rsidRDefault="00213F3D">
            <w:pPr>
              <w:pStyle w:val="a9"/>
              <w:jc w:val="center"/>
              <w:rPr>
                <w:del w:id="1427" w:author="瑞明 唐" w:date="2019-04-17T19:21:00Z"/>
              </w:rPr>
              <w:pPrChange w:id="1428" w:author="瑞明 唐" w:date="2019-04-17T19:21:00Z">
                <w:pPr>
                  <w:pStyle w:val="a6"/>
                  <w:keepNext/>
                  <w:ind w:firstLineChars="0" w:firstLine="0"/>
                  <w:jc w:val="center"/>
                </w:pPr>
              </w:pPrChange>
            </w:pPr>
            <w:bookmarkStart w:id="1429" w:name="_Ref6421305"/>
            <w:ins w:id="1430" w:author="瑞明 唐" w:date="2019-04-17T19:20:00Z">
              <w:r>
                <w:t>图</w:t>
              </w:r>
              <w:r>
                <w:t xml:space="preserve">4 - </w:t>
              </w:r>
              <w:r>
                <w:fldChar w:fldCharType="begin"/>
              </w:r>
              <w:r>
                <w:instrText xml:space="preserve"> SEQ </w:instrText>
              </w:r>
              <w:r>
                <w:instrText>图</w:instrText>
              </w:r>
              <w:r>
                <w:instrText xml:space="preserve">4_- \* ARABIC </w:instrText>
              </w:r>
            </w:ins>
            <w:r>
              <w:fldChar w:fldCharType="separate"/>
            </w:r>
            <w:ins w:id="1431" w:author="瑞明 唐" w:date="2019-04-21T10:07:00Z">
              <w:r w:rsidR="00C93B02">
                <w:rPr>
                  <w:noProof/>
                </w:rPr>
                <w:t>80</w:t>
              </w:r>
            </w:ins>
            <w:ins w:id="1432" w:author="瑞明 唐" w:date="2019-04-17T19:20:00Z">
              <w:r>
                <w:fldChar w:fldCharType="end"/>
              </w:r>
              <w:r>
                <w:rPr>
                  <w:rFonts w:hint="eastAsia"/>
                </w:rPr>
                <w:t>编号</w:t>
              </w:r>
            </w:ins>
            <w:bookmarkEnd w:id="1429"/>
          </w:p>
          <w:p w14:paraId="6D637BC3" w14:textId="703D5149" w:rsidR="004B08D0" w:rsidRPr="00BB747F" w:rsidRDefault="004B08D0" w:rsidP="00062BC7">
            <w:pPr>
              <w:pStyle w:val="a9"/>
              <w:jc w:val="center"/>
              <w:rPr>
                <w:rFonts w:ascii="宋体" w:eastAsia="宋体" w:hAnsi="宋体"/>
                <w:sz w:val="24"/>
                <w:szCs w:val="24"/>
              </w:rPr>
            </w:pPr>
            <w:del w:id="1433" w:author="瑞明 唐" w:date="2019-04-17T19:21: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34" w:author="瑞明 唐" w:date="2019-04-16T16:15:00Z">
              <w:r w:rsidR="00BB747F" w:rsidDel="00C71EF7">
                <w:rPr>
                  <w:noProof/>
                </w:rPr>
                <w:delText>68</w:delText>
              </w:r>
            </w:del>
            <w:del w:id="1435" w:author="瑞明 唐" w:date="2019-04-17T19:21:00Z">
              <w:r w:rsidDel="00213F3D">
                <w:fldChar w:fldCharType="end"/>
              </w:r>
              <w:r w:rsidDel="00213F3D">
                <w:rPr>
                  <w:rFonts w:hint="eastAsia"/>
                </w:rPr>
                <w:delText>编号</w:delText>
              </w:r>
            </w:del>
          </w:p>
        </w:tc>
        <w:tc>
          <w:tcPr>
            <w:tcW w:w="4264" w:type="dxa"/>
          </w:tcPr>
          <w:p w14:paraId="57BB27FB" w14:textId="77777777" w:rsidR="00213F3D" w:rsidRDefault="004B08D0">
            <w:pPr>
              <w:pStyle w:val="a6"/>
              <w:keepNext/>
              <w:ind w:firstLineChars="0" w:firstLine="0"/>
              <w:jc w:val="center"/>
              <w:rPr>
                <w:ins w:id="1436" w:author="瑞明 唐" w:date="2019-04-17T19:20:00Z"/>
              </w:rPr>
            </w:pPr>
            <w:r>
              <w:rPr>
                <w:rFonts w:ascii="宋体" w:eastAsia="宋体" w:hAnsi="宋体"/>
                <w:noProof/>
                <w:sz w:val="24"/>
                <w:szCs w:val="24"/>
              </w:rPr>
              <w:drawing>
                <wp:inline distT="0" distB="0" distL="0" distR="0" wp14:anchorId="4E9BCBC3" wp14:editId="71B4C196">
                  <wp:extent cx="1411869" cy="1942570"/>
                  <wp:effectExtent l="0" t="0" r="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4-69.png"/>
                          <pic:cNvPicPr/>
                        </pic:nvPicPr>
                        <pic:blipFill>
                          <a:blip r:embed="rId103">
                            <a:extLst>
                              <a:ext uri="{28A0092B-C50C-407E-A947-70E740481C1C}">
                                <a14:useLocalDpi xmlns:a14="http://schemas.microsoft.com/office/drawing/2010/main" val="0"/>
                              </a:ext>
                            </a:extLst>
                          </a:blip>
                          <a:stretch>
                            <a:fillRect/>
                          </a:stretch>
                        </pic:blipFill>
                        <pic:spPr>
                          <a:xfrm>
                            <a:off x="0" y="0"/>
                            <a:ext cx="1425157" cy="1960853"/>
                          </a:xfrm>
                          <a:prstGeom prst="rect">
                            <a:avLst/>
                          </a:prstGeom>
                        </pic:spPr>
                      </pic:pic>
                    </a:graphicData>
                  </a:graphic>
                </wp:inline>
              </w:drawing>
            </w:r>
          </w:p>
          <w:p w14:paraId="6CF6CC91" w14:textId="4E48E07C" w:rsidR="004B08D0" w:rsidDel="00213F3D" w:rsidRDefault="00213F3D">
            <w:pPr>
              <w:pStyle w:val="a9"/>
              <w:jc w:val="center"/>
              <w:rPr>
                <w:del w:id="1437" w:author="瑞明 唐" w:date="2019-04-17T19:21:00Z"/>
              </w:rPr>
              <w:pPrChange w:id="1438" w:author="瑞明 唐" w:date="2019-04-17T19:21:00Z">
                <w:pPr>
                  <w:pStyle w:val="a6"/>
                  <w:keepNext/>
                  <w:ind w:firstLineChars="0" w:firstLine="0"/>
                  <w:jc w:val="center"/>
                </w:pPr>
              </w:pPrChange>
            </w:pPr>
            <w:bookmarkStart w:id="1439" w:name="_Ref6421321"/>
            <w:ins w:id="1440" w:author="瑞明 唐" w:date="2019-04-17T19:20:00Z">
              <w:r>
                <w:t>图</w:t>
              </w:r>
              <w:r>
                <w:t xml:space="preserve">4 - </w:t>
              </w:r>
              <w:r>
                <w:fldChar w:fldCharType="begin"/>
              </w:r>
              <w:r>
                <w:instrText xml:space="preserve"> SEQ </w:instrText>
              </w:r>
              <w:r>
                <w:instrText>图</w:instrText>
              </w:r>
              <w:r>
                <w:instrText xml:space="preserve">4_- \* ARABIC </w:instrText>
              </w:r>
            </w:ins>
            <w:r>
              <w:fldChar w:fldCharType="separate"/>
            </w:r>
            <w:ins w:id="1441" w:author="瑞明 唐" w:date="2019-04-21T10:07:00Z">
              <w:r w:rsidR="00C93B02">
                <w:rPr>
                  <w:noProof/>
                </w:rPr>
                <w:t>81</w:t>
              </w:r>
            </w:ins>
            <w:ins w:id="1442" w:author="瑞明 唐" w:date="2019-04-17T19:20:00Z">
              <w:r>
                <w:fldChar w:fldCharType="end"/>
              </w:r>
              <w:r>
                <w:rPr>
                  <w:rFonts w:hint="eastAsia"/>
                </w:rPr>
                <w:t>自定义编号</w:t>
              </w:r>
            </w:ins>
            <w:bookmarkEnd w:id="1439"/>
          </w:p>
          <w:p w14:paraId="1C8FD803" w14:textId="6878F506" w:rsidR="004B08D0" w:rsidRDefault="004B08D0" w:rsidP="00062BC7">
            <w:pPr>
              <w:pStyle w:val="a9"/>
              <w:jc w:val="center"/>
              <w:rPr>
                <w:rFonts w:ascii="宋体" w:eastAsia="宋体" w:hAnsi="宋体"/>
                <w:sz w:val="24"/>
                <w:szCs w:val="24"/>
              </w:rPr>
            </w:pPr>
            <w:del w:id="1443" w:author="瑞明 唐" w:date="2019-04-17T19:21: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44" w:author="瑞明 唐" w:date="2019-04-16T16:15:00Z">
              <w:r w:rsidR="00BB747F" w:rsidDel="00C71EF7">
                <w:rPr>
                  <w:noProof/>
                </w:rPr>
                <w:delText>69</w:delText>
              </w:r>
            </w:del>
            <w:del w:id="1445" w:author="瑞明 唐" w:date="2019-04-17T19:21:00Z">
              <w:r w:rsidDel="00213F3D">
                <w:fldChar w:fldCharType="end"/>
              </w:r>
              <w:r w:rsidDel="00213F3D">
                <w:rPr>
                  <w:rFonts w:hint="eastAsia"/>
                </w:rPr>
                <w:delText>自定义编号</w:delText>
              </w:r>
            </w:del>
          </w:p>
        </w:tc>
      </w:tr>
    </w:tbl>
    <w:p w14:paraId="074FE864" w14:textId="2A07363B" w:rsidR="00185DE0" w:rsidRPr="001A4179" w:rsidRDefault="00185DE0" w:rsidP="00185DE0">
      <w:pPr>
        <w:pStyle w:val="a6"/>
        <w:ind w:firstLine="509"/>
        <w:rPr>
          <w:rFonts w:ascii="宋体" w:eastAsia="宋体" w:hAnsi="宋体"/>
          <w:sz w:val="24"/>
          <w:szCs w:val="24"/>
        </w:rPr>
      </w:pPr>
    </w:p>
    <w:p w14:paraId="1F9309A4" w14:textId="7F28582B" w:rsidR="00B16A51"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3</w:t>
      </w:r>
      <w:r w:rsidR="00B16A51" w:rsidRPr="001A4179">
        <w:rPr>
          <w:rFonts w:ascii="宋体" w:eastAsia="宋体" w:hAnsi="宋体" w:hint="eastAsia"/>
          <w:sz w:val="24"/>
          <w:szCs w:val="24"/>
        </w:rPr>
        <w:t>分栏</w:t>
      </w:r>
    </w:p>
    <w:p w14:paraId="66E58CBA" w14:textId="02B5B766"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word默认情况下</w:t>
      </w:r>
      <w:r w:rsidR="00555721">
        <w:rPr>
          <w:rFonts w:ascii="宋体" w:eastAsia="宋体" w:hAnsi="宋体"/>
          <w:sz w:val="24"/>
          <w:szCs w:val="24"/>
        </w:rPr>
        <w:t>，</w:t>
      </w:r>
      <w:r w:rsidRPr="001A4179">
        <w:rPr>
          <w:rFonts w:ascii="宋体" w:eastAsia="宋体" w:hAnsi="宋体"/>
          <w:sz w:val="24"/>
          <w:szCs w:val="24"/>
        </w:rPr>
        <w:t>所有文本只有一栏</w:t>
      </w:r>
      <w:r w:rsidR="00555721">
        <w:rPr>
          <w:rFonts w:ascii="宋体" w:eastAsia="宋体" w:hAnsi="宋体"/>
          <w:sz w:val="24"/>
          <w:szCs w:val="24"/>
        </w:rPr>
        <w:t>，</w:t>
      </w:r>
      <w:r w:rsidRPr="001A4179">
        <w:rPr>
          <w:rFonts w:ascii="宋体" w:eastAsia="宋体" w:hAnsi="宋体"/>
          <w:sz w:val="24"/>
          <w:szCs w:val="24"/>
        </w:rPr>
        <w:t>为了便于排版多样性和可读性</w:t>
      </w:r>
      <w:r w:rsidR="00555721">
        <w:rPr>
          <w:rFonts w:ascii="宋体" w:eastAsia="宋体" w:hAnsi="宋体"/>
          <w:sz w:val="24"/>
          <w:szCs w:val="24"/>
        </w:rPr>
        <w:t>，</w:t>
      </w:r>
      <w:r w:rsidRPr="001A4179">
        <w:rPr>
          <w:rFonts w:ascii="宋体" w:eastAsia="宋体" w:hAnsi="宋体"/>
          <w:sz w:val="24"/>
          <w:szCs w:val="24"/>
        </w:rPr>
        <w:t>可以使用分栏进行文档排版。</w:t>
      </w:r>
      <w:r w:rsidR="001929D1" w:rsidRPr="001A4179">
        <w:rPr>
          <w:rFonts w:ascii="宋体" w:eastAsia="宋体" w:hAnsi="宋体" w:hint="eastAsia"/>
          <w:sz w:val="24"/>
          <w:szCs w:val="24"/>
        </w:rPr>
        <w:t>同样是也是遵循“先选中</w:t>
      </w:r>
      <w:r w:rsidR="00555721">
        <w:rPr>
          <w:rFonts w:ascii="宋体" w:eastAsia="宋体" w:hAnsi="宋体" w:hint="eastAsia"/>
          <w:sz w:val="24"/>
          <w:szCs w:val="24"/>
        </w:rPr>
        <w:t>，</w:t>
      </w:r>
      <w:r w:rsidR="001929D1" w:rsidRPr="001A4179">
        <w:rPr>
          <w:rFonts w:ascii="宋体" w:eastAsia="宋体" w:hAnsi="宋体" w:hint="eastAsia"/>
          <w:sz w:val="24"/>
          <w:szCs w:val="24"/>
        </w:rPr>
        <w:t>后操作”原则。</w:t>
      </w:r>
    </w:p>
    <w:p w14:paraId="0F54A599" w14:textId="50ABB5FE" w:rsidR="00185DE0" w:rsidRPr="001A4179" w:rsidRDefault="00185DE0" w:rsidP="00516C62">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选中需要排版的文字</w:t>
      </w:r>
      <w:r w:rsidR="00555721">
        <w:rPr>
          <w:rFonts w:ascii="宋体" w:eastAsia="宋体" w:hAnsi="宋体" w:hint="eastAsia"/>
          <w:sz w:val="24"/>
          <w:szCs w:val="24"/>
        </w:rPr>
        <w:t>，</w:t>
      </w:r>
      <w:r w:rsidRPr="001A4179">
        <w:rPr>
          <w:rFonts w:ascii="宋体" w:eastAsia="宋体" w:hAnsi="宋体" w:hint="eastAsia"/>
          <w:sz w:val="24"/>
          <w:szCs w:val="24"/>
        </w:rPr>
        <w:t>如</w:t>
      </w:r>
      <w:ins w:id="1446" w:author="瑞明 唐" w:date="2019-04-17T19:23: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_Ref6421433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47" w:author="瑞明 唐" w:date="2019-04-17T23:36:00Z">
        <w:r w:rsidR="00062BC7">
          <w:t xml:space="preserve">图4 - </w:t>
        </w:r>
        <w:r w:rsidR="00062BC7">
          <w:rPr>
            <w:noProof/>
          </w:rPr>
          <w:t>82</w:t>
        </w:r>
        <w:r w:rsidR="00062BC7">
          <w:rPr>
            <w:rFonts w:hint="eastAsia"/>
          </w:rPr>
          <w:t>选中设置要分栏文字</w:t>
        </w:r>
      </w:ins>
      <w:ins w:id="1448" w:author="瑞明 唐" w:date="2019-04-17T19:23:00Z">
        <w:r w:rsidR="00213F3D">
          <w:rPr>
            <w:rFonts w:ascii="宋体" w:eastAsia="宋体" w:hAnsi="宋体"/>
            <w:sz w:val="24"/>
            <w:szCs w:val="24"/>
          </w:rPr>
          <w:fldChar w:fldCharType="end"/>
        </w:r>
      </w:ins>
      <w:del w:id="1449" w:author="瑞明 唐" w:date="2019-04-17T19:23: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70</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8F0645" w14:paraId="481214F3" w14:textId="77777777" w:rsidTr="001A4179">
        <w:trPr>
          <w:trHeight w:val="2478"/>
        </w:trPr>
        <w:tc>
          <w:tcPr>
            <w:tcW w:w="8528" w:type="dxa"/>
          </w:tcPr>
          <w:p w14:paraId="06BAB0D2" w14:textId="77777777" w:rsidR="00213F3D" w:rsidRDefault="008F0645" w:rsidP="00062BC7">
            <w:pPr>
              <w:keepNext/>
              <w:jc w:val="center"/>
              <w:rPr>
                <w:ins w:id="1450" w:author="瑞明 唐" w:date="2019-04-17T19:23:00Z"/>
              </w:rPr>
            </w:pPr>
            <w:r>
              <w:rPr>
                <w:rFonts w:ascii="宋体" w:eastAsia="宋体" w:hAnsi="宋体" w:hint="eastAsia"/>
                <w:noProof/>
                <w:sz w:val="24"/>
                <w:szCs w:val="24"/>
              </w:rPr>
              <w:drawing>
                <wp:inline distT="0" distB="0" distL="0" distR="0" wp14:anchorId="41B2939F" wp14:editId="58357B30">
                  <wp:extent cx="3318747" cy="1237302"/>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4-70.png"/>
                          <pic:cNvPicPr/>
                        </pic:nvPicPr>
                        <pic:blipFill>
                          <a:blip r:embed="rId104">
                            <a:extLst>
                              <a:ext uri="{28A0092B-C50C-407E-A947-70E740481C1C}">
                                <a14:useLocalDpi xmlns:a14="http://schemas.microsoft.com/office/drawing/2010/main" val="0"/>
                              </a:ext>
                            </a:extLst>
                          </a:blip>
                          <a:stretch>
                            <a:fillRect/>
                          </a:stretch>
                        </pic:blipFill>
                        <pic:spPr>
                          <a:xfrm>
                            <a:off x="0" y="0"/>
                            <a:ext cx="3349620" cy="1248812"/>
                          </a:xfrm>
                          <a:prstGeom prst="rect">
                            <a:avLst/>
                          </a:prstGeom>
                        </pic:spPr>
                      </pic:pic>
                    </a:graphicData>
                  </a:graphic>
                </wp:inline>
              </w:drawing>
            </w:r>
          </w:p>
          <w:p w14:paraId="3503E06C" w14:textId="5E4BE631" w:rsidR="008F0645" w:rsidDel="00213F3D" w:rsidRDefault="00213F3D">
            <w:pPr>
              <w:pStyle w:val="a9"/>
              <w:jc w:val="center"/>
              <w:rPr>
                <w:del w:id="1451" w:author="瑞明 唐" w:date="2019-04-17T19:23:00Z"/>
              </w:rPr>
              <w:pPrChange w:id="1452" w:author="瑞明 唐" w:date="2019-04-17T19:23:00Z">
                <w:pPr>
                  <w:keepNext/>
                  <w:jc w:val="center"/>
                </w:pPr>
              </w:pPrChange>
            </w:pPr>
            <w:bookmarkStart w:id="1453" w:name="_Ref6421433"/>
            <w:ins w:id="1454"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55" w:author="瑞明 唐" w:date="2019-04-21T10:07:00Z">
              <w:r w:rsidR="00C93B02">
                <w:rPr>
                  <w:noProof/>
                </w:rPr>
                <w:t>82</w:t>
              </w:r>
            </w:ins>
            <w:ins w:id="1456" w:author="瑞明 唐" w:date="2019-04-17T19:23:00Z">
              <w:r>
                <w:fldChar w:fldCharType="end"/>
              </w:r>
              <w:r>
                <w:rPr>
                  <w:rFonts w:hint="eastAsia"/>
                </w:rPr>
                <w:t>选中设置要分栏文字</w:t>
              </w:r>
            </w:ins>
            <w:bookmarkEnd w:id="1453"/>
          </w:p>
          <w:p w14:paraId="56CB15D9" w14:textId="5F0669BD" w:rsidR="008F0645" w:rsidRDefault="008F0645" w:rsidP="00062BC7">
            <w:pPr>
              <w:pStyle w:val="a9"/>
              <w:jc w:val="center"/>
              <w:rPr>
                <w:rFonts w:ascii="宋体" w:eastAsia="宋体" w:hAnsi="宋体"/>
                <w:sz w:val="24"/>
                <w:szCs w:val="24"/>
              </w:rPr>
            </w:pPr>
            <w:del w:id="1457" w:author="瑞明 唐" w:date="2019-04-17T19:23: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58" w:author="瑞明 唐" w:date="2019-04-16T16:15:00Z">
              <w:r w:rsidR="00BB747F" w:rsidDel="00C71EF7">
                <w:rPr>
                  <w:noProof/>
                </w:rPr>
                <w:delText>70</w:delText>
              </w:r>
            </w:del>
            <w:del w:id="1459" w:author="瑞明 唐" w:date="2019-04-17T19:23:00Z">
              <w:r w:rsidDel="00213F3D">
                <w:fldChar w:fldCharType="end"/>
              </w:r>
              <w:r w:rsidDel="00213F3D">
                <w:rPr>
                  <w:rFonts w:hint="eastAsia"/>
                </w:rPr>
                <w:delText>选中设置要分栏文字</w:delText>
              </w:r>
            </w:del>
          </w:p>
        </w:tc>
      </w:tr>
    </w:tbl>
    <w:p w14:paraId="3D6192E2" w14:textId="77777777" w:rsidR="001929D1" w:rsidRPr="001A4179" w:rsidRDefault="001929D1" w:rsidP="001A4179">
      <w:pPr>
        <w:rPr>
          <w:rFonts w:ascii="宋体" w:eastAsia="宋体" w:hAnsi="宋体"/>
          <w:sz w:val="24"/>
          <w:szCs w:val="24"/>
        </w:rPr>
      </w:pPr>
    </w:p>
    <w:p w14:paraId="4F4F3B70" w14:textId="4C9F908E" w:rsidR="008F0645" w:rsidRPr="001A4179" w:rsidRDefault="00185DE0" w:rsidP="001A4179">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单击“页面布局”选项卡下的“页面设置”功能区选中“分栏”下拉列表</w:t>
      </w:r>
      <w:r w:rsidR="00555721">
        <w:rPr>
          <w:rFonts w:ascii="宋体" w:eastAsia="宋体" w:hAnsi="宋体" w:hint="eastAsia"/>
          <w:sz w:val="24"/>
          <w:szCs w:val="24"/>
        </w:rPr>
        <w:t>，</w:t>
      </w:r>
      <w:r w:rsidRPr="001A4179">
        <w:rPr>
          <w:rFonts w:ascii="宋体" w:eastAsia="宋体" w:hAnsi="宋体" w:hint="eastAsia"/>
          <w:sz w:val="24"/>
          <w:szCs w:val="24"/>
        </w:rPr>
        <w:t>可以根据</w:t>
      </w:r>
      <w:r w:rsidR="00555721">
        <w:rPr>
          <w:rFonts w:ascii="宋体" w:eastAsia="宋体" w:hAnsi="宋体" w:hint="eastAsia"/>
          <w:sz w:val="24"/>
          <w:szCs w:val="24"/>
        </w:rPr>
        <w:t>，</w:t>
      </w:r>
      <w:r w:rsidRPr="001A4179">
        <w:rPr>
          <w:rFonts w:ascii="宋体" w:eastAsia="宋体" w:hAnsi="宋体" w:hint="eastAsia"/>
          <w:sz w:val="24"/>
          <w:szCs w:val="24"/>
        </w:rPr>
        <w:t>需要设置分栏</w:t>
      </w:r>
      <w:r w:rsidR="00555721">
        <w:rPr>
          <w:rFonts w:ascii="宋体" w:eastAsia="宋体" w:hAnsi="宋体" w:hint="eastAsia"/>
          <w:sz w:val="24"/>
          <w:szCs w:val="24"/>
        </w:rPr>
        <w:t>，</w:t>
      </w:r>
      <w:r w:rsidRPr="001A4179">
        <w:rPr>
          <w:rFonts w:ascii="宋体" w:eastAsia="宋体" w:hAnsi="宋体" w:hint="eastAsia"/>
          <w:sz w:val="24"/>
          <w:szCs w:val="24"/>
        </w:rPr>
        <w:t>如</w:t>
      </w:r>
      <w:ins w:id="1460" w:author="瑞明 唐" w:date="2019-04-17T19:24: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_Ref6421486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61" w:author="瑞明 唐" w:date="2019-04-17T23:36:00Z">
        <w:r w:rsidR="00062BC7">
          <w:t xml:space="preserve">图4 - </w:t>
        </w:r>
        <w:r w:rsidR="00062BC7">
          <w:rPr>
            <w:noProof/>
          </w:rPr>
          <w:t>83</w:t>
        </w:r>
        <w:r w:rsidR="00062BC7">
          <w:rPr>
            <w:rFonts w:hint="eastAsia"/>
          </w:rPr>
          <w:t>分栏设置</w:t>
        </w:r>
      </w:ins>
      <w:ins w:id="1462" w:author="瑞明 唐" w:date="2019-04-17T19:24:00Z">
        <w:r w:rsidR="00213F3D">
          <w:rPr>
            <w:rFonts w:ascii="宋体" w:eastAsia="宋体" w:hAnsi="宋体"/>
            <w:sz w:val="24"/>
            <w:szCs w:val="24"/>
          </w:rPr>
          <w:fldChar w:fldCharType="end"/>
        </w:r>
      </w:ins>
      <w:del w:id="1463" w:author="瑞明 唐" w:date="2019-04-17T19:24: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71</w:delText>
        </w:r>
      </w:del>
      <w:r w:rsidRPr="001A4179">
        <w:rPr>
          <w:rFonts w:ascii="宋体" w:eastAsia="宋体" w:hAnsi="宋体" w:hint="eastAsia"/>
          <w:sz w:val="24"/>
          <w:szCs w:val="24"/>
        </w:rPr>
        <w:t>所示。如</w:t>
      </w:r>
      <w:ins w:id="1464" w:author="瑞明 唐" w:date="2019-04-17T19:24: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_Ref6421497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65" w:author="瑞明 唐" w:date="2019-04-17T23:36:00Z">
        <w:r w:rsidR="00062BC7">
          <w:t xml:space="preserve">图4 - </w:t>
        </w:r>
        <w:r w:rsidR="00062BC7">
          <w:rPr>
            <w:noProof/>
          </w:rPr>
          <w:t>84</w:t>
        </w:r>
        <w:proofErr w:type="gramStart"/>
        <w:r w:rsidR="00062BC7">
          <w:rPr>
            <w:rFonts w:hint="eastAsia"/>
          </w:rPr>
          <w:t>两栏效果</w:t>
        </w:r>
      </w:ins>
      <w:proofErr w:type="gramEnd"/>
      <w:ins w:id="1466" w:author="瑞明 唐" w:date="2019-04-17T19:24:00Z">
        <w:r w:rsidR="00213F3D">
          <w:rPr>
            <w:rFonts w:ascii="宋体" w:eastAsia="宋体" w:hAnsi="宋体"/>
            <w:sz w:val="24"/>
            <w:szCs w:val="24"/>
          </w:rPr>
          <w:fldChar w:fldCharType="end"/>
        </w:r>
      </w:ins>
      <w:del w:id="1467" w:author="瑞明 唐" w:date="2019-04-17T19:24: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72</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两栏显示结果。</w:t>
      </w:r>
    </w:p>
    <w:p w14:paraId="117CDA74" w14:textId="67E8F16D"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如果对现在的分栏效果不满意</w:t>
      </w:r>
      <w:r w:rsidR="00555721">
        <w:rPr>
          <w:rFonts w:ascii="宋体" w:eastAsia="宋体" w:hAnsi="宋体" w:hint="eastAsia"/>
          <w:sz w:val="24"/>
          <w:szCs w:val="24"/>
        </w:rPr>
        <w:t>，</w:t>
      </w:r>
      <w:r w:rsidRPr="001A4179">
        <w:rPr>
          <w:rFonts w:ascii="宋体" w:eastAsia="宋体" w:hAnsi="宋体" w:hint="eastAsia"/>
          <w:sz w:val="24"/>
          <w:szCs w:val="24"/>
        </w:rPr>
        <w:t>可以单击“更多分栏”按钮</w:t>
      </w:r>
      <w:r w:rsidR="00555721">
        <w:rPr>
          <w:rFonts w:ascii="宋体" w:eastAsia="宋体" w:hAnsi="宋体" w:hint="eastAsia"/>
          <w:sz w:val="24"/>
          <w:szCs w:val="24"/>
        </w:rPr>
        <w:t>，</w:t>
      </w:r>
      <w:r w:rsidRPr="001A4179">
        <w:rPr>
          <w:rFonts w:ascii="宋体" w:eastAsia="宋体" w:hAnsi="宋体" w:hint="eastAsia"/>
          <w:sz w:val="24"/>
          <w:szCs w:val="24"/>
        </w:rPr>
        <w:t>自定义分栏的样式。</w:t>
      </w:r>
    </w:p>
    <w:p w14:paraId="7DD5401F" w14:textId="28F12172" w:rsidR="007F304F" w:rsidRPr="001A4179" w:rsidRDefault="0091488E" w:rsidP="001A4179">
      <w:pPr>
        <w:ind w:left="509"/>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4</w:t>
      </w:r>
      <w:r w:rsidR="007F304F" w:rsidRPr="001A4179">
        <w:rPr>
          <w:rFonts w:ascii="宋体" w:eastAsia="宋体" w:hAnsi="宋体" w:hint="eastAsia"/>
          <w:sz w:val="24"/>
          <w:szCs w:val="24"/>
        </w:rPr>
        <w:t>首字下沉</w:t>
      </w:r>
    </w:p>
    <w:p w14:paraId="7909D700" w14:textId="34C12E28" w:rsidR="00401381" w:rsidRDefault="00E55CD6" w:rsidP="00F42A5D">
      <w:pPr>
        <w:pStyle w:val="a6"/>
        <w:ind w:firstLine="509"/>
        <w:rPr>
          <w:rFonts w:ascii="宋体" w:eastAsia="宋体" w:hAnsi="宋体"/>
          <w:sz w:val="24"/>
          <w:szCs w:val="24"/>
        </w:rPr>
      </w:pPr>
      <w:r w:rsidRPr="001A4179">
        <w:rPr>
          <w:rFonts w:ascii="宋体" w:eastAsia="宋体" w:hAnsi="宋体" w:hint="eastAsia"/>
          <w:sz w:val="24"/>
          <w:szCs w:val="24"/>
        </w:rPr>
        <w:t>在使用</w:t>
      </w:r>
      <w:r w:rsidRPr="001A4179">
        <w:rPr>
          <w:rFonts w:ascii="宋体" w:eastAsia="宋体" w:hAnsi="宋体"/>
          <w:sz w:val="24"/>
          <w:szCs w:val="24"/>
        </w:rPr>
        <w:t>word进行报纸或者杂志编辑的时候</w:t>
      </w:r>
      <w:r w:rsidR="00555721">
        <w:rPr>
          <w:rFonts w:ascii="宋体" w:eastAsia="宋体" w:hAnsi="宋体"/>
          <w:sz w:val="24"/>
          <w:szCs w:val="24"/>
        </w:rPr>
        <w:t>，</w:t>
      </w:r>
      <w:r w:rsidRPr="001A4179">
        <w:rPr>
          <w:rFonts w:ascii="宋体" w:eastAsia="宋体" w:hAnsi="宋体"/>
          <w:sz w:val="24"/>
          <w:szCs w:val="24"/>
        </w:rPr>
        <w:t>经常需要一些特殊的文字</w:t>
      </w:r>
      <w:r w:rsidRPr="001A4179">
        <w:rPr>
          <w:rFonts w:ascii="宋体" w:eastAsia="宋体" w:hAnsi="宋体"/>
          <w:sz w:val="24"/>
          <w:szCs w:val="24"/>
        </w:rPr>
        <w:lastRenderedPageBreak/>
        <w:t>格式设置</w:t>
      </w:r>
      <w:r w:rsidR="00555721">
        <w:rPr>
          <w:rFonts w:ascii="宋体" w:eastAsia="宋体" w:hAnsi="宋体"/>
          <w:sz w:val="24"/>
          <w:szCs w:val="24"/>
        </w:rPr>
        <w:t>，</w:t>
      </w:r>
      <w:r w:rsidRPr="001A4179">
        <w:rPr>
          <w:rFonts w:ascii="宋体" w:eastAsia="宋体" w:hAnsi="宋体"/>
          <w:sz w:val="24"/>
          <w:szCs w:val="24"/>
        </w:rPr>
        <w:t>比如首字下沉就是我们经常会使用的一种格式</w:t>
      </w:r>
      <w:r w:rsidR="00401381" w:rsidRPr="001A4179">
        <w:rPr>
          <w:rFonts w:ascii="宋体" w:eastAsia="宋体" w:hAnsi="宋体" w:hint="eastAsia"/>
          <w:sz w:val="24"/>
          <w:szCs w:val="24"/>
        </w:rPr>
        <w:t>。也同样遵循“先选中</w:t>
      </w:r>
      <w:r w:rsidR="00555721">
        <w:rPr>
          <w:rFonts w:ascii="宋体" w:eastAsia="宋体" w:hAnsi="宋体" w:hint="eastAsia"/>
          <w:sz w:val="24"/>
          <w:szCs w:val="24"/>
        </w:rPr>
        <w:t>，</w:t>
      </w:r>
      <w:r w:rsidR="00401381" w:rsidRPr="001A4179">
        <w:rPr>
          <w:rFonts w:ascii="宋体" w:eastAsia="宋体" w:hAnsi="宋体" w:hint="eastAsia"/>
          <w:sz w:val="24"/>
          <w:szCs w:val="24"/>
        </w:rPr>
        <w:t>后操作”的原则。</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301"/>
      </w:tblGrid>
      <w:tr w:rsidR="0091488E" w14:paraId="35C630FE" w14:textId="77777777" w:rsidTr="001A4179">
        <w:tc>
          <w:tcPr>
            <w:tcW w:w="3227" w:type="dxa"/>
          </w:tcPr>
          <w:p w14:paraId="41173B4E" w14:textId="77777777" w:rsidR="00213F3D" w:rsidRDefault="0091488E" w:rsidP="00062BC7">
            <w:pPr>
              <w:keepNext/>
              <w:jc w:val="center"/>
              <w:rPr>
                <w:ins w:id="1468" w:author="瑞明 唐" w:date="2019-04-17T19:23:00Z"/>
              </w:rPr>
            </w:pPr>
            <w:r>
              <w:rPr>
                <w:rFonts w:ascii="宋体" w:eastAsia="宋体" w:hAnsi="宋体" w:hint="eastAsia"/>
                <w:noProof/>
                <w:sz w:val="24"/>
                <w:szCs w:val="24"/>
              </w:rPr>
              <w:drawing>
                <wp:inline distT="0" distB="0" distL="0" distR="0" wp14:anchorId="0F5255FF" wp14:editId="0653A5DB">
                  <wp:extent cx="1662530" cy="1876064"/>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4-7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16664" cy="1937151"/>
                          </a:xfrm>
                          <a:prstGeom prst="rect">
                            <a:avLst/>
                          </a:prstGeom>
                        </pic:spPr>
                      </pic:pic>
                    </a:graphicData>
                  </a:graphic>
                </wp:inline>
              </w:drawing>
            </w:r>
          </w:p>
          <w:p w14:paraId="540B39D7" w14:textId="6E53262D" w:rsidR="0091488E" w:rsidDel="00213F3D" w:rsidRDefault="00213F3D">
            <w:pPr>
              <w:pStyle w:val="a9"/>
              <w:jc w:val="center"/>
              <w:rPr>
                <w:del w:id="1469" w:author="瑞明 唐" w:date="2019-04-17T19:24:00Z"/>
              </w:rPr>
              <w:pPrChange w:id="1470" w:author="瑞明 唐" w:date="2019-04-17T19:24:00Z">
                <w:pPr>
                  <w:keepNext/>
                  <w:jc w:val="center"/>
                </w:pPr>
              </w:pPrChange>
            </w:pPr>
            <w:bookmarkStart w:id="1471" w:name="_Ref6421486"/>
            <w:ins w:id="1472"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73" w:author="瑞明 唐" w:date="2019-04-21T10:07:00Z">
              <w:r w:rsidR="00C93B02">
                <w:rPr>
                  <w:noProof/>
                </w:rPr>
                <w:t>83</w:t>
              </w:r>
            </w:ins>
            <w:ins w:id="1474" w:author="瑞明 唐" w:date="2019-04-17T19:23:00Z">
              <w:r>
                <w:fldChar w:fldCharType="end"/>
              </w:r>
              <w:r>
                <w:rPr>
                  <w:rFonts w:hint="eastAsia"/>
                </w:rPr>
                <w:t>分栏设置</w:t>
              </w:r>
            </w:ins>
            <w:bookmarkEnd w:id="1471"/>
          </w:p>
          <w:p w14:paraId="7D478B6E" w14:textId="353F0101" w:rsidR="0091488E" w:rsidRDefault="0091488E" w:rsidP="00062BC7">
            <w:pPr>
              <w:pStyle w:val="a9"/>
              <w:jc w:val="center"/>
              <w:rPr>
                <w:rFonts w:ascii="宋体" w:eastAsia="宋体" w:hAnsi="宋体"/>
                <w:sz w:val="24"/>
                <w:szCs w:val="24"/>
              </w:rPr>
            </w:pPr>
            <w:del w:id="1475" w:author="瑞明 唐" w:date="2019-04-17T19:24: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76" w:author="瑞明 唐" w:date="2019-04-16T16:15:00Z">
              <w:r w:rsidR="00BB747F" w:rsidDel="00C71EF7">
                <w:rPr>
                  <w:noProof/>
                </w:rPr>
                <w:delText>71</w:delText>
              </w:r>
            </w:del>
            <w:del w:id="1477" w:author="瑞明 唐" w:date="2019-04-17T19:24:00Z">
              <w:r w:rsidDel="00213F3D">
                <w:fldChar w:fldCharType="end"/>
              </w:r>
              <w:r w:rsidDel="00213F3D">
                <w:rPr>
                  <w:rFonts w:hint="eastAsia"/>
                </w:rPr>
                <w:delText>分栏设置</w:delText>
              </w:r>
            </w:del>
          </w:p>
        </w:tc>
        <w:tc>
          <w:tcPr>
            <w:tcW w:w="5301" w:type="dxa"/>
          </w:tcPr>
          <w:p w14:paraId="50E23450" w14:textId="77777777" w:rsidR="00213F3D" w:rsidRDefault="0091488E">
            <w:pPr>
              <w:keepNext/>
              <w:jc w:val="center"/>
              <w:rPr>
                <w:ins w:id="1478" w:author="瑞明 唐" w:date="2019-04-17T19:23:00Z"/>
              </w:rPr>
            </w:pPr>
            <w:r>
              <w:rPr>
                <w:rFonts w:ascii="宋体" w:eastAsia="宋体" w:hAnsi="宋体" w:hint="eastAsia"/>
                <w:noProof/>
                <w:sz w:val="24"/>
                <w:szCs w:val="24"/>
              </w:rPr>
              <w:drawing>
                <wp:inline distT="0" distB="0" distL="0" distR="0" wp14:anchorId="4586F6A8" wp14:editId="520E7B6E">
                  <wp:extent cx="3158164" cy="1149418"/>
                  <wp:effectExtent l="0" t="0" r="444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4-72.png"/>
                          <pic:cNvPicPr/>
                        </pic:nvPicPr>
                        <pic:blipFill>
                          <a:blip r:embed="rId106">
                            <a:extLst>
                              <a:ext uri="{28A0092B-C50C-407E-A947-70E740481C1C}">
                                <a14:useLocalDpi xmlns:a14="http://schemas.microsoft.com/office/drawing/2010/main" val="0"/>
                              </a:ext>
                            </a:extLst>
                          </a:blip>
                          <a:stretch>
                            <a:fillRect/>
                          </a:stretch>
                        </pic:blipFill>
                        <pic:spPr>
                          <a:xfrm>
                            <a:off x="0" y="0"/>
                            <a:ext cx="3199539" cy="1164477"/>
                          </a:xfrm>
                          <a:prstGeom prst="rect">
                            <a:avLst/>
                          </a:prstGeom>
                        </pic:spPr>
                      </pic:pic>
                    </a:graphicData>
                  </a:graphic>
                </wp:inline>
              </w:drawing>
            </w:r>
          </w:p>
          <w:p w14:paraId="4160CD66" w14:textId="0C4112BE" w:rsidR="0091488E" w:rsidDel="00213F3D" w:rsidRDefault="00213F3D">
            <w:pPr>
              <w:pStyle w:val="a9"/>
              <w:jc w:val="center"/>
              <w:rPr>
                <w:del w:id="1479" w:author="瑞明 唐" w:date="2019-04-17T19:24:00Z"/>
              </w:rPr>
              <w:pPrChange w:id="1480" w:author="瑞明 唐" w:date="2019-04-17T19:24:00Z">
                <w:pPr>
                  <w:keepNext/>
                  <w:jc w:val="center"/>
                </w:pPr>
              </w:pPrChange>
            </w:pPr>
            <w:bookmarkStart w:id="1481" w:name="_Ref6421497"/>
            <w:ins w:id="1482"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83" w:author="瑞明 唐" w:date="2019-04-21T10:07:00Z">
              <w:r w:rsidR="00C93B02">
                <w:rPr>
                  <w:noProof/>
                </w:rPr>
                <w:t>84</w:t>
              </w:r>
            </w:ins>
            <w:ins w:id="1484" w:author="瑞明 唐" w:date="2019-04-17T19:23:00Z">
              <w:r>
                <w:fldChar w:fldCharType="end"/>
              </w:r>
              <w:r>
                <w:rPr>
                  <w:rFonts w:hint="eastAsia"/>
                </w:rPr>
                <w:t>两</w:t>
              </w:r>
              <w:proofErr w:type="gramStart"/>
              <w:r>
                <w:rPr>
                  <w:rFonts w:hint="eastAsia"/>
                </w:rPr>
                <w:t>栏效果</w:t>
              </w:r>
            </w:ins>
            <w:bookmarkEnd w:id="1481"/>
            <w:proofErr w:type="gramEnd"/>
          </w:p>
          <w:p w14:paraId="3CBCE5BC" w14:textId="4749CC87" w:rsidR="0091488E" w:rsidRDefault="0091488E" w:rsidP="00062BC7">
            <w:pPr>
              <w:pStyle w:val="a9"/>
              <w:jc w:val="center"/>
              <w:rPr>
                <w:rFonts w:ascii="宋体" w:eastAsia="宋体" w:hAnsi="宋体"/>
                <w:sz w:val="24"/>
                <w:szCs w:val="24"/>
              </w:rPr>
            </w:pPr>
            <w:del w:id="1485" w:author="瑞明 唐" w:date="2019-04-17T19:24: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86" w:author="瑞明 唐" w:date="2019-04-16T16:15:00Z">
              <w:r w:rsidR="00BB747F" w:rsidDel="00C71EF7">
                <w:rPr>
                  <w:noProof/>
                </w:rPr>
                <w:delText>72</w:delText>
              </w:r>
            </w:del>
            <w:del w:id="1487" w:author="瑞明 唐" w:date="2019-04-17T19:24:00Z">
              <w:r w:rsidDel="00213F3D">
                <w:fldChar w:fldCharType="end"/>
              </w:r>
              <w:r w:rsidDel="00213F3D">
                <w:rPr>
                  <w:rFonts w:hint="eastAsia"/>
                </w:rPr>
                <w:delText>两栏效果</w:delText>
              </w:r>
            </w:del>
          </w:p>
        </w:tc>
      </w:tr>
    </w:tbl>
    <w:p w14:paraId="5CB40BBE" w14:textId="77777777" w:rsidR="0091488E" w:rsidRPr="001A4179" w:rsidRDefault="0091488E" w:rsidP="001A4179">
      <w:pPr>
        <w:rPr>
          <w:rFonts w:ascii="宋体" w:eastAsia="宋体" w:hAnsi="宋体"/>
          <w:sz w:val="24"/>
          <w:szCs w:val="24"/>
        </w:rPr>
      </w:pPr>
    </w:p>
    <w:p w14:paraId="098A1104" w14:textId="7337A210" w:rsidR="00F42A5D"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把鼠标移动到某一段落</w:t>
      </w:r>
      <w:r w:rsidR="00555721">
        <w:rPr>
          <w:rFonts w:ascii="宋体" w:eastAsia="宋体" w:hAnsi="宋体" w:hint="eastAsia"/>
          <w:sz w:val="24"/>
          <w:szCs w:val="24"/>
        </w:rPr>
        <w:t>，</w:t>
      </w:r>
      <w:r w:rsidRPr="001A4179">
        <w:rPr>
          <w:rFonts w:ascii="宋体" w:eastAsia="宋体" w:hAnsi="宋体" w:hint="eastAsia"/>
          <w:sz w:val="24"/>
          <w:szCs w:val="24"/>
        </w:rPr>
        <w:t>产生的效果只对</w:t>
      </w:r>
      <w:r w:rsidR="00BC4914" w:rsidRPr="001A4179">
        <w:rPr>
          <w:rFonts w:ascii="宋体" w:eastAsia="宋体" w:hAnsi="宋体" w:hint="eastAsia"/>
          <w:sz w:val="24"/>
          <w:szCs w:val="24"/>
        </w:rPr>
        <w:t>该</w:t>
      </w:r>
      <w:proofErr w:type="gramStart"/>
      <w:r w:rsidR="00BC4914" w:rsidRPr="001A4179">
        <w:rPr>
          <w:rFonts w:ascii="宋体" w:eastAsia="宋体" w:hAnsi="宋体" w:hint="eastAsia"/>
          <w:sz w:val="24"/>
          <w:szCs w:val="24"/>
        </w:rPr>
        <w:t>段落</w:t>
      </w:r>
      <w:r w:rsidRPr="001A4179">
        <w:rPr>
          <w:rFonts w:ascii="宋体" w:eastAsia="宋体" w:hAnsi="宋体" w:hint="eastAsia"/>
          <w:sz w:val="24"/>
          <w:szCs w:val="24"/>
        </w:rPr>
        <w:t>第</w:t>
      </w:r>
      <w:proofErr w:type="gramEnd"/>
      <w:r w:rsidRPr="001A4179">
        <w:rPr>
          <w:rFonts w:ascii="宋体" w:eastAsia="宋体" w:hAnsi="宋体" w:hint="eastAsia"/>
          <w:sz w:val="24"/>
          <w:szCs w:val="24"/>
        </w:rPr>
        <w:t>一行的第一个字产生下沉效果</w:t>
      </w:r>
      <w:r w:rsidR="00555721">
        <w:rPr>
          <w:rFonts w:ascii="宋体" w:eastAsia="宋体" w:hAnsi="宋体" w:hint="eastAsia"/>
          <w:sz w:val="24"/>
          <w:szCs w:val="24"/>
        </w:rPr>
        <w:t>，</w:t>
      </w:r>
      <w:r w:rsidRPr="001A4179">
        <w:rPr>
          <w:rFonts w:ascii="宋体" w:eastAsia="宋体" w:hAnsi="宋体" w:hint="eastAsia"/>
          <w:sz w:val="24"/>
          <w:szCs w:val="24"/>
        </w:rPr>
        <w:t>如</w:t>
      </w:r>
      <w:ins w:id="1488" w:author="瑞明 唐" w:date="2019-04-17T19:26: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_Ref6421592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89" w:author="瑞明 唐" w:date="2019-04-17T23:36:00Z">
        <w:r w:rsidR="00062BC7">
          <w:t xml:space="preserve">图4 - </w:t>
        </w:r>
        <w:r w:rsidR="00062BC7">
          <w:rPr>
            <w:noProof/>
          </w:rPr>
          <w:t>85</w:t>
        </w:r>
        <w:r w:rsidR="00062BC7">
          <w:rPr>
            <w:rFonts w:hint="eastAsia"/>
          </w:rPr>
          <w:t>鼠标放在需要设置首字下沉段落</w:t>
        </w:r>
      </w:ins>
      <w:ins w:id="1490" w:author="瑞明 唐" w:date="2019-04-17T19:26:00Z">
        <w:r w:rsidR="00213F3D">
          <w:rPr>
            <w:rFonts w:ascii="宋体" w:eastAsia="宋体" w:hAnsi="宋体"/>
            <w:sz w:val="24"/>
            <w:szCs w:val="24"/>
          </w:rPr>
          <w:fldChar w:fldCharType="end"/>
        </w:r>
      </w:ins>
      <w:del w:id="1491" w:author="瑞明 唐" w:date="2019-04-17T19:26: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91488E" w:rsidDel="00213F3D">
          <w:rPr>
            <w:rFonts w:ascii="宋体" w:eastAsia="宋体" w:hAnsi="宋体"/>
            <w:sz w:val="24"/>
            <w:szCs w:val="24"/>
          </w:rPr>
          <w:delText>3</w:delText>
        </w:r>
      </w:del>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91488E" w14:paraId="6516459D" w14:textId="77777777" w:rsidTr="001A4179">
        <w:tc>
          <w:tcPr>
            <w:tcW w:w="8528" w:type="dxa"/>
          </w:tcPr>
          <w:p w14:paraId="269B6516" w14:textId="77777777" w:rsidR="00213F3D" w:rsidRDefault="0091488E" w:rsidP="00062BC7">
            <w:pPr>
              <w:keepNext/>
              <w:jc w:val="center"/>
              <w:rPr>
                <w:ins w:id="1492" w:author="瑞明 唐" w:date="2019-04-17T19:25:00Z"/>
              </w:rPr>
            </w:pPr>
            <w:r>
              <w:rPr>
                <w:rFonts w:ascii="宋体" w:eastAsia="宋体" w:hAnsi="宋体" w:hint="eastAsia"/>
                <w:noProof/>
                <w:sz w:val="24"/>
                <w:szCs w:val="24"/>
              </w:rPr>
              <w:drawing>
                <wp:inline distT="0" distB="0" distL="0" distR="0" wp14:anchorId="60303521" wp14:editId="31D8A712">
                  <wp:extent cx="4199326" cy="763514"/>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4-73.png"/>
                          <pic:cNvPicPr/>
                        </pic:nvPicPr>
                        <pic:blipFill>
                          <a:blip r:embed="rId107">
                            <a:extLst>
                              <a:ext uri="{28A0092B-C50C-407E-A947-70E740481C1C}">
                                <a14:useLocalDpi xmlns:a14="http://schemas.microsoft.com/office/drawing/2010/main" val="0"/>
                              </a:ext>
                            </a:extLst>
                          </a:blip>
                          <a:stretch>
                            <a:fillRect/>
                          </a:stretch>
                        </pic:blipFill>
                        <pic:spPr>
                          <a:xfrm>
                            <a:off x="0" y="0"/>
                            <a:ext cx="4273495" cy="776999"/>
                          </a:xfrm>
                          <a:prstGeom prst="rect">
                            <a:avLst/>
                          </a:prstGeom>
                        </pic:spPr>
                      </pic:pic>
                    </a:graphicData>
                  </a:graphic>
                </wp:inline>
              </w:drawing>
            </w:r>
          </w:p>
          <w:p w14:paraId="47B31E35" w14:textId="3B77944F" w:rsidR="0091488E" w:rsidDel="00213F3D" w:rsidRDefault="00213F3D">
            <w:pPr>
              <w:pStyle w:val="a9"/>
              <w:jc w:val="center"/>
              <w:rPr>
                <w:del w:id="1493" w:author="瑞明 唐" w:date="2019-04-17T19:25:00Z"/>
              </w:rPr>
              <w:pPrChange w:id="1494" w:author="瑞明 唐" w:date="2019-04-17T19:25:00Z">
                <w:pPr>
                  <w:keepNext/>
                  <w:jc w:val="center"/>
                </w:pPr>
              </w:pPrChange>
            </w:pPr>
            <w:bookmarkStart w:id="1495" w:name="_Ref6421592"/>
            <w:ins w:id="1496" w:author="瑞明 唐" w:date="2019-04-17T19:25:00Z">
              <w:r>
                <w:t>图</w:t>
              </w:r>
              <w:r>
                <w:t xml:space="preserve">4 - </w:t>
              </w:r>
              <w:r>
                <w:fldChar w:fldCharType="begin"/>
              </w:r>
              <w:r>
                <w:instrText xml:space="preserve"> SEQ </w:instrText>
              </w:r>
              <w:r>
                <w:instrText>图</w:instrText>
              </w:r>
              <w:r>
                <w:instrText xml:space="preserve">4_- \* ARABIC </w:instrText>
              </w:r>
            </w:ins>
            <w:r>
              <w:fldChar w:fldCharType="separate"/>
            </w:r>
            <w:ins w:id="1497" w:author="瑞明 唐" w:date="2019-04-21T10:07:00Z">
              <w:r w:rsidR="00C93B02">
                <w:rPr>
                  <w:noProof/>
                </w:rPr>
                <w:t>85</w:t>
              </w:r>
            </w:ins>
            <w:ins w:id="1498" w:author="瑞明 唐" w:date="2019-04-17T19:25:00Z">
              <w:r>
                <w:fldChar w:fldCharType="end"/>
              </w:r>
              <w:r>
                <w:rPr>
                  <w:rFonts w:hint="eastAsia"/>
                </w:rPr>
                <w:t>鼠标放在需要设置首字下沉段落</w:t>
              </w:r>
            </w:ins>
            <w:bookmarkEnd w:id="1495"/>
          </w:p>
          <w:p w14:paraId="7B82D445" w14:textId="66667684" w:rsidR="0091488E" w:rsidRDefault="0091488E" w:rsidP="00062BC7">
            <w:pPr>
              <w:pStyle w:val="a9"/>
              <w:jc w:val="center"/>
              <w:rPr>
                <w:rFonts w:ascii="宋体" w:eastAsia="宋体" w:hAnsi="宋体"/>
                <w:sz w:val="24"/>
                <w:szCs w:val="24"/>
              </w:rPr>
            </w:pPr>
            <w:del w:id="1499" w:author="瑞明 唐" w:date="2019-04-17T19:25: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500" w:author="瑞明 唐" w:date="2019-04-16T16:15:00Z">
              <w:r w:rsidR="00BB747F" w:rsidDel="00C71EF7">
                <w:rPr>
                  <w:noProof/>
                </w:rPr>
                <w:delText>73</w:delText>
              </w:r>
            </w:del>
            <w:del w:id="1501" w:author="瑞明 唐" w:date="2019-04-17T19:25:00Z">
              <w:r w:rsidDel="00213F3D">
                <w:fldChar w:fldCharType="end"/>
              </w:r>
              <w:r w:rsidDel="00213F3D">
                <w:rPr>
                  <w:rFonts w:hint="eastAsia"/>
                </w:rPr>
                <w:delText>首字下沉文字</w:delText>
              </w:r>
            </w:del>
          </w:p>
        </w:tc>
      </w:tr>
    </w:tbl>
    <w:p w14:paraId="23E10AFA" w14:textId="77777777" w:rsidR="0091488E" w:rsidRPr="001A4179" w:rsidRDefault="0091488E" w:rsidP="001A4179">
      <w:pPr>
        <w:ind w:left="509"/>
        <w:rPr>
          <w:rFonts w:ascii="宋体" w:eastAsia="宋体" w:hAnsi="宋体"/>
          <w:sz w:val="24"/>
          <w:szCs w:val="24"/>
        </w:rPr>
      </w:pPr>
    </w:p>
    <w:p w14:paraId="10BB7D3B" w14:textId="6F67435C" w:rsidR="00F42A5D" w:rsidRPr="001A4179"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点击“插入”选项卡</w:t>
      </w:r>
      <w:r w:rsidR="00555721">
        <w:rPr>
          <w:rFonts w:ascii="宋体" w:eastAsia="宋体" w:hAnsi="宋体" w:hint="eastAsia"/>
          <w:sz w:val="24"/>
          <w:szCs w:val="24"/>
        </w:rPr>
        <w:t>，</w:t>
      </w:r>
      <w:r w:rsidRPr="001A4179">
        <w:rPr>
          <w:rFonts w:ascii="宋体" w:eastAsia="宋体" w:hAnsi="宋体" w:hint="eastAsia"/>
          <w:sz w:val="24"/>
          <w:szCs w:val="24"/>
        </w:rPr>
        <w:t>“文本”功能区上的“首行缩进”下拉列表</w:t>
      </w:r>
      <w:r w:rsidR="00555721">
        <w:rPr>
          <w:rFonts w:ascii="宋体" w:eastAsia="宋体" w:hAnsi="宋体" w:hint="eastAsia"/>
          <w:sz w:val="24"/>
          <w:szCs w:val="24"/>
        </w:rPr>
        <w:t>，</w:t>
      </w:r>
      <w:r w:rsidRPr="001A4179">
        <w:rPr>
          <w:rFonts w:ascii="宋体" w:eastAsia="宋体" w:hAnsi="宋体" w:hint="eastAsia"/>
          <w:sz w:val="24"/>
          <w:szCs w:val="24"/>
        </w:rPr>
        <w:t>在下拉列表中点击“下沉”按钮</w:t>
      </w:r>
      <w:r w:rsidR="00555721">
        <w:rPr>
          <w:rFonts w:ascii="宋体" w:eastAsia="宋体" w:hAnsi="宋体" w:hint="eastAsia"/>
          <w:sz w:val="24"/>
          <w:szCs w:val="24"/>
        </w:rPr>
        <w:t>，</w:t>
      </w:r>
      <w:r w:rsidRPr="001A4179">
        <w:rPr>
          <w:rFonts w:ascii="宋体" w:eastAsia="宋体" w:hAnsi="宋体" w:hint="eastAsia"/>
          <w:sz w:val="24"/>
          <w:szCs w:val="24"/>
        </w:rPr>
        <w:t>如</w:t>
      </w:r>
      <w:ins w:id="1502" w:author="瑞明 唐" w:date="2019-04-17T19:29: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_Ref6421759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503" w:author="瑞明 唐" w:date="2019-04-17T23:36:00Z">
        <w:r w:rsidR="00062BC7">
          <w:t xml:space="preserve">图4 - </w:t>
        </w:r>
        <w:r w:rsidR="00062BC7">
          <w:rPr>
            <w:noProof/>
          </w:rPr>
          <w:t>86</w:t>
        </w:r>
        <w:r w:rsidR="00062BC7">
          <w:rPr>
            <w:rFonts w:hint="eastAsia"/>
          </w:rPr>
          <w:t>首字下沉设置</w:t>
        </w:r>
      </w:ins>
      <w:ins w:id="1504" w:author="瑞明 唐" w:date="2019-04-17T19:29:00Z">
        <w:r w:rsidR="00213F3D">
          <w:rPr>
            <w:rFonts w:ascii="宋体" w:eastAsia="宋体" w:hAnsi="宋体"/>
            <w:sz w:val="24"/>
            <w:szCs w:val="24"/>
          </w:rPr>
          <w:fldChar w:fldCharType="end"/>
        </w:r>
      </w:ins>
      <w:del w:id="1505" w:author="瑞明 唐" w:date="2019-04-17T19:29: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1A731F" w:rsidDel="00213F3D">
          <w:rPr>
            <w:rFonts w:ascii="宋体" w:eastAsia="宋体" w:hAnsi="宋体"/>
            <w:sz w:val="24"/>
            <w:szCs w:val="24"/>
          </w:rPr>
          <w:delText>4</w:delText>
        </w:r>
      </w:del>
      <w:r w:rsidRPr="001A4179">
        <w:rPr>
          <w:rFonts w:ascii="宋体" w:eastAsia="宋体" w:hAnsi="宋体" w:hint="eastAsia"/>
          <w:sz w:val="24"/>
          <w:szCs w:val="24"/>
        </w:rPr>
        <w:t>所示。</w:t>
      </w:r>
      <w:del w:id="1506" w:author="瑞明 唐" w:date="2019-04-17T19:29:00Z">
        <w:r w:rsidRPr="001A4179" w:rsidDel="00213F3D">
          <w:rPr>
            <w:rFonts w:ascii="宋体" w:eastAsia="宋体" w:hAnsi="宋体" w:hint="eastAsia"/>
            <w:sz w:val="24"/>
            <w:szCs w:val="24"/>
          </w:rPr>
          <w:delText>首字就下沉了三行</w:delText>
        </w:r>
        <w:r w:rsidR="00555721" w:rsidDel="00213F3D">
          <w:rPr>
            <w:rFonts w:ascii="宋体" w:eastAsia="宋体" w:hAnsi="宋体" w:hint="eastAsia"/>
            <w:sz w:val="24"/>
            <w:szCs w:val="24"/>
          </w:rPr>
          <w:delText>，</w:delText>
        </w:r>
        <w:r w:rsidR="0093161C" w:rsidRPr="001A4179" w:rsidDel="00213F3D">
          <w:rPr>
            <w:rFonts w:ascii="宋体" w:eastAsia="宋体" w:hAnsi="宋体" w:hint="eastAsia"/>
            <w:sz w:val="24"/>
            <w:szCs w:val="24"/>
          </w:rPr>
          <w:delText>如图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1A731F" w:rsidDel="00213F3D">
          <w:rPr>
            <w:rFonts w:ascii="宋体" w:eastAsia="宋体" w:hAnsi="宋体"/>
            <w:sz w:val="24"/>
            <w:szCs w:val="24"/>
          </w:rPr>
          <w:delText>5</w:delText>
        </w:r>
        <w:r w:rsidRPr="001A4179" w:rsidDel="00213F3D">
          <w:rPr>
            <w:rFonts w:ascii="宋体" w:eastAsia="宋体" w:hAnsi="宋体" w:hint="eastAsia"/>
            <w:sz w:val="24"/>
            <w:szCs w:val="24"/>
          </w:rPr>
          <w:delText>所示</w:delText>
        </w:r>
      </w:del>
      <w:ins w:id="1507" w:author="瑞明 唐" w:date="2019-04-17T19:29:00Z">
        <w:r w:rsidR="00213F3D">
          <w:rPr>
            <w:rFonts w:ascii="宋体" w:eastAsia="宋体" w:hAnsi="宋体" w:hint="eastAsia"/>
            <w:sz w:val="24"/>
            <w:szCs w:val="24"/>
          </w:rPr>
          <w:t>默认情况</w:t>
        </w:r>
        <w:proofErr w:type="gramStart"/>
        <w:r w:rsidR="00213F3D">
          <w:rPr>
            <w:rFonts w:ascii="宋体" w:eastAsia="宋体" w:hAnsi="宋体" w:hint="eastAsia"/>
            <w:sz w:val="24"/>
            <w:szCs w:val="24"/>
          </w:rPr>
          <w:t>下首字</w:t>
        </w:r>
        <w:proofErr w:type="gramEnd"/>
        <w:r w:rsidR="00213F3D">
          <w:rPr>
            <w:rFonts w:ascii="宋体" w:eastAsia="宋体" w:hAnsi="宋体" w:hint="eastAsia"/>
            <w:sz w:val="24"/>
            <w:szCs w:val="24"/>
          </w:rPr>
          <w:t>下沉了三行</w:t>
        </w:r>
      </w:ins>
      <w:r w:rsidRPr="001A4179">
        <w:rPr>
          <w:rFonts w:ascii="宋体" w:eastAsia="宋体" w:hAnsi="宋体" w:hint="eastAsia"/>
          <w:sz w:val="24"/>
          <w:szCs w:val="24"/>
        </w:rPr>
        <w:t>。</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08" w:author="瑞明 唐" w:date="2019-04-17T21:09:00Z">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019"/>
        <w:tblGridChange w:id="1509">
          <w:tblGrid>
            <w:gridCol w:w="8019"/>
          </w:tblGrid>
        </w:tblGridChange>
      </w:tblGrid>
      <w:tr w:rsidR="001A731F" w14:paraId="57AC7690" w14:textId="77777777" w:rsidTr="00C21689">
        <w:trPr>
          <w:trHeight w:val="3124"/>
          <w:trPrChange w:id="1510" w:author="瑞明 唐" w:date="2019-04-17T21:09:00Z">
            <w:trPr>
              <w:trHeight w:val="3124"/>
            </w:trPr>
          </w:trPrChange>
        </w:trPr>
        <w:tc>
          <w:tcPr>
            <w:tcW w:w="8019" w:type="dxa"/>
            <w:tcPrChange w:id="1511" w:author="瑞明 唐" w:date="2019-04-17T21:09:00Z">
              <w:tcPr>
                <w:tcW w:w="8528" w:type="dxa"/>
              </w:tcPr>
            </w:tcPrChange>
          </w:tcPr>
          <w:p w14:paraId="1F49E5F3" w14:textId="77777777" w:rsidR="00213F3D" w:rsidRDefault="001A731F" w:rsidP="00062BC7">
            <w:pPr>
              <w:keepNext/>
              <w:jc w:val="center"/>
              <w:rPr>
                <w:ins w:id="1512" w:author="瑞明 唐" w:date="2019-04-17T19:28:00Z"/>
              </w:rPr>
            </w:pPr>
            <w:r>
              <w:rPr>
                <w:rFonts w:ascii="宋体" w:eastAsia="宋体" w:hAnsi="宋体" w:hint="eastAsia"/>
                <w:noProof/>
                <w:sz w:val="24"/>
                <w:szCs w:val="24"/>
              </w:rPr>
              <w:drawing>
                <wp:inline distT="0" distB="0" distL="0" distR="0" wp14:anchorId="742F9E31" wp14:editId="0BA6EA40">
                  <wp:extent cx="3041222" cy="1694825"/>
                  <wp:effectExtent l="0" t="0" r="6985"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4-74.png"/>
                          <pic:cNvPicPr/>
                        </pic:nvPicPr>
                        <pic:blipFill>
                          <a:blip r:embed="rId108">
                            <a:extLst>
                              <a:ext uri="{28A0092B-C50C-407E-A947-70E740481C1C}">
                                <a14:useLocalDpi xmlns:a14="http://schemas.microsoft.com/office/drawing/2010/main" val="0"/>
                              </a:ext>
                            </a:extLst>
                          </a:blip>
                          <a:stretch>
                            <a:fillRect/>
                          </a:stretch>
                        </pic:blipFill>
                        <pic:spPr>
                          <a:xfrm>
                            <a:off x="0" y="0"/>
                            <a:ext cx="3105751" cy="1730786"/>
                          </a:xfrm>
                          <a:prstGeom prst="rect">
                            <a:avLst/>
                          </a:prstGeom>
                        </pic:spPr>
                      </pic:pic>
                    </a:graphicData>
                  </a:graphic>
                </wp:inline>
              </w:drawing>
            </w:r>
          </w:p>
          <w:p w14:paraId="3E094C7A" w14:textId="15216345" w:rsidR="001A731F" w:rsidDel="00213F3D" w:rsidRDefault="00213F3D">
            <w:pPr>
              <w:pStyle w:val="a9"/>
              <w:jc w:val="center"/>
              <w:rPr>
                <w:del w:id="1513" w:author="瑞明 唐" w:date="2019-04-17T19:28:00Z"/>
              </w:rPr>
              <w:pPrChange w:id="1514" w:author="瑞明 唐" w:date="2019-04-17T19:28:00Z">
                <w:pPr>
                  <w:keepNext/>
                  <w:jc w:val="center"/>
                </w:pPr>
              </w:pPrChange>
            </w:pPr>
            <w:bookmarkStart w:id="1515" w:name="_Ref6421759"/>
            <w:ins w:id="1516" w:author="瑞明 唐" w:date="2019-04-17T19:28:00Z">
              <w:r>
                <w:t>图</w:t>
              </w:r>
              <w:r>
                <w:t xml:space="preserve">4 - </w:t>
              </w:r>
              <w:r>
                <w:fldChar w:fldCharType="begin"/>
              </w:r>
              <w:r>
                <w:instrText xml:space="preserve"> SEQ </w:instrText>
              </w:r>
              <w:r>
                <w:instrText>图</w:instrText>
              </w:r>
              <w:r>
                <w:instrText xml:space="preserve">4_- \* ARABIC </w:instrText>
              </w:r>
            </w:ins>
            <w:r>
              <w:fldChar w:fldCharType="separate"/>
            </w:r>
            <w:ins w:id="1517" w:author="瑞明 唐" w:date="2019-04-21T10:07:00Z">
              <w:r w:rsidR="00C93B02">
                <w:rPr>
                  <w:noProof/>
                </w:rPr>
                <w:t>86</w:t>
              </w:r>
            </w:ins>
            <w:ins w:id="1518" w:author="瑞明 唐" w:date="2019-04-17T19:28:00Z">
              <w:r>
                <w:fldChar w:fldCharType="end"/>
              </w:r>
              <w:r>
                <w:rPr>
                  <w:rFonts w:hint="eastAsia"/>
                </w:rPr>
                <w:t>首字下沉设置</w:t>
              </w:r>
            </w:ins>
            <w:bookmarkEnd w:id="1515"/>
          </w:p>
          <w:p w14:paraId="463418E9" w14:textId="68BEA786" w:rsidR="001A731F" w:rsidRDefault="001A731F" w:rsidP="00062BC7">
            <w:pPr>
              <w:pStyle w:val="a9"/>
              <w:jc w:val="center"/>
              <w:rPr>
                <w:rFonts w:ascii="宋体" w:eastAsia="宋体" w:hAnsi="宋体"/>
                <w:sz w:val="24"/>
                <w:szCs w:val="24"/>
              </w:rPr>
            </w:pPr>
            <w:del w:id="1519" w:author="瑞明 唐" w:date="2019-04-17T19:28: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520" w:author="瑞明 唐" w:date="2019-04-16T16:15:00Z">
              <w:r w:rsidR="00BB747F" w:rsidDel="00C71EF7">
                <w:rPr>
                  <w:noProof/>
                </w:rPr>
                <w:delText>74</w:delText>
              </w:r>
            </w:del>
            <w:del w:id="1521" w:author="瑞明 唐" w:date="2019-04-17T19:28:00Z">
              <w:r w:rsidDel="00213F3D">
                <w:fldChar w:fldCharType="end"/>
              </w:r>
              <w:r w:rsidDel="00213F3D">
                <w:rPr>
                  <w:rFonts w:hint="eastAsia"/>
                </w:rPr>
                <w:delText>首字下沉设置</w:delText>
              </w:r>
            </w:del>
          </w:p>
        </w:tc>
      </w:tr>
      <w:tr w:rsidR="001A731F" w:rsidDel="00C21689" w14:paraId="48F328DF" w14:textId="6996CFE3" w:rsidTr="00C21689">
        <w:trPr>
          <w:trHeight w:val="1314"/>
          <w:del w:id="1522" w:author="瑞明 唐" w:date="2019-04-17T20:58:00Z"/>
          <w:trPrChange w:id="1523" w:author="瑞明 唐" w:date="2019-04-17T21:09:00Z">
            <w:trPr>
              <w:trHeight w:val="1314"/>
            </w:trPr>
          </w:trPrChange>
        </w:trPr>
        <w:tc>
          <w:tcPr>
            <w:tcW w:w="8019" w:type="dxa"/>
            <w:tcPrChange w:id="1524" w:author="瑞明 唐" w:date="2019-04-17T21:09:00Z">
              <w:tcPr>
                <w:tcW w:w="8528" w:type="dxa"/>
              </w:tcPr>
            </w:tcPrChange>
          </w:tcPr>
          <w:p w14:paraId="76FBA710" w14:textId="18296877" w:rsidR="001A731F" w:rsidDel="00C21689" w:rsidRDefault="001A731F" w:rsidP="001A4179">
            <w:pPr>
              <w:keepNext/>
              <w:jc w:val="center"/>
              <w:rPr>
                <w:del w:id="1525" w:author="瑞明 唐" w:date="2019-04-17T20:58:00Z"/>
              </w:rPr>
            </w:pPr>
            <w:del w:id="1526" w:author="瑞明 唐" w:date="2019-04-17T20:55:00Z">
              <w:r w:rsidDel="00C21689">
                <w:rPr>
                  <w:rFonts w:ascii="宋体" w:eastAsia="宋体" w:hAnsi="宋体" w:hint="eastAsia"/>
                  <w:noProof/>
                  <w:sz w:val="24"/>
                  <w:szCs w:val="24"/>
                </w:rPr>
                <w:drawing>
                  <wp:inline distT="0" distB="0" distL="0" distR="0" wp14:anchorId="0B40BDC9" wp14:editId="08E18FDF">
                    <wp:extent cx="3361648" cy="629217"/>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4-75.png"/>
                            <pic:cNvPicPr/>
                          </pic:nvPicPr>
                          <pic:blipFill>
                            <a:blip r:embed="rId109">
                              <a:extLst>
                                <a:ext uri="{28A0092B-C50C-407E-A947-70E740481C1C}">
                                  <a14:useLocalDpi xmlns:a14="http://schemas.microsoft.com/office/drawing/2010/main" val="0"/>
                                </a:ext>
                              </a:extLst>
                            </a:blip>
                            <a:stretch>
                              <a:fillRect/>
                            </a:stretch>
                          </pic:blipFill>
                          <pic:spPr>
                            <a:xfrm>
                              <a:off x="0" y="0"/>
                              <a:ext cx="3471981" cy="649869"/>
                            </a:xfrm>
                            <a:prstGeom prst="rect">
                              <a:avLst/>
                            </a:prstGeom>
                          </pic:spPr>
                        </pic:pic>
                      </a:graphicData>
                    </a:graphic>
                  </wp:inline>
                </w:drawing>
              </w:r>
            </w:del>
          </w:p>
          <w:p w14:paraId="0E4D5CF0" w14:textId="0F37C540" w:rsidR="001A731F" w:rsidDel="00C21689" w:rsidRDefault="001A731F" w:rsidP="001A4179">
            <w:pPr>
              <w:pStyle w:val="a9"/>
              <w:jc w:val="center"/>
              <w:rPr>
                <w:del w:id="1527" w:author="瑞明 唐" w:date="2019-04-17T20:58:00Z"/>
                <w:rFonts w:ascii="宋体" w:eastAsia="宋体" w:hAnsi="宋体"/>
                <w:sz w:val="24"/>
                <w:szCs w:val="24"/>
              </w:rPr>
            </w:pPr>
            <w:del w:id="1528" w:author="瑞明 唐" w:date="2019-04-17T20:58:00Z">
              <w:r w:rsidDel="00C21689">
                <w:delText>图</w:delText>
              </w:r>
              <w:r w:rsidDel="00C21689">
                <w:delText xml:space="preserve"> 4 </w:delText>
              </w:r>
              <w:r w:rsidR="00D96DA5" w:rsidDel="00C21689">
                <w:delText>-</w:delText>
              </w:r>
              <w:r w:rsidDel="00C21689">
                <w:delText xml:space="preserve"> </w:delText>
              </w:r>
              <w:r w:rsidDel="00C21689">
                <w:fldChar w:fldCharType="begin"/>
              </w:r>
              <w:r w:rsidDel="00C21689">
                <w:delInstrText xml:space="preserve"> SEQ </w:delInstrText>
              </w:r>
              <w:r w:rsidDel="00C21689">
                <w:delInstrText>图</w:delInstrText>
              </w:r>
              <w:r w:rsidDel="00C21689">
                <w:delInstrText xml:space="preserve">_4_- \* ARABIC </w:delInstrText>
              </w:r>
              <w:r w:rsidDel="00C21689">
                <w:fldChar w:fldCharType="separate"/>
              </w:r>
            </w:del>
            <w:del w:id="1529" w:author="瑞明 唐" w:date="2019-04-16T16:15:00Z">
              <w:r w:rsidR="00BB747F" w:rsidDel="00C71EF7">
                <w:rPr>
                  <w:noProof/>
                </w:rPr>
                <w:delText>75</w:delText>
              </w:r>
            </w:del>
            <w:del w:id="1530" w:author="瑞明 唐" w:date="2019-04-17T20:58:00Z">
              <w:r w:rsidDel="00C21689">
                <w:fldChar w:fldCharType="end"/>
              </w:r>
              <w:r w:rsidDel="00C21689">
                <w:rPr>
                  <w:rFonts w:hint="eastAsia"/>
                </w:rPr>
                <w:delText>首字下沉效果</w:delText>
              </w:r>
            </w:del>
          </w:p>
        </w:tc>
      </w:tr>
    </w:tbl>
    <w:p w14:paraId="03BFEB72" w14:textId="77777777" w:rsidR="00BC4914" w:rsidRPr="001A4179" w:rsidRDefault="00BC4914" w:rsidP="001A4179">
      <w:pPr>
        <w:ind w:left="509"/>
        <w:rPr>
          <w:rFonts w:ascii="宋体" w:eastAsia="宋体" w:hAnsi="宋体"/>
          <w:sz w:val="24"/>
          <w:szCs w:val="24"/>
        </w:rPr>
      </w:pPr>
    </w:p>
    <w:p w14:paraId="39A1584F" w14:textId="57C46409" w:rsidR="001A731F" w:rsidRPr="00594FE1" w:rsidRDefault="00BC4914" w:rsidP="00BC4914">
      <w:pPr>
        <w:pStyle w:val="a6"/>
        <w:ind w:firstLine="509"/>
        <w:rPr>
          <w:rFonts w:ascii="宋体" w:eastAsia="宋体" w:hAnsi="宋体"/>
          <w:sz w:val="24"/>
          <w:szCs w:val="24"/>
        </w:rPr>
      </w:pPr>
      <w:r w:rsidRPr="001A4179">
        <w:rPr>
          <w:rFonts w:ascii="宋体" w:eastAsia="宋体" w:hAnsi="宋体" w:hint="eastAsia"/>
          <w:sz w:val="24"/>
          <w:szCs w:val="24"/>
        </w:rPr>
        <w:t>下沉</w:t>
      </w:r>
      <w:r w:rsidR="00044934" w:rsidRPr="001A4179">
        <w:rPr>
          <w:rFonts w:ascii="宋体" w:eastAsia="宋体" w:hAnsi="宋体" w:hint="eastAsia"/>
          <w:sz w:val="24"/>
          <w:szCs w:val="24"/>
        </w:rPr>
        <w:t>属性</w:t>
      </w:r>
      <w:r w:rsidRPr="001A4179">
        <w:rPr>
          <w:rFonts w:ascii="宋体" w:eastAsia="宋体" w:hAnsi="宋体" w:hint="eastAsia"/>
          <w:sz w:val="24"/>
          <w:szCs w:val="24"/>
        </w:rPr>
        <w:t>是可以设置的。我们“首字下沉选项”</w:t>
      </w:r>
      <w:r w:rsidR="00555721">
        <w:rPr>
          <w:rFonts w:ascii="宋体" w:eastAsia="宋体" w:hAnsi="宋体" w:hint="eastAsia"/>
          <w:sz w:val="24"/>
          <w:szCs w:val="24"/>
        </w:rPr>
        <w:t>，</w:t>
      </w:r>
      <w:r w:rsidRPr="001A4179">
        <w:rPr>
          <w:rFonts w:ascii="宋体" w:eastAsia="宋体" w:hAnsi="宋体" w:hint="eastAsia"/>
          <w:sz w:val="24"/>
          <w:szCs w:val="24"/>
        </w:rPr>
        <w:t>打开“首字下沉”对话框</w:t>
      </w:r>
      <w:r w:rsidR="00555721">
        <w:rPr>
          <w:rFonts w:ascii="宋体" w:eastAsia="宋体" w:hAnsi="宋体" w:hint="eastAsia"/>
          <w:sz w:val="24"/>
          <w:szCs w:val="24"/>
        </w:rPr>
        <w:t>，</w:t>
      </w:r>
      <w:r w:rsidRPr="001A4179">
        <w:rPr>
          <w:rFonts w:ascii="宋体" w:eastAsia="宋体" w:hAnsi="宋体" w:hint="eastAsia"/>
          <w:sz w:val="24"/>
          <w:szCs w:val="24"/>
        </w:rPr>
        <w:t>在这里可以设置“下沉行数”以及“距</w:t>
      </w:r>
      <w:r w:rsidR="00044934" w:rsidRPr="001A4179">
        <w:rPr>
          <w:rFonts w:ascii="宋体" w:eastAsia="宋体" w:hAnsi="宋体" w:hint="eastAsia"/>
          <w:sz w:val="24"/>
          <w:szCs w:val="24"/>
        </w:rPr>
        <w:t>正文</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ins w:id="1531" w:author="瑞明 唐" w:date="2019-04-17T21:10: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_Ref6427816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32" w:author="瑞明 唐" w:date="2019-04-17T23:36:00Z">
        <w:r w:rsidR="00062BC7">
          <w:t xml:space="preserve">图4 - </w:t>
        </w:r>
        <w:r w:rsidR="00062BC7">
          <w:rPr>
            <w:noProof/>
          </w:rPr>
          <w:t>87</w:t>
        </w:r>
        <w:r w:rsidR="00062BC7">
          <w:rPr>
            <w:rFonts w:hint="eastAsia"/>
          </w:rPr>
          <w:t>首字下沉选项</w:t>
        </w:r>
      </w:ins>
      <w:ins w:id="1533" w:author="瑞明 唐" w:date="2019-04-17T21:10:00Z">
        <w:r w:rsidR="00A06254">
          <w:rPr>
            <w:rFonts w:ascii="宋体" w:eastAsia="宋体" w:hAnsi="宋体"/>
            <w:sz w:val="24"/>
            <w:szCs w:val="24"/>
          </w:rPr>
          <w:fldChar w:fldCharType="end"/>
        </w:r>
      </w:ins>
      <w:del w:id="1534" w:author="瑞明 唐" w:date="2019-04-17T21:10: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A731F" w:rsidDel="00A06254">
          <w:rPr>
            <w:rFonts w:ascii="宋体" w:eastAsia="宋体" w:hAnsi="宋体"/>
            <w:sz w:val="24"/>
            <w:szCs w:val="24"/>
          </w:rPr>
          <w:delText>6</w:delText>
        </w:r>
      </w:del>
      <w:r w:rsidRPr="001A4179">
        <w:rPr>
          <w:rFonts w:ascii="宋体" w:eastAsia="宋体" w:hAnsi="宋体" w:hint="eastAsia"/>
          <w:sz w:val="24"/>
          <w:szCs w:val="24"/>
        </w:rPr>
        <w:t>所示。</w:t>
      </w:r>
      <w:r w:rsidR="00044934" w:rsidRPr="001A4179">
        <w:rPr>
          <w:rFonts w:ascii="宋体" w:eastAsia="宋体" w:hAnsi="宋体" w:hint="eastAsia"/>
          <w:sz w:val="24"/>
          <w:szCs w:val="24"/>
        </w:rPr>
        <w:t>“距正文”单位默认是厘米。</w:t>
      </w:r>
    </w:p>
    <w:tbl>
      <w:tblPr>
        <w:tblStyle w:val="af1"/>
        <w:tblpPr w:leftFromText="180" w:rightFromText="180" w:vertAnchor="text" w:horzAnchor="margin" w:tblpXSpec="right" w:tblpY="39"/>
        <w:tblOverlap w:val="never"/>
        <w:tblW w:w="0" w:type="auto"/>
        <w:tblLook w:val="04A0" w:firstRow="1" w:lastRow="0" w:firstColumn="1" w:lastColumn="0" w:noHBand="0" w:noVBand="1"/>
      </w:tblPr>
      <w:tblGrid>
        <w:gridCol w:w="2443"/>
      </w:tblGrid>
      <w:tr w:rsidR="001A731F" w14:paraId="7C29D1C2" w14:textId="77777777" w:rsidTr="001A4179">
        <w:trPr>
          <w:trHeight w:val="3532"/>
        </w:trPr>
        <w:tc>
          <w:tcPr>
            <w:tcW w:w="0" w:type="auto"/>
            <w:tcBorders>
              <w:top w:val="nil"/>
              <w:left w:val="nil"/>
              <w:bottom w:val="nil"/>
              <w:right w:val="nil"/>
            </w:tcBorders>
          </w:tcPr>
          <w:p w14:paraId="7B05BDF7" w14:textId="77777777" w:rsidR="00A06254" w:rsidRDefault="001A731F" w:rsidP="00062BC7">
            <w:pPr>
              <w:pStyle w:val="a6"/>
              <w:keepNext/>
              <w:ind w:firstLineChars="0" w:firstLine="0"/>
              <w:rPr>
                <w:ins w:id="1535" w:author="瑞明 唐" w:date="2019-04-17T21:09:00Z"/>
              </w:rPr>
            </w:pPr>
            <w:r>
              <w:rPr>
                <w:rFonts w:ascii="宋体" w:eastAsia="宋体" w:hAnsi="宋体"/>
                <w:noProof/>
                <w:sz w:val="24"/>
                <w:szCs w:val="24"/>
              </w:rPr>
              <w:lastRenderedPageBreak/>
              <w:drawing>
                <wp:inline distT="0" distB="0" distL="0" distR="0" wp14:anchorId="6B610033" wp14:editId="36FC3987">
                  <wp:extent cx="1379397" cy="181464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4-76.png"/>
                          <pic:cNvPicPr/>
                        </pic:nvPicPr>
                        <pic:blipFill>
                          <a:blip r:embed="rId110">
                            <a:extLst>
                              <a:ext uri="{28A0092B-C50C-407E-A947-70E740481C1C}">
                                <a14:useLocalDpi xmlns:a14="http://schemas.microsoft.com/office/drawing/2010/main" val="0"/>
                              </a:ext>
                            </a:extLst>
                          </a:blip>
                          <a:stretch>
                            <a:fillRect/>
                          </a:stretch>
                        </pic:blipFill>
                        <pic:spPr>
                          <a:xfrm>
                            <a:off x="0" y="0"/>
                            <a:ext cx="1459301" cy="1919760"/>
                          </a:xfrm>
                          <a:prstGeom prst="rect">
                            <a:avLst/>
                          </a:prstGeom>
                        </pic:spPr>
                      </pic:pic>
                    </a:graphicData>
                  </a:graphic>
                </wp:inline>
              </w:drawing>
            </w:r>
          </w:p>
          <w:p w14:paraId="1CDC581E" w14:textId="72F03E5F" w:rsidR="001A731F" w:rsidDel="00A06254" w:rsidRDefault="00A06254">
            <w:pPr>
              <w:pStyle w:val="a9"/>
              <w:rPr>
                <w:del w:id="1536" w:author="瑞明 唐" w:date="2019-04-17T21:10:00Z"/>
              </w:rPr>
              <w:pPrChange w:id="1537" w:author="瑞明 唐" w:date="2019-04-17T21:09:00Z">
                <w:pPr>
                  <w:pStyle w:val="a6"/>
                  <w:keepNext/>
                  <w:framePr w:hSpace="180" w:wrap="around" w:vAnchor="text" w:hAnchor="margin" w:xAlign="right" w:y="39"/>
                  <w:ind w:firstLineChars="0" w:firstLine="0"/>
                  <w:suppressOverlap/>
                </w:pPr>
              </w:pPrChange>
            </w:pPr>
            <w:bookmarkStart w:id="1538" w:name="_Ref6427816"/>
            <w:ins w:id="1539" w:author="瑞明 唐" w:date="2019-04-17T21:09:00Z">
              <w:r>
                <w:t>图</w:t>
              </w:r>
              <w:r>
                <w:t xml:space="preserve">4 - </w:t>
              </w:r>
              <w:r>
                <w:fldChar w:fldCharType="begin"/>
              </w:r>
              <w:r>
                <w:instrText xml:space="preserve"> SEQ </w:instrText>
              </w:r>
              <w:r>
                <w:instrText>图</w:instrText>
              </w:r>
              <w:r>
                <w:instrText xml:space="preserve">4_- \* ARABIC </w:instrText>
              </w:r>
            </w:ins>
            <w:r>
              <w:fldChar w:fldCharType="separate"/>
            </w:r>
            <w:ins w:id="1540" w:author="瑞明 唐" w:date="2019-04-21T10:07:00Z">
              <w:r w:rsidR="00C93B02">
                <w:rPr>
                  <w:noProof/>
                </w:rPr>
                <w:t>87</w:t>
              </w:r>
            </w:ins>
            <w:ins w:id="1541" w:author="瑞明 唐" w:date="2019-04-17T21:09:00Z">
              <w:r>
                <w:fldChar w:fldCharType="end"/>
              </w:r>
              <w:r>
                <w:rPr>
                  <w:rFonts w:hint="eastAsia"/>
                </w:rPr>
                <w:t>首字下沉选项</w:t>
              </w:r>
            </w:ins>
            <w:bookmarkEnd w:id="1538"/>
          </w:p>
          <w:p w14:paraId="4C2D2D25" w14:textId="549CAF55" w:rsidR="001A731F" w:rsidRDefault="001A731F" w:rsidP="001A731F">
            <w:pPr>
              <w:pStyle w:val="a9"/>
              <w:rPr>
                <w:rFonts w:ascii="宋体" w:eastAsia="宋体" w:hAnsi="宋体"/>
                <w:sz w:val="24"/>
                <w:szCs w:val="24"/>
              </w:rPr>
            </w:pPr>
            <w:del w:id="1542" w:author="瑞明 唐" w:date="2019-04-17T21:10: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43" w:author="瑞明 唐" w:date="2019-04-16T16:15:00Z">
              <w:r w:rsidR="00BB747F" w:rsidDel="00C71EF7">
                <w:rPr>
                  <w:noProof/>
                </w:rPr>
                <w:delText>76</w:delText>
              </w:r>
            </w:del>
            <w:del w:id="1544" w:author="瑞明 唐" w:date="2019-04-17T21:10:00Z">
              <w:r w:rsidDel="00A06254">
                <w:fldChar w:fldCharType="end"/>
              </w:r>
              <w:r w:rsidDel="00A06254">
                <w:rPr>
                  <w:rFonts w:hint="eastAsia"/>
                </w:rPr>
                <w:delText>首字下沉选项</w:delText>
              </w:r>
            </w:del>
          </w:p>
        </w:tc>
      </w:tr>
    </w:tbl>
    <w:p w14:paraId="74B831ED" w14:textId="6B5BBE53" w:rsidR="00F42A5D" w:rsidRPr="001A4179" w:rsidRDefault="00F42A5D" w:rsidP="00BC4914">
      <w:pPr>
        <w:pStyle w:val="a6"/>
        <w:ind w:firstLine="509"/>
        <w:rPr>
          <w:rFonts w:ascii="宋体" w:eastAsia="宋体" w:hAnsi="宋体"/>
          <w:sz w:val="24"/>
          <w:szCs w:val="24"/>
        </w:rPr>
      </w:pPr>
    </w:p>
    <w:p w14:paraId="5960562B" w14:textId="7596D375" w:rsidR="007A52AD" w:rsidRPr="001A4179" w:rsidRDefault="007A52AD" w:rsidP="00044934">
      <w:pPr>
        <w:pStyle w:val="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 表格对象的插入与编排</w:t>
      </w:r>
    </w:p>
    <w:p w14:paraId="5FD6A03D" w14:textId="363B1362" w:rsidR="00044934" w:rsidRPr="001A4179" w:rsidRDefault="00044934" w:rsidP="00044934">
      <w:pPr>
        <w:ind w:firstLineChars="200" w:firstLine="509"/>
        <w:rPr>
          <w:rFonts w:ascii="宋体" w:eastAsia="宋体" w:hAnsi="宋体"/>
          <w:sz w:val="24"/>
          <w:szCs w:val="24"/>
        </w:rPr>
      </w:pPr>
      <w:r w:rsidRPr="001A4179">
        <w:rPr>
          <w:rFonts w:ascii="宋体" w:eastAsia="宋体" w:hAnsi="宋体"/>
          <w:sz w:val="24"/>
          <w:szCs w:val="24"/>
        </w:rPr>
        <w:t xml:space="preserve">Word </w:t>
      </w:r>
      <w:r w:rsidRPr="001A4179">
        <w:rPr>
          <w:rFonts w:ascii="宋体" w:eastAsia="宋体" w:hAnsi="宋体" w:hint="eastAsia"/>
          <w:sz w:val="24"/>
          <w:szCs w:val="24"/>
        </w:rPr>
        <w:t>虽然是文字编辑为主</w:t>
      </w:r>
      <w:r w:rsidR="00555721">
        <w:rPr>
          <w:rFonts w:ascii="宋体" w:eastAsia="宋体" w:hAnsi="宋体" w:hint="eastAsia"/>
          <w:sz w:val="24"/>
          <w:szCs w:val="24"/>
        </w:rPr>
        <w:t>，</w:t>
      </w:r>
      <w:r w:rsidRPr="001A4179">
        <w:rPr>
          <w:rFonts w:ascii="宋体" w:eastAsia="宋体" w:hAnsi="宋体" w:hint="eastAsia"/>
          <w:sz w:val="24"/>
          <w:szCs w:val="24"/>
        </w:rPr>
        <w:t>但是</w:t>
      </w:r>
      <w:r w:rsidRPr="001A4179">
        <w:rPr>
          <w:rFonts w:ascii="宋体" w:eastAsia="宋体" w:hAnsi="宋体"/>
          <w:sz w:val="24"/>
          <w:szCs w:val="24"/>
        </w:rPr>
        <w:t>word中的表格制作和处理对日常工作学习也很有用处。</w:t>
      </w:r>
    </w:p>
    <w:p w14:paraId="47CE1E39" w14:textId="13637564" w:rsidR="007A52AD" w:rsidRPr="001A4179" w:rsidRDefault="00044934" w:rsidP="00EC0593">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1 </w:t>
      </w:r>
      <w:r w:rsidRPr="001A4179">
        <w:rPr>
          <w:rFonts w:ascii="宋体" w:hAnsi="宋体" w:hint="eastAsia"/>
        </w:rPr>
        <w:t>插入表格</w:t>
      </w:r>
    </w:p>
    <w:p w14:paraId="496A5749" w14:textId="699B282F" w:rsidR="00044934"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插入表格常见有四种方法</w:t>
      </w:r>
      <w:r w:rsidR="00555721">
        <w:rPr>
          <w:rFonts w:ascii="宋体" w:eastAsia="宋体" w:hAnsi="宋体" w:hint="eastAsia"/>
          <w:sz w:val="24"/>
          <w:szCs w:val="24"/>
        </w:rPr>
        <w:t>：</w:t>
      </w:r>
    </w:p>
    <w:p w14:paraId="2574D035" w14:textId="5FEBE409" w:rsidR="001A731F" w:rsidRPr="00594FE1" w:rsidRDefault="00BE3F22" w:rsidP="0015419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通过窗格创建表格。点击“插入”选项卡“表格”功能区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C74643">
        <w:rPr>
          <w:rFonts w:ascii="宋体" w:eastAsia="宋体" w:hAnsi="宋体" w:hint="eastAsia"/>
          <w:sz w:val="24"/>
          <w:szCs w:val="24"/>
        </w:rPr>
        <w:t>拖曳</w:t>
      </w:r>
      <w:r w:rsidRPr="001A4179">
        <w:rPr>
          <w:rFonts w:ascii="宋体" w:eastAsia="宋体" w:hAnsi="宋体" w:hint="eastAsia"/>
          <w:sz w:val="24"/>
          <w:szCs w:val="24"/>
        </w:rPr>
        <w:t>产生一个规整表格</w:t>
      </w:r>
      <w:r w:rsidR="00555721">
        <w:rPr>
          <w:rFonts w:ascii="宋体" w:eastAsia="宋体" w:hAnsi="宋体" w:hint="eastAsia"/>
          <w:sz w:val="24"/>
          <w:szCs w:val="24"/>
        </w:rPr>
        <w:t>，</w:t>
      </w:r>
      <w:r w:rsidRPr="001A4179">
        <w:rPr>
          <w:rFonts w:ascii="宋体" w:eastAsia="宋体" w:hAnsi="宋体" w:hint="eastAsia"/>
          <w:sz w:val="24"/>
          <w:szCs w:val="24"/>
        </w:rPr>
        <w:t>此方法最大能创建</w:t>
      </w:r>
      <w:r w:rsidRPr="001A4179">
        <w:rPr>
          <w:rFonts w:ascii="宋体" w:eastAsia="宋体" w:hAnsi="宋体"/>
          <w:sz w:val="24"/>
          <w:szCs w:val="24"/>
        </w:rPr>
        <w:t>8</w:t>
      </w:r>
      <w:r w:rsidRPr="001A4179">
        <w:rPr>
          <w:rFonts w:ascii="宋体" w:eastAsia="宋体" w:hAnsi="宋体" w:hint="eastAsia"/>
          <w:sz w:val="24"/>
          <w:szCs w:val="24"/>
        </w:rPr>
        <w:t>行</w:t>
      </w:r>
      <w:r w:rsidRPr="001A4179">
        <w:rPr>
          <w:rFonts w:ascii="宋体" w:eastAsia="宋体" w:hAnsi="宋体"/>
          <w:sz w:val="24"/>
          <w:szCs w:val="24"/>
        </w:rPr>
        <w:t>10</w:t>
      </w:r>
      <w:r w:rsidRPr="001A4179">
        <w:rPr>
          <w:rFonts w:ascii="宋体" w:eastAsia="宋体" w:hAnsi="宋体" w:hint="eastAsia"/>
          <w:sz w:val="24"/>
          <w:szCs w:val="24"/>
        </w:rPr>
        <w:t>列表</w:t>
      </w:r>
      <w:r w:rsidR="00555721">
        <w:rPr>
          <w:rFonts w:ascii="宋体" w:eastAsia="宋体" w:hAnsi="宋体" w:hint="eastAsia"/>
          <w:sz w:val="24"/>
          <w:szCs w:val="24"/>
        </w:rPr>
        <w:t>，</w:t>
      </w:r>
      <w:r w:rsidRPr="001A4179">
        <w:rPr>
          <w:rFonts w:ascii="宋体" w:eastAsia="宋体" w:hAnsi="宋体" w:hint="eastAsia"/>
          <w:sz w:val="24"/>
          <w:szCs w:val="24"/>
        </w:rPr>
        <w:t>如</w:t>
      </w:r>
      <w:ins w:id="1545" w:author="瑞明 唐" w:date="2019-04-17T21:11: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_Ref6427899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46" w:author="瑞明 唐" w:date="2019-04-17T23:36:00Z">
        <w:r w:rsidR="00062BC7">
          <w:t xml:space="preserve">图4 - </w:t>
        </w:r>
        <w:r w:rsidR="00062BC7">
          <w:rPr>
            <w:noProof/>
          </w:rPr>
          <w:t>88</w:t>
        </w:r>
        <w:r w:rsidR="00062BC7">
          <w:rPr>
            <w:rFonts w:hint="eastAsia"/>
          </w:rPr>
          <w:t>窗格创建表格</w:t>
        </w:r>
      </w:ins>
      <w:ins w:id="1547" w:author="瑞明 唐" w:date="2019-04-17T21:11:00Z">
        <w:r w:rsidR="00A06254">
          <w:rPr>
            <w:rFonts w:ascii="宋体" w:eastAsia="宋体" w:hAnsi="宋体"/>
            <w:sz w:val="24"/>
            <w:szCs w:val="24"/>
          </w:rPr>
          <w:fldChar w:fldCharType="end"/>
        </w:r>
      </w:ins>
      <w:del w:id="1548" w:author="瑞明 唐" w:date="2019-04-17T21:11: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A731F" w:rsidDel="00A06254">
          <w:rPr>
            <w:rFonts w:ascii="宋体" w:eastAsia="宋体" w:hAnsi="宋体"/>
            <w:sz w:val="24"/>
            <w:szCs w:val="24"/>
          </w:rPr>
          <w:delText>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731F" w14:paraId="24E75C33" w14:textId="77777777" w:rsidTr="001A4179">
        <w:trPr>
          <w:trHeight w:val="3659"/>
        </w:trPr>
        <w:tc>
          <w:tcPr>
            <w:tcW w:w="8528" w:type="dxa"/>
          </w:tcPr>
          <w:p w14:paraId="034235C5" w14:textId="77777777" w:rsidR="00A06254" w:rsidRDefault="001A731F" w:rsidP="00062BC7">
            <w:pPr>
              <w:keepNext/>
              <w:jc w:val="center"/>
              <w:rPr>
                <w:ins w:id="1549" w:author="瑞明 唐" w:date="2019-04-17T21:10:00Z"/>
              </w:rPr>
            </w:pPr>
            <w:r>
              <w:rPr>
                <w:rFonts w:ascii="宋体" w:eastAsia="宋体" w:hAnsi="宋体"/>
                <w:noProof/>
                <w:sz w:val="24"/>
                <w:szCs w:val="24"/>
              </w:rPr>
              <w:drawing>
                <wp:inline distT="0" distB="0" distL="0" distR="0" wp14:anchorId="4688790C" wp14:editId="4D86DC7F">
                  <wp:extent cx="3941618" cy="2039444"/>
                  <wp:effectExtent l="0" t="0" r="190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4-7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60520" cy="2049224"/>
                          </a:xfrm>
                          <a:prstGeom prst="rect">
                            <a:avLst/>
                          </a:prstGeom>
                        </pic:spPr>
                      </pic:pic>
                    </a:graphicData>
                  </a:graphic>
                </wp:inline>
              </w:drawing>
            </w:r>
          </w:p>
          <w:p w14:paraId="48922194" w14:textId="111D7D1C" w:rsidR="001A731F" w:rsidDel="00A06254" w:rsidRDefault="00A06254">
            <w:pPr>
              <w:pStyle w:val="a9"/>
              <w:jc w:val="center"/>
              <w:rPr>
                <w:del w:id="1550" w:author="瑞明 唐" w:date="2019-04-17T21:10:00Z"/>
              </w:rPr>
              <w:pPrChange w:id="1551" w:author="瑞明 唐" w:date="2019-04-17T21:10:00Z">
                <w:pPr>
                  <w:keepNext/>
                  <w:jc w:val="center"/>
                </w:pPr>
              </w:pPrChange>
            </w:pPr>
            <w:bookmarkStart w:id="1552" w:name="_Ref6427899"/>
            <w:ins w:id="1553" w:author="瑞明 唐" w:date="2019-04-17T21:10:00Z">
              <w:r>
                <w:t>图</w:t>
              </w:r>
              <w:r>
                <w:t xml:space="preserve">4 - </w:t>
              </w:r>
              <w:r>
                <w:fldChar w:fldCharType="begin"/>
              </w:r>
              <w:r>
                <w:instrText xml:space="preserve"> SEQ </w:instrText>
              </w:r>
              <w:r>
                <w:instrText>图</w:instrText>
              </w:r>
              <w:r>
                <w:instrText xml:space="preserve">4_- \* ARABIC </w:instrText>
              </w:r>
            </w:ins>
            <w:r>
              <w:fldChar w:fldCharType="separate"/>
            </w:r>
            <w:ins w:id="1554" w:author="瑞明 唐" w:date="2019-04-21T10:07:00Z">
              <w:r w:rsidR="00C93B02">
                <w:rPr>
                  <w:noProof/>
                </w:rPr>
                <w:t>88</w:t>
              </w:r>
            </w:ins>
            <w:ins w:id="1555" w:author="瑞明 唐" w:date="2019-04-17T21:10:00Z">
              <w:r>
                <w:fldChar w:fldCharType="end"/>
              </w:r>
              <w:r>
                <w:rPr>
                  <w:rFonts w:hint="eastAsia"/>
                </w:rPr>
                <w:t>窗格创建表格</w:t>
              </w:r>
            </w:ins>
            <w:bookmarkEnd w:id="1552"/>
          </w:p>
          <w:p w14:paraId="5CD9A6F8" w14:textId="12268C13" w:rsidR="001A731F" w:rsidRPr="00BB747F" w:rsidRDefault="001A731F" w:rsidP="00062BC7">
            <w:pPr>
              <w:pStyle w:val="a9"/>
              <w:jc w:val="center"/>
              <w:rPr>
                <w:rFonts w:ascii="宋体" w:eastAsia="宋体" w:hAnsi="宋体"/>
                <w:sz w:val="24"/>
                <w:szCs w:val="24"/>
              </w:rPr>
            </w:pPr>
            <w:del w:id="1556" w:author="瑞明 唐" w:date="2019-04-17T21:10: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57" w:author="瑞明 唐" w:date="2019-04-16T16:15:00Z">
              <w:r w:rsidR="00BB747F" w:rsidDel="00C71EF7">
                <w:rPr>
                  <w:noProof/>
                </w:rPr>
                <w:delText>77</w:delText>
              </w:r>
            </w:del>
            <w:del w:id="1558" w:author="瑞明 唐" w:date="2019-04-17T21:10:00Z">
              <w:r w:rsidDel="00A06254">
                <w:fldChar w:fldCharType="end"/>
              </w:r>
              <w:r w:rsidDel="00A06254">
                <w:rPr>
                  <w:rFonts w:hint="eastAsia"/>
                </w:rPr>
                <w:delText>窗格创建表格</w:delText>
              </w:r>
            </w:del>
          </w:p>
        </w:tc>
      </w:tr>
    </w:tbl>
    <w:p w14:paraId="0FA3588D" w14:textId="4473B1B2" w:rsidR="007836E1" w:rsidRPr="001A4179" w:rsidRDefault="007836E1" w:rsidP="00154194">
      <w:pPr>
        <w:ind w:firstLineChars="200" w:firstLine="509"/>
        <w:rPr>
          <w:rFonts w:ascii="宋体" w:eastAsia="宋体" w:hAnsi="宋体"/>
          <w:sz w:val="24"/>
          <w:szCs w:val="24"/>
        </w:rPr>
      </w:pPr>
    </w:p>
    <w:p w14:paraId="0888C236" w14:textId="54FF7F07" w:rsidR="00BE3F22"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利用对话框创建表格。</w:t>
      </w:r>
      <w:r w:rsidRPr="001A4179">
        <w:rPr>
          <w:rFonts w:ascii="宋体" w:eastAsia="宋体" w:hAnsi="宋体"/>
          <w:sz w:val="24"/>
          <w:szCs w:val="24"/>
        </w:rPr>
        <w:t xml:space="preserve"> </w:t>
      </w:r>
      <w:r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点击“插入表格”按钮</w:t>
      </w:r>
      <w:r w:rsidR="00555721">
        <w:rPr>
          <w:rFonts w:ascii="宋体" w:eastAsia="宋体" w:hAnsi="宋体" w:hint="eastAsia"/>
          <w:sz w:val="24"/>
          <w:szCs w:val="24"/>
        </w:rPr>
        <w:t>，</w:t>
      </w:r>
      <w:r w:rsidRPr="001A4179">
        <w:rPr>
          <w:rFonts w:ascii="宋体" w:eastAsia="宋体" w:hAnsi="宋体" w:hint="eastAsia"/>
          <w:sz w:val="24"/>
          <w:szCs w:val="24"/>
        </w:rPr>
        <w:t>这个时候就会弹出“插入表格”对话框</w:t>
      </w:r>
      <w:r w:rsidR="00555721">
        <w:rPr>
          <w:rFonts w:ascii="宋体" w:eastAsia="宋体" w:hAnsi="宋体" w:hint="eastAsia"/>
          <w:sz w:val="24"/>
          <w:szCs w:val="24"/>
        </w:rPr>
        <w:t>，</w:t>
      </w:r>
      <w:r w:rsidRPr="001A4179">
        <w:rPr>
          <w:rFonts w:ascii="宋体" w:eastAsia="宋体" w:hAnsi="宋体" w:hint="eastAsia"/>
          <w:sz w:val="24"/>
          <w:szCs w:val="24"/>
        </w:rPr>
        <w:t>在对话框中输入表格行和列数</w:t>
      </w:r>
      <w:r w:rsidR="00555721">
        <w:rPr>
          <w:rFonts w:ascii="宋体" w:eastAsia="宋体" w:hAnsi="宋体" w:hint="eastAsia"/>
          <w:sz w:val="24"/>
          <w:szCs w:val="24"/>
        </w:rPr>
        <w:t>，</w:t>
      </w:r>
      <w:r w:rsidRPr="001A4179">
        <w:rPr>
          <w:rFonts w:ascii="宋体" w:eastAsia="宋体" w:hAnsi="宋体" w:hint="eastAsia"/>
          <w:sz w:val="24"/>
          <w:szCs w:val="24"/>
        </w:rPr>
        <w:t>很快就能得到一个规整表格。如</w:t>
      </w:r>
      <w:ins w:id="1559" w:author="瑞明 唐" w:date="2019-04-17T21:12: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_Ref6427956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60" w:author="瑞明 唐" w:date="2019-04-17T23:36:00Z">
        <w:r w:rsidR="00062BC7">
          <w:t xml:space="preserve">图4 - </w:t>
        </w:r>
        <w:r w:rsidR="00062BC7">
          <w:rPr>
            <w:noProof/>
          </w:rPr>
          <w:t>89</w:t>
        </w:r>
        <w:r w:rsidR="00062BC7">
          <w:rPr>
            <w:rFonts w:hint="eastAsia"/>
          </w:rPr>
          <w:t>插入表格对话框</w:t>
        </w:r>
      </w:ins>
      <w:ins w:id="1561" w:author="瑞明 唐" w:date="2019-04-17T21:12:00Z">
        <w:r w:rsidR="00A06254">
          <w:rPr>
            <w:rFonts w:ascii="宋体" w:eastAsia="宋体" w:hAnsi="宋体"/>
            <w:sz w:val="24"/>
            <w:szCs w:val="24"/>
          </w:rPr>
          <w:fldChar w:fldCharType="end"/>
        </w:r>
      </w:ins>
      <w:del w:id="1562" w:author="瑞明 唐" w:date="2019-04-17T21:12: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2027E" w:rsidDel="00A06254">
          <w:rPr>
            <w:rFonts w:ascii="宋体" w:eastAsia="宋体" w:hAnsi="宋体"/>
            <w:sz w:val="24"/>
            <w:szCs w:val="24"/>
          </w:rPr>
          <w:delText>8</w:delText>
        </w:r>
      </w:del>
      <w:r w:rsidRPr="001A4179">
        <w:rPr>
          <w:rFonts w:ascii="宋体" w:eastAsia="宋体" w:hAnsi="宋体" w:hint="eastAsia"/>
          <w:sz w:val="24"/>
          <w:szCs w:val="24"/>
        </w:rPr>
        <w:t>所示。</w:t>
      </w:r>
    </w:p>
    <w:p w14:paraId="03F31F94" w14:textId="3EECE782" w:rsidR="0012027E" w:rsidRPr="00594FE1"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手动绘制表格。</w:t>
      </w:r>
      <w:r w:rsidR="009D24EF"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009D24EF"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009D24EF" w:rsidRPr="001A4179">
        <w:rPr>
          <w:rFonts w:ascii="宋体" w:eastAsia="宋体" w:hAnsi="宋体" w:hint="eastAsia"/>
          <w:sz w:val="24"/>
          <w:szCs w:val="24"/>
        </w:rPr>
        <w:t>点击“绘制表格”后</w:t>
      </w:r>
      <w:r w:rsidR="00555721">
        <w:rPr>
          <w:rFonts w:ascii="宋体" w:eastAsia="宋体" w:hAnsi="宋体" w:hint="eastAsia"/>
          <w:sz w:val="24"/>
          <w:szCs w:val="24"/>
        </w:rPr>
        <w:t>，</w:t>
      </w:r>
      <w:r w:rsidR="009D24EF" w:rsidRPr="001A4179">
        <w:rPr>
          <w:rFonts w:ascii="宋体" w:eastAsia="宋体" w:hAnsi="宋体" w:hint="eastAsia"/>
          <w:sz w:val="24"/>
          <w:szCs w:val="24"/>
        </w:rPr>
        <w:t>鼠标形状</w:t>
      </w:r>
      <w:r w:rsidR="007836E1" w:rsidRPr="001A4179">
        <w:rPr>
          <w:rFonts w:ascii="宋体" w:eastAsia="宋体" w:hAnsi="宋体" w:hint="eastAsia"/>
          <w:sz w:val="24"/>
          <w:szCs w:val="24"/>
        </w:rPr>
        <w:t>变成铅笔</w:t>
      </w:r>
      <w:r w:rsidR="00555721">
        <w:rPr>
          <w:rFonts w:ascii="宋体" w:eastAsia="宋体" w:hAnsi="宋体" w:hint="eastAsia"/>
          <w:sz w:val="24"/>
          <w:szCs w:val="24"/>
        </w:rPr>
        <w:t>，</w:t>
      </w:r>
      <w:r w:rsidR="007836E1" w:rsidRPr="001A4179">
        <w:rPr>
          <w:rFonts w:ascii="宋体" w:eastAsia="宋体" w:hAnsi="宋体" w:hint="eastAsia"/>
          <w:sz w:val="24"/>
          <w:szCs w:val="24"/>
        </w:rPr>
        <w:t>我们就可以在编辑区绘制表格了。这种方式容易出错</w:t>
      </w:r>
      <w:r w:rsidR="00555721">
        <w:rPr>
          <w:rFonts w:ascii="宋体" w:eastAsia="宋体" w:hAnsi="宋体" w:hint="eastAsia"/>
          <w:sz w:val="24"/>
          <w:szCs w:val="24"/>
        </w:rPr>
        <w:t>，</w:t>
      </w:r>
      <w:r w:rsidR="007836E1" w:rsidRPr="001A4179">
        <w:rPr>
          <w:rFonts w:ascii="宋体" w:eastAsia="宋体" w:hAnsi="宋体" w:hint="eastAsia"/>
          <w:sz w:val="24"/>
          <w:szCs w:val="24"/>
        </w:rPr>
        <w:t>不推荐使用。如</w:t>
      </w:r>
      <w:ins w:id="1563" w:author="瑞明 唐" w:date="2019-04-17T21:12: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_Ref6427966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64" w:author="瑞明 唐" w:date="2019-04-17T23:36:00Z">
        <w:r w:rsidR="00062BC7">
          <w:t xml:space="preserve">图4 - </w:t>
        </w:r>
        <w:r w:rsidR="00062BC7">
          <w:rPr>
            <w:noProof/>
          </w:rPr>
          <w:t>90</w:t>
        </w:r>
        <w:r w:rsidR="00062BC7">
          <w:rPr>
            <w:rFonts w:hint="eastAsia"/>
          </w:rPr>
          <w:t>绘制表格</w:t>
        </w:r>
      </w:ins>
      <w:ins w:id="1565" w:author="瑞明 唐" w:date="2019-04-17T21:12:00Z">
        <w:r w:rsidR="00A06254">
          <w:rPr>
            <w:rFonts w:ascii="宋体" w:eastAsia="宋体" w:hAnsi="宋体"/>
            <w:sz w:val="24"/>
            <w:szCs w:val="24"/>
          </w:rPr>
          <w:fldChar w:fldCharType="end"/>
        </w:r>
      </w:ins>
      <w:del w:id="1566" w:author="瑞明 唐" w:date="2019-04-17T21:12:00Z">
        <w:r w:rsidR="007836E1" w:rsidRPr="001A4179" w:rsidDel="00A06254">
          <w:rPr>
            <w:rFonts w:ascii="宋体" w:eastAsia="宋体" w:hAnsi="宋体" w:hint="eastAsia"/>
            <w:sz w:val="24"/>
            <w:szCs w:val="24"/>
          </w:rPr>
          <w:delText>图</w:delText>
        </w:r>
        <w:r w:rsidR="007836E1"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7836E1" w:rsidRPr="001A4179" w:rsidDel="00A06254">
          <w:rPr>
            <w:rFonts w:ascii="宋体" w:eastAsia="宋体" w:hAnsi="宋体"/>
            <w:sz w:val="24"/>
            <w:szCs w:val="24"/>
          </w:rPr>
          <w:delText>7</w:delText>
        </w:r>
        <w:r w:rsidR="0012027E" w:rsidDel="00A06254">
          <w:rPr>
            <w:rFonts w:ascii="宋体" w:eastAsia="宋体" w:hAnsi="宋体"/>
            <w:sz w:val="24"/>
            <w:szCs w:val="24"/>
          </w:rPr>
          <w:delText>9</w:delText>
        </w:r>
      </w:del>
      <w:r w:rsidR="007836E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78"/>
        <w:gridCol w:w="4134"/>
      </w:tblGrid>
      <w:tr w:rsidR="0012027E" w14:paraId="26936D22" w14:textId="77777777" w:rsidTr="001A4179">
        <w:tc>
          <w:tcPr>
            <w:tcW w:w="4264" w:type="dxa"/>
          </w:tcPr>
          <w:p w14:paraId="59813F02" w14:textId="77777777" w:rsidR="00A06254" w:rsidRDefault="0012027E" w:rsidP="00062BC7">
            <w:pPr>
              <w:keepNext/>
              <w:jc w:val="center"/>
              <w:rPr>
                <w:ins w:id="1567" w:author="瑞明 唐" w:date="2019-04-17T21:11:00Z"/>
              </w:rPr>
            </w:pPr>
            <w:r>
              <w:rPr>
                <w:rFonts w:ascii="宋体" w:eastAsia="宋体" w:hAnsi="宋体"/>
                <w:noProof/>
                <w:sz w:val="24"/>
                <w:szCs w:val="24"/>
              </w:rPr>
              <w:lastRenderedPageBreak/>
              <w:drawing>
                <wp:inline distT="0" distB="0" distL="0" distR="0" wp14:anchorId="69096AF3" wp14:editId="428D57BD">
                  <wp:extent cx="1589312" cy="1545512"/>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4-78.png"/>
                          <pic:cNvPicPr/>
                        </pic:nvPicPr>
                        <pic:blipFill>
                          <a:blip r:embed="rId112">
                            <a:extLst>
                              <a:ext uri="{28A0092B-C50C-407E-A947-70E740481C1C}">
                                <a14:useLocalDpi xmlns:a14="http://schemas.microsoft.com/office/drawing/2010/main" val="0"/>
                              </a:ext>
                            </a:extLst>
                          </a:blip>
                          <a:stretch>
                            <a:fillRect/>
                          </a:stretch>
                        </pic:blipFill>
                        <pic:spPr>
                          <a:xfrm>
                            <a:off x="0" y="0"/>
                            <a:ext cx="1635349" cy="1590280"/>
                          </a:xfrm>
                          <a:prstGeom prst="rect">
                            <a:avLst/>
                          </a:prstGeom>
                        </pic:spPr>
                      </pic:pic>
                    </a:graphicData>
                  </a:graphic>
                </wp:inline>
              </w:drawing>
            </w:r>
          </w:p>
          <w:p w14:paraId="3A6D2A1C" w14:textId="0E843F82" w:rsidR="0012027E" w:rsidDel="00A06254" w:rsidRDefault="00A06254">
            <w:pPr>
              <w:pStyle w:val="a9"/>
              <w:jc w:val="center"/>
              <w:rPr>
                <w:del w:id="1568" w:author="瑞明 唐" w:date="2019-04-17T21:11:00Z"/>
              </w:rPr>
              <w:pPrChange w:id="1569" w:author="瑞明 唐" w:date="2019-04-17T21:11:00Z">
                <w:pPr>
                  <w:keepNext/>
                  <w:jc w:val="center"/>
                </w:pPr>
              </w:pPrChange>
            </w:pPr>
            <w:bookmarkStart w:id="1570" w:name="_Ref6427956"/>
            <w:ins w:id="1571" w:author="瑞明 唐" w:date="2019-04-17T21:11:00Z">
              <w:r>
                <w:t>图</w:t>
              </w:r>
              <w:r>
                <w:t xml:space="preserve">4 - </w:t>
              </w:r>
              <w:r>
                <w:fldChar w:fldCharType="begin"/>
              </w:r>
              <w:r>
                <w:instrText xml:space="preserve"> SEQ </w:instrText>
              </w:r>
              <w:r>
                <w:instrText>图</w:instrText>
              </w:r>
              <w:r>
                <w:instrText xml:space="preserve">4_- \* ARABIC </w:instrText>
              </w:r>
            </w:ins>
            <w:r>
              <w:fldChar w:fldCharType="separate"/>
            </w:r>
            <w:ins w:id="1572" w:author="瑞明 唐" w:date="2019-04-21T10:07:00Z">
              <w:r w:rsidR="00C93B02">
                <w:rPr>
                  <w:noProof/>
                </w:rPr>
                <w:t>89</w:t>
              </w:r>
            </w:ins>
            <w:ins w:id="1573" w:author="瑞明 唐" w:date="2019-04-17T21:11:00Z">
              <w:r>
                <w:fldChar w:fldCharType="end"/>
              </w:r>
              <w:r>
                <w:rPr>
                  <w:rFonts w:hint="eastAsia"/>
                </w:rPr>
                <w:t>插入表格对话框</w:t>
              </w:r>
            </w:ins>
            <w:bookmarkEnd w:id="1570"/>
          </w:p>
          <w:p w14:paraId="2353866D" w14:textId="60460392" w:rsidR="0012027E" w:rsidRDefault="0012027E" w:rsidP="00062BC7">
            <w:pPr>
              <w:pStyle w:val="a9"/>
              <w:jc w:val="center"/>
              <w:rPr>
                <w:rFonts w:ascii="宋体" w:eastAsia="宋体" w:hAnsi="宋体"/>
                <w:sz w:val="24"/>
                <w:szCs w:val="24"/>
              </w:rPr>
            </w:pPr>
            <w:del w:id="1574" w:author="瑞明 唐" w:date="2019-04-17T21:11: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75" w:author="瑞明 唐" w:date="2019-04-16T16:15:00Z">
              <w:r w:rsidR="00BB747F" w:rsidDel="00C71EF7">
                <w:rPr>
                  <w:noProof/>
                </w:rPr>
                <w:delText>78</w:delText>
              </w:r>
            </w:del>
            <w:del w:id="1576" w:author="瑞明 唐" w:date="2019-04-17T21:11:00Z">
              <w:r w:rsidDel="00A06254">
                <w:fldChar w:fldCharType="end"/>
              </w:r>
              <w:r w:rsidDel="00A06254">
                <w:rPr>
                  <w:rFonts w:hint="eastAsia"/>
                </w:rPr>
                <w:delText>插入表格对话框</w:delText>
              </w:r>
            </w:del>
          </w:p>
        </w:tc>
        <w:tc>
          <w:tcPr>
            <w:tcW w:w="4264" w:type="dxa"/>
          </w:tcPr>
          <w:p w14:paraId="05367C30" w14:textId="77777777" w:rsidR="00A06254" w:rsidRDefault="0012027E">
            <w:pPr>
              <w:keepNext/>
              <w:jc w:val="center"/>
              <w:rPr>
                <w:ins w:id="1577" w:author="瑞明 唐" w:date="2019-04-17T21:11:00Z"/>
              </w:rPr>
            </w:pPr>
            <w:r>
              <w:rPr>
                <w:rFonts w:ascii="宋体" w:eastAsia="宋体" w:hAnsi="宋体"/>
                <w:noProof/>
                <w:sz w:val="24"/>
                <w:szCs w:val="24"/>
              </w:rPr>
              <w:drawing>
                <wp:inline distT="0" distB="0" distL="0" distR="0" wp14:anchorId="229FAAB1" wp14:editId="436BB2F8">
                  <wp:extent cx="1002645" cy="1930466"/>
                  <wp:effectExtent l="0" t="0" r="762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4-79.png"/>
                          <pic:cNvPicPr/>
                        </pic:nvPicPr>
                        <pic:blipFill>
                          <a:blip r:embed="rId113">
                            <a:extLst>
                              <a:ext uri="{28A0092B-C50C-407E-A947-70E740481C1C}">
                                <a14:useLocalDpi xmlns:a14="http://schemas.microsoft.com/office/drawing/2010/main" val="0"/>
                              </a:ext>
                            </a:extLst>
                          </a:blip>
                          <a:stretch>
                            <a:fillRect/>
                          </a:stretch>
                        </pic:blipFill>
                        <pic:spPr>
                          <a:xfrm>
                            <a:off x="0" y="0"/>
                            <a:ext cx="1043425" cy="2008983"/>
                          </a:xfrm>
                          <a:prstGeom prst="rect">
                            <a:avLst/>
                          </a:prstGeom>
                        </pic:spPr>
                      </pic:pic>
                    </a:graphicData>
                  </a:graphic>
                </wp:inline>
              </w:drawing>
            </w:r>
          </w:p>
          <w:p w14:paraId="2AEC4178" w14:textId="7C48385F" w:rsidR="0012027E" w:rsidDel="00A06254" w:rsidRDefault="00A06254">
            <w:pPr>
              <w:pStyle w:val="a9"/>
              <w:jc w:val="center"/>
              <w:rPr>
                <w:del w:id="1578" w:author="瑞明 唐" w:date="2019-04-17T21:11:00Z"/>
              </w:rPr>
              <w:pPrChange w:id="1579" w:author="瑞明 唐" w:date="2019-04-17T21:11:00Z">
                <w:pPr>
                  <w:keepNext/>
                  <w:jc w:val="center"/>
                </w:pPr>
              </w:pPrChange>
            </w:pPr>
            <w:bookmarkStart w:id="1580" w:name="_Ref6427966"/>
            <w:ins w:id="1581" w:author="瑞明 唐" w:date="2019-04-17T21:11:00Z">
              <w:r>
                <w:t>图</w:t>
              </w:r>
              <w:r>
                <w:t xml:space="preserve">4 - </w:t>
              </w:r>
              <w:r>
                <w:fldChar w:fldCharType="begin"/>
              </w:r>
              <w:r>
                <w:instrText xml:space="preserve"> SEQ </w:instrText>
              </w:r>
              <w:r>
                <w:instrText>图</w:instrText>
              </w:r>
              <w:r>
                <w:instrText xml:space="preserve">4_- \* ARABIC </w:instrText>
              </w:r>
            </w:ins>
            <w:r>
              <w:fldChar w:fldCharType="separate"/>
            </w:r>
            <w:ins w:id="1582" w:author="瑞明 唐" w:date="2019-04-21T10:07:00Z">
              <w:r w:rsidR="00C93B02">
                <w:rPr>
                  <w:noProof/>
                </w:rPr>
                <w:t>90</w:t>
              </w:r>
            </w:ins>
            <w:ins w:id="1583" w:author="瑞明 唐" w:date="2019-04-17T21:11:00Z">
              <w:r>
                <w:fldChar w:fldCharType="end"/>
              </w:r>
              <w:r>
                <w:rPr>
                  <w:rFonts w:hint="eastAsia"/>
                </w:rPr>
                <w:t>绘制表格</w:t>
              </w:r>
            </w:ins>
            <w:bookmarkEnd w:id="1580"/>
          </w:p>
          <w:p w14:paraId="5658C53C" w14:textId="427877C2" w:rsidR="0012027E" w:rsidRDefault="0012027E" w:rsidP="00062BC7">
            <w:pPr>
              <w:pStyle w:val="a9"/>
              <w:jc w:val="center"/>
              <w:rPr>
                <w:rFonts w:ascii="宋体" w:eastAsia="宋体" w:hAnsi="宋体"/>
                <w:sz w:val="24"/>
                <w:szCs w:val="24"/>
              </w:rPr>
            </w:pPr>
            <w:del w:id="1584" w:author="瑞明 唐" w:date="2019-04-17T21:11: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85" w:author="瑞明 唐" w:date="2019-04-16T16:15:00Z">
              <w:r w:rsidR="00BB747F" w:rsidDel="00C71EF7">
                <w:rPr>
                  <w:noProof/>
                </w:rPr>
                <w:delText>79</w:delText>
              </w:r>
            </w:del>
            <w:del w:id="1586" w:author="瑞明 唐" w:date="2019-04-17T21:11:00Z">
              <w:r w:rsidDel="00A06254">
                <w:fldChar w:fldCharType="end"/>
              </w:r>
              <w:r w:rsidDel="00A06254">
                <w:rPr>
                  <w:rFonts w:hint="eastAsia"/>
                </w:rPr>
                <w:delText>绘制表格</w:delText>
              </w:r>
            </w:del>
          </w:p>
        </w:tc>
      </w:tr>
    </w:tbl>
    <w:p w14:paraId="018F52CF" w14:textId="710FBDD9" w:rsidR="00BE3F22" w:rsidRPr="001A4179" w:rsidRDefault="00BE3F22" w:rsidP="00BE3F22">
      <w:pPr>
        <w:ind w:firstLineChars="200" w:firstLine="509"/>
        <w:rPr>
          <w:rFonts w:ascii="宋体" w:eastAsia="宋体" w:hAnsi="宋体"/>
          <w:sz w:val="24"/>
          <w:szCs w:val="24"/>
        </w:rPr>
      </w:pPr>
    </w:p>
    <w:p w14:paraId="726883B9" w14:textId="2291058E" w:rsidR="007836E1" w:rsidRPr="001A4179" w:rsidRDefault="007836E1" w:rsidP="00BE3F22">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快速创建表格。“插入”选项卡“表格”功能区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点击最下方的“快速表格”按钮</w:t>
      </w:r>
      <w:r w:rsidR="00555721">
        <w:rPr>
          <w:rFonts w:ascii="宋体" w:eastAsia="宋体" w:hAnsi="宋体" w:hint="eastAsia"/>
          <w:sz w:val="24"/>
          <w:szCs w:val="24"/>
        </w:rPr>
        <w:t>，</w:t>
      </w:r>
      <w:r w:rsidRPr="001A4179">
        <w:rPr>
          <w:rFonts w:ascii="宋体" w:eastAsia="宋体" w:hAnsi="宋体" w:hint="eastAsia"/>
          <w:sz w:val="24"/>
          <w:szCs w:val="24"/>
        </w:rPr>
        <w:t>在弹出子菜单中选择一种表格样式</w:t>
      </w:r>
      <w:r w:rsidR="00555721">
        <w:rPr>
          <w:rFonts w:ascii="宋体" w:eastAsia="宋体" w:hAnsi="宋体" w:hint="eastAsia"/>
          <w:sz w:val="24"/>
          <w:szCs w:val="24"/>
        </w:rPr>
        <w:t>，</w:t>
      </w:r>
      <w:r w:rsidRPr="001A4179">
        <w:rPr>
          <w:rFonts w:ascii="宋体" w:eastAsia="宋体" w:hAnsi="宋体" w:hint="eastAsia"/>
          <w:sz w:val="24"/>
          <w:szCs w:val="24"/>
        </w:rPr>
        <w:t>马上在编辑区创建带样式的表格。如</w:t>
      </w:r>
      <w:ins w:id="1587" w:author="瑞明 唐" w:date="2019-04-17T21:13: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_Ref6428032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88" w:author="瑞明 唐" w:date="2019-04-17T23:36:00Z">
        <w:r w:rsidR="00062BC7">
          <w:t xml:space="preserve">图4 - </w:t>
        </w:r>
        <w:r w:rsidR="00062BC7">
          <w:rPr>
            <w:noProof/>
          </w:rPr>
          <w:t>91</w:t>
        </w:r>
        <w:r w:rsidR="00062BC7">
          <w:rPr>
            <w:rFonts w:hint="eastAsia"/>
          </w:rPr>
          <w:t>快速创建表格</w:t>
        </w:r>
      </w:ins>
      <w:ins w:id="1589" w:author="瑞明 唐" w:date="2019-04-17T21:13:00Z">
        <w:r w:rsidR="00A06254">
          <w:rPr>
            <w:rFonts w:ascii="宋体" w:eastAsia="宋体" w:hAnsi="宋体"/>
            <w:sz w:val="24"/>
            <w:szCs w:val="24"/>
          </w:rPr>
          <w:fldChar w:fldCharType="end"/>
        </w:r>
      </w:ins>
      <w:del w:id="1590" w:author="瑞明 唐" w:date="2019-04-17T21:13: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6E53B2" w:rsidDel="00A06254">
          <w:rPr>
            <w:rFonts w:ascii="宋体" w:eastAsia="宋体" w:hAnsi="宋体"/>
            <w:sz w:val="24"/>
            <w:szCs w:val="24"/>
          </w:rPr>
          <w:delText>80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00925A23" w:rsidRPr="001A4179">
        <w:rPr>
          <w:rFonts w:ascii="宋体" w:eastAsia="宋体" w:hAnsi="宋体" w:hint="eastAsia"/>
          <w:sz w:val="24"/>
          <w:szCs w:val="24"/>
        </w:rPr>
        <w:t>快速的创建有样式的表格</w:t>
      </w:r>
      <w:r w:rsidR="00555721">
        <w:rPr>
          <w:rFonts w:ascii="宋体" w:eastAsia="宋体" w:hAnsi="宋体" w:hint="eastAsia"/>
          <w:sz w:val="24"/>
          <w:szCs w:val="24"/>
        </w:rPr>
        <w:t>，</w:t>
      </w:r>
      <w:r w:rsidR="00925A23" w:rsidRPr="001A4179">
        <w:rPr>
          <w:rFonts w:ascii="宋体" w:eastAsia="宋体" w:hAnsi="宋体" w:hint="eastAsia"/>
          <w:sz w:val="24"/>
          <w:szCs w:val="24"/>
        </w:rPr>
        <w:t>效果</w:t>
      </w:r>
      <w:ins w:id="1591" w:author="瑞明 唐" w:date="2019-04-17T21:13: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_Ref6428044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92" w:author="瑞明 唐" w:date="2019-04-17T23:36:00Z">
        <w:r w:rsidR="00062BC7">
          <w:t xml:space="preserve">图4 - </w:t>
        </w:r>
        <w:r w:rsidR="00062BC7">
          <w:rPr>
            <w:noProof/>
          </w:rPr>
          <w:t>92</w:t>
        </w:r>
        <w:r w:rsidR="00062BC7">
          <w:rPr>
            <w:rFonts w:hint="eastAsia"/>
          </w:rPr>
          <w:t>快速创建的表格</w:t>
        </w:r>
      </w:ins>
      <w:ins w:id="1593" w:author="瑞明 唐" w:date="2019-04-17T21:13:00Z">
        <w:r w:rsidR="00A06254">
          <w:rPr>
            <w:rFonts w:ascii="宋体" w:eastAsia="宋体" w:hAnsi="宋体"/>
            <w:sz w:val="24"/>
            <w:szCs w:val="24"/>
          </w:rPr>
          <w:fldChar w:fldCharType="end"/>
        </w:r>
      </w:ins>
      <w:del w:id="1594" w:author="瑞明 唐" w:date="2019-04-17T21:13:00Z">
        <w:r w:rsidR="00925A23" w:rsidRPr="001A4179" w:rsidDel="00A06254">
          <w:rPr>
            <w:rFonts w:ascii="宋体" w:eastAsia="宋体" w:hAnsi="宋体" w:hint="eastAsia"/>
            <w:sz w:val="24"/>
            <w:szCs w:val="24"/>
          </w:rPr>
          <w:delText>如图</w:delText>
        </w:r>
        <w:r w:rsidR="00925A23"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6E53B2" w:rsidDel="00A06254">
          <w:rPr>
            <w:rFonts w:ascii="宋体" w:eastAsia="宋体" w:hAnsi="宋体"/>
            <w:sz w:val="24"/>
            <w:szCs w:val="24"/>
          </w:rPr>
          <w:delText>81</w:delText>
        </w:r>
      </w:del>
      <w:r w:rsidR="00925A23"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E97D6C2" w14:textId="77777777" w:rsidTr="001A4179">
        <w:trPr>
          <w:trHeight w:val="5409"/>
        </w:trPr>
        <w:tc>
          <w:tcPr>
            <w:tcW w:w="8528" w:type="dxa"/>
          </w:tcPr>
          <w:p w14:paraId="1B2ECE3B" w14:textId="77777777" w:rsidR="00A06254" w:rsidRDefault="006E53B2" w:rsidP="00062BC7">
            <w:pPr>
              <w:keepNext/>
              <w:jc w:val="center"/>
              <w:rPr>
                <w:ins w:id="1595" w:author="瑞明 唐" w:date="2019-04-17T21:12:00Z"/>
              </w:rPr>
            </w:pPr>
            <w:r>
              <w:rPr>
                <w:rFonts w:ascii="宋体" w:eastAsia="宋体" w:hAnsi="宋体"/>
                <w:noProof/>
                <w:sz w:val="24"/>
                <w:szCs w:val="24"/>
              </w:rPr>
              <w:drawing>
                <wp:inline distT="0" distB="0" distL="0" distR="0" wp14:anchorId="6D8BE404" wp14:editId="20702B18">
                  <wp:extent cx="2928522" cy="3001308"/>
                  <wp:effectExtent l="0" t="0" r="5715" b="889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4-80.png"/>
                          <pic:cNvPicPr/>
                        </pic:nvPicPr>
                        <pic:blipFill>
                          <a:blip r:embed="rId114">
                            <a:extLst>
                              <a:ext uri="{28A0092B-C50C-407E-A947-70E740481C1C}">
                                <a14:useLocalDpi xmlns:a14="http://schemas.microsoft.com/office/drawing/2010/main" val="0"/>
                              </a:ext>
                            </a:extLst>
                          </a:blip>
                          <a:stretch>
                            <a:fillRect/>
                          </a:stretch>
                        </pic:blipFill>
                        <pic:spPr>
                          <a:xfrm>
                            <a:off x="0" y="0"/>
                            <a:ext cx="2975479" cy="3049432"/>
                          </a:xfrm>
                          <a:prstGeom prst="rect">
                            <a:avLst/>
                          </a:prstGeom>
                        </pic:spPr>
                      </pic:pic>
                    </a:graphicData>
                  </a:graphic>
                </wp:inline>
              </w:drawing>
            </w:r>
          </w:p>
          <w:p w14:paraId="4C827271" w14:textId="65A8B4A1" w:rsidR="006E53B2" w:rsidDel="00A06254" w:rsidRDefault="00A06254">
            <w:pPr>
              <w:pStyle w:val="a9"/>
              <w:jc w:val="center"/>
              <w:rPr>
                <w:del w:id="1596" w:author="瑞明 唐" w:date="2019-04-17T21:13:00Z"/>
              </w:rPr>
              <w:pPrChange w:id="1597" w:author="瑞明 唐" w:date="2019-04-17T21:13:00Z">
                <w:pPr>
                  <w:keepNext/>
                  <w:jc w:val="center"/>
                </w:pPr>
              </w:pPrChange>
            </w:pPr>
            <w:bookmarkStart w:id="1598" w:name="_Ref6428032"/>
            <w:ins w:id="1599" w:author="瑞明 唐" w:date="2019-04-17T21:12:00Z">
              <w:r>
                <w:t>图</w:t>
              </w:r>
              <w:r>
                <w:t xml:space="preserve">4 - </w:t>
              </w:r>
              <w:r>
                <w:fldChar w:fldCharType="begin"/>
              </w:r>
              <w:r>
                <w:instrText xml:space="preserve"> SEQ </w:instrText>
              </w:r>
              <w:r>
                <w:instrText>图</w:instrText>
              </w:r>
              <w:r>
                <w:instrText xml:space="preserve">4_- \* ARABIC </w:instrText>
              </w:r>
            </w:ins>
            <w:r>
              <w:fldChar w:fldCharType="separate"/>
            </w:r>
            <w:ins w:id="1600" w:author="瑞明 唐" w:date="2019-04-21T10:07:00Z">
              <w:r w:rsidR="00C93B02">
                <w:rPr>
                  <w:noProof/>
                </w:rPr>
                <w:t>91</w:t>
              </w:r>
            </w:ins>
            <w:ins w:id="1601" w:author="瑞明 唐" w:date="2019-04-17T21:12:00Z">
              <w:r>
                <w:fldChar w:fldCharType="end"/>
              </w:r>
              <w:r>
                <w:rPr>
                  <w:rFonts w:hint="eastAsia"/>
                </w:rPr>
                <w:t>快速创建表格</w:t>
              </w:r>
            </w:ins>
            <w:bookmarkEnd w:id="1598"/>
          </w:p>
          <w:p w14:paraId="2B43AEDB" w14:textId="1A5414B6" w:rsidR="006E53B2" w:rsidRDefault="006E53B2" w:rsidP="00062BC7">
            <w:pPr>
              <w:pStyle w:val="a9"/>
              <w:jc w:val="center"/>
              <w:rPr>
                <w:rFonts w:ascii="宋体" w:eastAsia="宋体" w:hAnsi="宋体"/>
                <w:sz w:val="24"/>
                <w:szCs w:val="24"/>
              </w:rPr>
            </w:pPr>
            <w:del w:id="1602" w:author="瑞明 唐" w:date="2019-04-17T21:13: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03" w:author="瑞明 唐" w:date="2019-04-16T16:15:00Z">
              <w:r w:rsidR="00BB747F" w:rsidDel="00C71EF7">
                <w:rPr>
                  <w:noProof/>
                </w:rPr>
                <w:delText>80</w:delText>
              </w:r>
            </w:del>
            <w:del w:id="1604" w:author="瑞明 唐" w:date="2019-04-17T21:13:00Z">
              <w:r w:rsidDel="00A06254">
                <w:fldChar w:fldCharType="end"/>
              </w:r>
              <w:r w:rsidDel="00A06254">
                <w:rPr>
                  <w:rFonts w:hint="eastAsia"/>
                </w:rPr>
                <w:delText>快速创建表格</w:delText>
              </w:r>
            </w:del>
          </w:p>
        </w:tc>
      </w:tr>
      <w:tr w:rsidR="006E53B2" w14:paraId="3A88177C" w14:textId="77777777" w:rsidTr="001A4179">
        <w:tc>
          <w:tcPr>
            <w:tcW w:w="8528" w:type="dxa"/>
          </w:tcPr>
          <w:p w14:paraId="4106567C" w14:textId="77777777" w:rsidR="00A06254" w:rsidRDefault="006E53B2" w:rsidP="00062BC7">
            <w:pPr>
              <w:keepNext/>
              <w:jc w:val="center"/>
              <w:rPr>
                <w:ins w:id="1605" w:author="瑞明 唐" w:date="2019-04-17T21:13:00Z"/>
              </w:rPr>
            </w:pPr>
            <w:r>
              <w:rPr>
                <w:rFonts w:ascii="宋体" w:eastAsia="宋体" w:hAnsi="宋体"/>
                <w:noProof/>
                <w:sz w:val="24"/>
                <w:szCs w:val="24"/>
              </w:rPr>
              <w:drawing>
                <wp:inline distT="0" distB="0" distL="0" distR="0" wp14:anchorId="217F8E43" wp14:editId="0A320A25">
                  <wp:extent cx="4015724" cy="1159315"/>
                  <wp:effectExtent l="0" t="0" r="4445" b="317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4-81.png"/>
                          <pic:cNvPicPr/>
                        </pic:nvPicPr>
                        <pic:blipFill>
                          <a:blip r:embed="rId115">
                            <a:extLst>
                              <a:ext uri="{28A0092B-C50C-407E-A947-70E740481C1C}">
                                <a14:useLocalDpi xmlns:a14="http://schemas.microsoft.com/office/drawing/2010/main" val="0"/>
                              </a:ext>
                            </a:extLst>
                          </a:blip>
                          <a:stretch>
                            <a:fillRect/>
                          </a:stretch>
                        </pic:blipFill>
                        <pic:spPr>
                          <a:xfrm>
                            <a:off x="0" y="0"/>
                            <a:ext cx="4080125" cy="1177907"/>
                          </a:xfrm>
                          <a:prstGeom prst="rect">
                            <a:avLst/>
                          </a:prstGeom>
                        </pic:spPr>
                      </pic:pic>
                    </a:graphicData>
                  </a:graphic>
                </wp:inline>
              </w:drawing>
            </w:r>
          </w:p>
          <w:p w14:paraId="60CAD18D" w14:textId="56712161" w:rsidR="006E53B2" w:rsidDel="00A06254" w:rsidRDefault="00A06254">
            <w:pPr>
              <w:pStyle w:val="a9"/>
              <w:jc w:val="center"/>
              <w:rPr>
                <w:del w:id="1606" w:author="瑞明 唐" w:date="2019-04-17T21:13:00Z"/>
              </w:rPr>
              <w:pPrChange w:id="1607" w:author="瑞明 唐" w:date="2019-04-17T21:13:00Z">
                <w:pPr>
                  <w:keepNext/>
                  <w:jc w:val="center"/>
                </w:pPr>
              </w:pPrChange>
            </w:pPr>
            <w:bookmarkStart w:id="1608" w:name="_Ref6428044"/>
            <w:ins w:id="1609" w:author="瑞明 唐" w:date="2019-04-17T21:13:00Z">
              <w:r>
                <w:t>图</w:t>
              </w:r>
              <w:r>
                <w:t xml:space="preserve">4 - </w:t>
              </w:r>
              <w:r>
                <w:fldChar w:fldCharType="begin"/>
              </w:r>
              <w:r>
                <w:instrText xml:space="preserve"> SEQ </w:instrText>
              </w:r>
              <w:r>
                <w:instrText>图</w:instrText>
              </w:r>
              <w:r>
                <w:instrText xml:space="preserve">4_- \* ARABIC </w:instrText>
              </w:r>
            </w:ins>
            <w:r>
              <w:fldChar w:fldCharType="separate"/>
            </w:r>
            <w:ins w:id="1610" w:author="瑞明 唐" w:date="2019-04-21T10:07:00Z">
              <w:r w:rsidR="00C93B02">
                <w:rPr>
                  <w:noProof/>
                </w:rPr>
                <w:t>92</w:t>
              </w:r>
            </w:ins>
            <w:ins w:id="1611" w:author="瑞明 唐" w:date="2019-04-17T21:13:00Z">
              <w:r>
                <w:fldChar w:fldCharType="end"/>
              </w:r>
              <w:r>
                <w:rPr>
                  <w:rFonts w:hint="eastAsia"/>
                </w:rPr>
                <w:t>快速创建的表格</w:t>
              </w:r>
            </w:ins>
            <w:bookmarkEnd w:id="1608"/>
          </w:p>
          <w:p w14:paraId="0216AA18" w14:textId="3ABB3214" w:rsidR="006E53B2" w:rsidRDefault="006E53B2" w:rsidP="00062BC7">
            <w:pPr>
              <w:pStyle w:val="a9"/>
              <w:jc w:val="center"/>
              <w:rPr>
                <w:rFonts w:ascii="宋体" w:eastAsia="宋体" w:hAnsi="宋体"/>
                <w:sz w:val="24"/>
                <w:szCs w:val="24"/>
              </w:rPr>
            </w:pPr>
            <w:del w:id="1612" w:author="瑞明 唐" w:date="2019-04-17T21:13: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13" w:author="瑞明 唐" w:date="2019-04-16T16:15:00Z">
              <w:r w:rsidR="00BB747F" w:rsidDel="00C71EF7">
                <w:rPr>
                  <w:noProof/>
                </w:rPr>
                <w:delText>81</w:delText>
              </w:r>
            </w:del>
            <w:del w:id="1614" w:author="瑞明 唐" w:date="2019-04-17T21:13:00Z">
              <w:r w:rsidDel="00A06254">
                <w:fldChar w:fldCharType="end"/>
              </w:r>
              <w:r w:rsidDel="00A06254">
                <w:rPr>
                  <w:rFonts w:hint="eastAsia"/>
                </w:rPr>
                <w:delText>快速创建的表格</w:delText>
              </w:r>
            </w:del>
          </w:p>
        </w:tc>
      </w:tr>
    </w:tbl>
    <w:p w14:paraId="2E9236B6" w14:textId="77777777" w:rsidR="00231258" w:rsidRPr="001A4179" w:rsidRDefault="00231258" w:rsidP="00BE3F22">
      <w:pPr>
        <w:ind w:firstLineChars="200" w:firstLine="509"/>
        <w:rPr>
          <w:rFonts w:ascii="宋体" w:eastAsia="宋体" w:hAnsi="宋体"/>
          <w:sz w:val="24"/>
          <w:szCs w:val="24"/>
        </w:rPr>
      </w:pPr>
    </w:p>
    <w:p w14:paraId="3A49B5B7" w14:textId="09913450" w:rsidR="007A52AD" w:rsidRPr="001A4179" w:rsidRDefault="00925A23" w:rsidP="00925A23">
      <w:pPr>
        <w:pStyle w:val="3"/>
        <w:ind w:firstLine="672"/>
        <w:rPr>
          <w:rFonts w:ascii="宋体" w:hAnsi="宋体"/>
        </w:rPr>
      </w:pPr>
      <w:r w:rsidRPr="001A4179">
        <w:rPr>
          <w:rFonts w:ascii="宋体" w:hAnsi="宋体"/>
        </w:rPr>
        <w:lastRenderedPageBreak/>
        <w:t>5</w:t>
      </w:r>
      <w:r w:rsidR="008764DD">
        <w:rPr>
          <w:rFonts w:ascii="宋体" w:hAnsi="宋体" w:hint="eastAsia"/>
        </w:rPr>
        <w:t>.</w:t>
      </w:r>
      <w:r w:rsidR="007A52AD" w:rsidRPr="001A4179">
        <w:rPr>
          <w:rFonts w:ascii="宋体" w:hAnsi="宋体"/>
        </w:rPr>
        <w:t xml:space="preserve">2 </w:t>
      </w:r>
      <w:r w:rsidRPr="001A4179">
        <w:rPr>
          <w:rFonts w:ascii="宋体" w:hAnsi="宋体" w:hint="eastAsia"/>
        </w:rPr>
        <w:t>表格</w:t>
      </w:r>
      <w:r w:rsidR="007A52AD" w:rsidRPr="001A4179">
        <w:rPr>
          <w:rFonts w:ascii="宋体" w:hAnsi="宋体"/>
        </w:rPr>
        <w:t>与文本的相互转换</w:t>
      </w:r>
    </w:p>
    <w:p w14:paraId="0EE6BEB7" w14:textId="77777777" w:rsidR="00C74643" w:rsidRPr="00C74643"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w:t>
      </w:r>
      <w:r w:rsidRPr="00C74643">
        <w:rPr>
          <w:rFonts w:ascii="宋体" w:eastAsia="宋体" w:hAnsi="宋体"/>
          <w:sz w:val="24"/>
          <w:szCs w:val="24"/>
        </w:rPr>
        <w:t xml:space="preserve"> Word2010 中，可将表格转换为文本，也可将文本转换成表格，也就是表格与文本之间能相互转换。当需要把一个表格的内容变成一段文字时，就可以用表格转换为文本；反之，如果想把一段文字或某个列表变为一个表格，就可以用文本转换成表格。</w:t>
      </w:r>
    </w:p>
    <w:p w14:paraId="38CCFFE7" w14:textId="407BEF63" w:rsidR="00925A23" w:rsidRPr="001A4179"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在将表格转换为文本时，在去掉表格线条后，字段之间的连接可选择多个符号，并且还能自定义连接符号。而在文本转换成表格时，也有多种分隔符可以选择，以把它们分为各列。</w:t>
      </w:r>
    </w:p>
    <w:p w14:paraId="2B821344" w14:textId="1FE160D5" w:rsidR="00925A23" w:rsidRPr="001A4179" w:rsidRDefault="006E53B2" w:rsidP="001A4179">
      <w:pPr>
        <w:ind w:left="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1</w:t>
      </w:r>
      <w:r w:rsidR="00925A23" w:rsidRPr="001A4179">
        <w:rPr>
          <w:rFonts w:ascii="宋体" w:eastAsia="宋体" w:hAnsi="宋体" w:hint="eastAsia"/>
          <w:sz w:val="24"/>
          <w:szCs w:val="24"/>
        </w:rPr>
        <w:t>表格转换成文本</w:t>
      </w:r>
    </w:p>
    <w:p w14:paraId="3829E315" w14:textId="77777777" w:rsidR="00925A23" w:rsidRPr="001A4179"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用鼠标把光标放在需要转成文本的表格中或者选择整个表格。</w:t>
      </w:r>
    </w:p>
    <w:p w14:paraId="39F96C21" w14:textId="754E15CC"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单击“表格工具”</w:t>
      </w:r>
      <w:r w:rsidR="00555721">
        <w:rPr>
          <w:rFonts w:ascii="宋体" w:eastAsia="宋体" w:hAnsi="宋体" w:hint="eastAsia"/>
          <w:sz w:val="24"/>
          <w:szCs w:val="24"/>
        </w:rPr>
        <w:t>，</w:t>
      </w:r>
      <w:r w:rsidRPr="001A4179">
        <w:rPr>
          <w:rFonts w:ascii="宋体" w:eastAsia="宋体" w:hAnsi="宋体" w:hint="eastAsia"/>
          <w:sz w:val="24"/>
          <w:szCs w:val="24"/>
        </w:rPr>
        <w:t>“布局”选项卡下“转化为文本”按钮。如</w:t>
      </w:r>
      <w:ins w:id="1615" w:author="瑞明 唐" w:date="2019-04-17T21:15: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_Ref6428134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16" w:author="瑞明 唐" w:date="2019-04-17T23:36:00Z">
        <w:r w:rsidR="00062BC7">
          <w:t xml:space="preserve">图4 - </w:t>
        </w:r>
        <w:r w:rsidR="00062BC7">
          <w:rPr>
            <w:noProof/>
          </w:rPr>
          <w:t>93</w:t>
        </w:r>
        <w:r w:rsidR="00062BC7">
          <w:rPr>
            <w:rFonts w:hint="eastAsia"/>
          </w:rPr>
          <w:t>表格转化成文本</w:t>
        </w:r>
      </w:ins>
      <w:ins w:id="1617" w:author="瑞明 唐" w:date="2019-04-17T21:15:00Z">
        <w:r w:rsidR="00A06254">
          <w:rPr>
            <w:rFonts w:ascii="宋体" w:eastAsia="宋体" w:hAnsi="宋体"/>
            <w:sz w:val="24"/>
            <w:szCs w:val="24"/>
          </w:rPr>
          <w:fldChar w:fldCharType="end"/>
        </w:r>
      </w:ins>
      <w:del w:id="1618" w:author="瑞明 唐" w:date="2019-04-17T21:15: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7751C7" w:rsidDel="00A06254">
          <w:rPr>
            <w:rFonts w:ascii="宋体" w:eastAsia="宋体" w:hAnsi="宋体"/>
            <w:sz w:val="24"/>
            <w:szCs w:val="24"/>
          </w:rPr>
          <w:delText>82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2A6D530" w14:textId="77777777" w:rsidTr="001A4179">
        <w:tc>
          <w:tcPr>
            <w:tcW w:w="8528" w:type="dxa"/>
          </w:tcPr>
          <w:p w14:paraId="7A49F10E" w14:textId="77777777" w:rsidR="00A06254" w:rsidRDefault="006E53B2" w:rsidP="00062BC7">
            <w:pPr>
              <w:keepNext/>
              <w:jc w:val="center"/>
              <w:rPr>
                <w:ins w:id="1619" w:author="瑞明 唐" w:date="2019-04-17T21:14:00Z"/>
              </w:rPr>
            </w:pPr>
            <w:r>
              <w:rPr>
                <w:rFonts w:ascii="宋体" w:eastAsia="宋体" w:hAnsi="宋体" w:hint="eastAsia"/>
                <w:noProof/>
                <w:sz w:val="24"/>
                <w:szCs w:val="24"/>
              </w:rPr>
              <w:drawing>
                <wp:inline distT="0" distB="0" distL="0" distR="0" wp14:anchorId="6141696F" wp14:editId="6971E3E9">
                  <wp:extent cx="3062166" cy="943610"/>
                  <wp:effectExtent l="0" t="0" r="5080" b="889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4-8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62162" cy="974424"/>
                          </a:xfrm>
                          <a:prstGeom prst="rect">
                            <a:avLst/>
                          </a:prstGeom>
                        </pic:spPr>
                      </pic:pic>
                    </a:graphicData>
                  </a:graphic>
                </wp:inline>
              </w:drawing>
            </w:r>
          </w:p>
          <w:p w14:paraId="3E5B0BE0" w14:textId="477CED84" w:rsidR="007751C7" w:rsidDel="00A06254" w:rsidRDefault="00A06254">
            <w:pPr>
              <w:pStyle w:val="a9"/>
              <w:jc w:val="center"/>
              <w:rPr>
                <w:del w:id="1620" w:author="瑞明 唐" w:date="2019-04-17T21:14:00Z"/>
              </w:rPr>
              <w:pPrChange w:id="1621" w:author="瑞明 唐" w:date="2019-04-17T21:14:00Z">
                <w:pPr>
                  <w:keepNext/>
                  <w:jc w:val="center"/>
                </w:pPr>
              </w:pPrChange>
            </w:pPr>
            <w:bookmarkStart w:id="1622" w:name="_Ref6428134"/>
            <w:ins w:id="1623" w:author="瑞明 唐" w:date="2019-04-17T21:14:00Z">
              <w:r>
                <w:t>图</w:t>
              </w:r>
              <w:r>
                <w:t xml:space="preserve">4 - </w:t>
              </w:r>
              <w:r>
                <w:fldChar w:fldCharType="begin"/>
              </w:r>
              <w:r>
                <w:instrText xml:space="preserve"> SEQ </w:instrText>
              </w:r>
              <w:r>
                <w:instrText>图</w:instrText>
              </w:r>
              <w:r>
                <w:instrText xml:space="preserve">4_- \* ARABIC </w:instrText>
              </w:r>
            </w:ins>
            <w:r>
              <w:fldChar w:fldCharType="separate"/>
            </w:r>
            <w:ins w:id="1624" w:author="瑞明 唐" w:date="2019-04-21T10:07:00Z">
              <w:r w:rsidR="00C93B02">
                <w:rPr>
                  <w:noProof/>
                </w:rPr>
                <w:t>93</w:t>
              </w:r>
            </w:ins>
            <w:ins w:id="1625" w:author="瑞明 唐" w:date="2019-04-17T21:14:00Z">
              <w:r>
                <w:fldChar w:fldCharType="end"/>
              </w:r>
              <w:r>
                <w:rPr>
                  <w:rFonts w:hint="eastAsia"/>
                </w:rPr>
                <w:t>表格转化成文本</w:t>
              </w:r>
            </w:ins>
            <w:bookmarkEnd w:id="1622"/>
          </w:p>
          <w:p w14:paraId="03258D35" w14:textId="5CE9F576" w:rsidR="006E53B2" w:rsidRDefault="007751C7" w:rsidP="00062BC7">
            <w:pPr>
              <w:pStyle w:val="a9"/>
              <w:jc w:val="center"/>
              <w:rPr>
                <w:rFonts w:ascii="宋体" w:eastAsia="宋体" w:hAnsi="宋体"/>
                <w:sz w:val="24"/>
                <w:szCs w:val="24"/>
              </w:rPr>
            </w:pPr>
            <w:del w:id="1626" w:author="瑞明 唐" w:date="2019-04-17T21:14: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27" w:author="瑞明 唐" w:date="2019-04-16T16:15:00Z">
              <w:r w:rsidR="00BB747F" w:rsidDel="00C71EF7">
                <w:rPr>
                  <w:noProof/>
                </w:rPr>
                <w:delText>82</w:delText>
              </w:r>
            </w:del>
            <w:del w:id="1628" w:author="瑞明 唐" w:date="2019-04-17T21:14:00Z">
              <w:r w:rsidDel="00A06254">
                <w:fldChar w:fldCharType="end"/>
              </w:r>
              <w:r w:rsidDel="00A06254">
                <w:rPr>
                  <w:rFonts w:hint="eastAsia"/>
                </w:rPr>
                <w:delText>表格转化成文本</w:delText>
              </w:r>
            </w:del>
          </w:p>
        </w:tc>
      </w:tr>
    </w:tbl>
    <w:p w14:paraId="68DE139B" w14:textId="77777777" w:rsidR="006E53B2" w:rsidRPr="001A4179" w:rsidRDefault="006E53B2" w:rsidP="001A4179">
      <w:pPr>
        <w:rPr>
          <w:rFonts w:ascii="宋体" w:eastAsia="宋体" w:hAnsi="宋体"/>
          <w:sz w:val="24"/>
          <w:szCs w:val="24"/>
        </w:rPr>
      </w:pPr>
    </w:p>
    <w:tbl>
      <w:tblPr>
        <w:tblStyle w:val="af1"/>
        <w:tblpPr w:leftFromText="180" w:rightFromText="180" w:vertAnchor="text" w:horzAnchor="margin" w:tblpXSpec="right" w:tblpY="29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8"/>
      </w:tblGrid>
      <w:tr w:rsidR="007751C7" w14:paraId="4E0594DE" w14:textId="77777777" w:rsidTr="007751C7">
        <w:tc>
          <w:tcPr>
            <w:tcW w:w="0" w:type="auto"/>
          </w:tcPr>
          <w:p w14:paraId="5D94C22A" w14:textId="77777777" w:rsidR="00A06254" w:rsidRDefault="007751C7" w:rsidP="00062BC7">
            <w:pPr>
              <w:keepNext/>
              <w:rPr>
                <w:ins w:id="1629" w:author="瑞明 唐" w:date="2019-04-17T21:14:00Z"/>
              </w:rPr>
            </w:pPr>
            <w:r>
              <w:rPr>
                <w:rFonts w:ascii="宋体" w:eastAsia="宋体" w:hAnsi="宋体" w:hint="eastAsia"/>
                <w:noProof/>
                <w:sz w:val="24"/>
                <w:szCs w:val="24"/>
              </w:rPr>
              <w:drawing>
                <wp:inline distT="0" distB="0" distL="0" distR="0" wp14:anchorId="472CF897" wp14:editId="51415AA7">
                  <wp:extent cx="1235192" cy="1326427"/>
                  <wp:effectExtent l="0" t="0" r="3175" b="762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4-83.png"/>
                          <pic:cNvPicPr/>
                        </pic:nvPicPr>
                        <pic:blipFill>
                          <a:blip r:embed="rId117">
                            <a:extLst>
                              <a:ext uri="{28A0092B-C50C-407E-A947-70E740481C1C}">
                                <a14:useLocalDpi xmlns:a14="http://schemas.microsoft.com/office/drawing/2010/main" val="0"/>
                              </a:ext>
                            </a:extLst>
                          </a:blip>
                          <a:stretch>
                            <a:fillRect/>
                          </a:stretch>
                        </pic:blipFill>
                        <pic:spPr>
                          <a:xfrm>
                            <a:off x="0" y="0"/>
                            <a:ext cx="1255009" cy="1347708"/>
                          </a:xfrm>
                          <a:prstGeom prst="rect">
                            <a:avLst/>
                          </a:prstGeom>
                        </pic:spPr>
                      </pic:pic>
                    </a:graphicData>
                  </a:graphic>
                </wp:inline>
              </w:drawing>
            </w:r>
          </w:p>
          <w:p w14:paraId="235598E5" w14:textId="58C229F7" w:rsidR="007751C7" w:rsidDel="00A06254" w:rsidRDefault="00A06254">
            <w:pPr>
              <w:pStyle w:val="a9"/>
              <w:rPr>
                <w:del w:id="1630" w:author="瑞明 唐" w:date="2019-04-17T21:14:00Z"/>
              </w:rPr>
              <w:pPrChange w:id="1631" w:author="瑞明 唐" w:date="2019-04-17T21:14:00Z">
                <w:pPr>
                  <w:keepNext/>
                  <w:framePr w:hSpace="180" w:wrap="around" w:vAnchor="text" w:hAnchor="margin" w:xAlign="right" w:y="297"/>
                  <w:suppressOverlap/>
                </w:pPr>
              </w:pPrChange>
            </w:pPr>
            <w:bookmarkStart w:id="1632" w:name="_Ref6428152"/>
            <w:ins w:id="1633" w:author="瑞明 唐" w:date="2019-04-17T21:14:00Z">
              <w:r>
                <w:t>图</w:t>
              </w:r>
              <w:r>
                <w:t xml:space="preserve">4 - </w:t>
              </w:r>
              <w:r>
                <w:fldChar w:fldCharType="begin"/>
              </w:r>
              <w:r>
                <w:instrText xml:space="preserve"> SEQ </w:instrText>
              </w:r>
              <w:r>
                <w:instrText>图</w:instrText>
              </w:r>
              <w:r>
                <w:instrText xml:space="preserve">4_- \* ARABIC </w:instrText>
              </w:r>
            </w:ins>
            <w:r>
              <w:fldChar w:fldCharType="separate"/>
            </w:r>
            <w:ins w:id="1634" w:author="瑞明 唐" w:date="2019-04-21T10:07:00Z">
              <w:r w:rsidR="00C93B02">
                <w:rPr>
                  <w:noProof/>
                </w:rPr>
                <w:t>94</w:t>
              </w:r>
            </w:ins>
            <w:ins w:id="1635" w:author="瑞明 唐" w:date="2019-04-17T21:14:00Z">
              <w:r>
                <w:fldChar w:fldCharType="end"/>
              </w:r>
              <w:r>
                <w:rPr>
                  <w:rFonts w:hint="eastAsia"/>
                </w:rPr>
                <w:t>文本分隔符</w:t>
              </w:r>
            </w:ins>
            <w:bookmarkEnd w:id="1632"/>
          </w:p>
          <w:p w14:paraId="25D741D7" w14:textId="68D2596E" w:rsidR="007751C7" w:rsidRDefault="007751C7" w:rsidP="007751C7">
            <w:pPr>
              <w:pStyle w:val="a9"/>
              <w:rPr>
                <w:rFonts w:ascii="宋体" w:eastAsia="宋体" w:hAnsi="宋体"/>
                <w:sz w:val="24"/>
                <w:szCs w:val="24"/>
              </w:rPr>
            </w:pPr>
            <w:del w:id="1636" w:author="瑞明 唐" w:date="2019-04-17T21:14: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37" w:author="瑞明 唐" w:date="2019-04-16T16:15:00Z">
              <w:r w:rsidR="00BB747F" w:rsidDel="00C71EF7">
                <w:rPr>
                  <w:noProof/>
                </w:rPr>
                <w:delText>83</w:delText>
              </w:r>
            </w:del>
            <w:del w:id="1638" w:author="瑞明 唐" w:date="2019-04-17T21:14:00Z">
              <w:r w:rsidDel="00A06254">
                <w:fldChar w:fldCharType="end"/>
              </w:r>
              <w:r w:rsidDel="00A06254">
                <w:rPr>
                  <w:rFonts w:hint="eastAsia"/>
                </w:rPr>
                <w:delText>文本分隔符</w:delText>
              </w:r>
            </w:del>
          </w:p>
        </w:tc>
      </w:tr>
    </w:tbl>
    <w:p w14:paraId="30B5FD1D" w14:textId="28694C7D"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在弹出的“表格转化成文本”对话框中</w:t>
      </w:r>
      <w:r w:rsidR="00555721">
        <w:rPr>
          <w:rFonts w:ascii="宋体" w:eastAsia="宋体" w:hAnsi="宋体" w:hint="eastAsia"/>
          <w:sz w:val="24"/>
          <w:szCs w:val="24"/>
        </w:rPr>
        <w:t>，</w:t>
      </w:r>
      <w:r w:rsidRPr="001A4179">
        <w:rPr>
          <w:rFonts w:ascii="宋体" w:eastAsia="宋体" w:hAnsi="宋体" w:hint="eastAsia"/>
          <w:sz w:val="24"/>
          <w:szCs w:val="24"/>
        </w:rPr>
        <w:t>你可以选择“文字分割符”</w:t>
      </w:r>
      <w:r w:rsidR="00555721">
        <w:rPr>
          <w:rFonts w:ascii="宋体" w:eastAsia="宋体" w:hAnsi="宋体" w:hint="eastAsia"/>
          <w:sz w:val="24"/>
          <w:szCs w:val="24"/>
        </w:rPr>
        <w:t>，</w:t>
      </w:r>
      <w:r w:rsidRPr="001A4179">
        <w:rPr>
          <w:rFonts w:ascii="宋体" w:eastAsia="宋体" w:hAnsi="宋体" w:hint="eastAsia"/>
          <w:sz w:val="24"/>
          <w:szCs w:val="24"/>
        </w:rPr>
        <w:t>你可以选择“段落标记”</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制表符</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逗号</w:t>
      </w:r>
      <w:r w:rsidRPr="001A4179">
        <w:rPr>
          <w:rFonts w:ascii="宋体" w:eastAsia="宋体" w:hAnsi="宋体" w:hint="eastAsia"/>
          <w:sz w:val="24"/>
          <w:szCs w:val="24"/>
        </w:rPr>
        <w:t>”</w:t>
      </w:r>
      <w:r w:rsidR="0052579B" w:rsidRPr="001A4179">
        <w:rPr>
          <w:rFonts w:ascii="宋体" w:eastAsia="宋体" w:hAnsi="宋体" w:hint="eastAsia"/>
          <w:sz w:val="24"/>
          <w:szCs w:val="24"/>
        </w:rPr>
        <w:t>和</w:t>
      </w:r>
      <w:r w:rsidRPr="001A4179">
        <w:rPr>
          <w:rFonts w:ascii="宋体" w:eastAsia="宋体" w:hAnsi="宋体" w:hint="eastAsia"/>
          <w:sz w:val="24"/>
          <w:szCs w:val="24"/>
        </w:rPr>
        <w:t>“</w:t>
      </w:r>
      <w:r w:rsidR="0052579B" w:rsidRPr="001A4179">
        <w:rPr>
          <w:rFonts w:ascii="宋体" w:eastAsia="宋体" w:hAnsi="宋体" w:hint="eastAsia"/>
          <w:sz w:val="24"/>
          <w:szCs w:val="24"/>
        </w:rPr>
        <w:t>其他符号</w:t>
      </w:r>
      <w:r w:rsidRPr="001A4179">
        <w:rPr>
          <w:rFonts w:ascii="宋体" w:eastAsia="宋体" w:hAnsi="宋体" w:hint="eastAsia"/>
          <w:sz w:val="24"/>
          <w:szCs w:val="24"/>
        </w:rPr>
        <w:t>”</w:t>
      </w:r>
      <w:r w:rsidR="00555721">
        <w:rPr>
          <w:rFonts w:ascii="宋体" w:eastAsia="宋体" w:hAnsi="宋体" w:hint="eastAsia"/>
          <w:sz w:val="24"/>
          <w:szCs w:val="24"/>
        </w:rPr>
        <w:t>，</w:t>
      </w:r>
      <w:r w:rsidR="0052579B" w:rsidRPr="001A4179">
        <w:rPr>
          <w:rFonts w:ascii="宋体" w:eastAsia="宋体" w:hAnsi="宋体" w:hint="eastAsia"/>
          <w:sz w:val="24"/>
          <w:szCs w:val="24"/>
        </w:rPr>
        <w:t>“其他符号”可以定义分割符号。默认分割符号是“制表符”</w:t>
      </w:r>
      <w:r w:rsidR="00555721">
        <w:rPr>
          <w:rFonts w:ascii="宋体" w:eastAsia="宋体" w:hAnsi="宋体" w:hint="eastAsia"/>
          <w:sz w:val="24"/>
          <w:szCs w:val="24"/>
        </w:rPr>
        <w:t>，</w:t>
      </w:r>
      <w:r w:rsidR="0052579B" w:rsidRPr="001A4179">
        <w:rPr>
          <w:rFonts w:ascii="宋体" w:eastAsia="宋体" w:hAnsi="宋体" w:hint="eastAsia"/>
          <w:sz w:val="24"/>
          <w:szCs w:val="24"/>
        </w:rPr>
        <w:t>如</w:t>
      </w:r>
      <w:ins w:id="1639" w:author="瑞明 唐" w:date="2019-04-17T21:15: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_Ref6428152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40" w:author="瑞明 唐" w:date="2019-04-17T23:36:00Z">
        <w:r w:rsidR="00062BC7">
          <w:t xml:space="preserve">图4 - </w:t>
        </w:r>
        <w:r w:rsidR="00062BC7">
          <w:rPr>
            <w:noProof/>
          </w:rPr>
          <w:t>94</w:t>
        </w:r>
        <w:r w:rsidR="00062BC7">
          <w:rPr>
            <w:rFonts w:hint="eastAsia"/>
          </w:rPr>
          <w:t>文本分隔符</w:t>
        </w:r>
      </w:ins>
      <w:ins w:id="1641" w:author="瑞明 唐" w:date="2019-04-17T21:15:00Z">
        <w:r w:rsidR="00A06254">
          <w:rPr>
            <w:rFonts w:ascii="宋体" w:eastAsia="宋体" w:hAnsi="宋体"/>
            <w:sz w:val="24"/>
            <w:szCs w:val="24"/>
          </w:rPr>
          <w:fldChar w:fldCharType="end"/>
        </w:r>
      </w:ins>
      <w:del w:id="1642" w:author="瑞明 唐" w:date="2019-04-17T21:15:00Z">
        <w:r w:rsidR="0052579B" w:rsidRPr="001A4179" w:rsidDel="00A06254">
          <w:rPr>
            <w:rFonts w:ascii="宋体" w:eastAsia="宋体" w:hAnsi="宋体" w:hint="eastAsia"/>
            <w:sz w:val="24"/>
            <w:szCs w:val="24"/>
          </w:rPr>
          <w:delText>图</w:delText>
        </w:r>
        <w:r w:rsidR="0052579B"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52579B" w:rsidRPr="001A4179" w:rsidDel="00A06254">
          <w:rPr>
            <w:rFonts w:ascii="宋体" w:eastAsia="宋体" w:hAnsi="宋体"/>
            <w:sz w:val="24"/>
            <w:szCs w:val="24"/>
          </w:rPr>
          <w:delText>8</w:delText>
        </w:r>
        <w:r w:rsidR="007751C7" w:rsidDel="00A06254">
          <w:rPr>
            <w:rFonts w:ascii="宋体" w:eastAsia="宋体" w:hAnsi="宋体"/>
            <w:sz w:val="24"/>
            <w:szCs w:val="24"/>
          </w:rPr>
          <w:delText>3</w:delText>
        </w:r>
      </w:del>
      <w:r w:rsidR="0052579B" w:rsidRPr="001A4179">
        <w:rPr>
          <w:rFonts w:ascii="宋体" w:eastAsia="宋体" w:hAnsi="宋体" w:hint="eastAsia"/>
          <w:sz w:val="24"/>
          <w:szCs w:val="24"/>
        </w:rPr>
        <w:t>所示</w:t>
      </w:r>
      <w:r w:rsidR="007751C7">
        <w:rPr>
          <w:rFonts w:ascii="宋体" w:eastAsia="宋体" w:hAnsi="宋体" w:hint="eastAsia"/>
          <w:sz w:val="24"/>
          <w:szCs w:val="24"/>
        </w:rPr>
        <w:t>。</w:t>
      </w:r>
      <w:r w:rsidR="0052579B" w:rsidRPr="001A4179">
        <w:rPr>
          <w:rFonts w:ascii="宋体" w:eastAsia="宋体" w:hAnsi="宋体" w:hint="eastAsia"/>
          <w:sz w:val="24"/>
          <w:szCs w:val="24"/>
        </w:rPr>
        <w:t>表格转成成文本对比图</w:t>
      </w:r>
      <w:r w:rsidR="00555721">
        <w:rPr>
          <w:rFonts w:ascii="宋体" w:eastAsia="宋体" w:hAnsi="宋体" w:hint="eastAsia"/>
          <w:sz w:val="24"/>
          <w:szCs w:val="24"/>
        </w:rPr>
        <w:t>，</w:t>
      </w:r>
      <w:r w:rsidR="004F4A6A" w:rsidRPr="001A4179">
        <w:rPr>
          <w:rFonts w:ascii="宋体" w:eastAsia="宋体" w:hAnsi="宋体" w:hint="eastAsia"/>
          <w:sz w:val="24"/>
          <w:szCs w:val="24"/>
        </w:rPr>
        <w:t>如</w:t>
      </w:r>
      <w:ins w:id="1643" w:author="瑞明 唐" w:date="2019-04-17T21:16: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_Ref6428196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44" w:author="瑞明 唐" w:date="2019-04-17T23:36:00Z">
        <w:r w:rsidR="00062BC7">
          <w:t xml:space="preserve">图4 - </w:t>
        </w:r>
        <w:r w:rsidR="00062BC7">
          <w:rPr>
            <w:noProof/>
          </w:rPr>
          <w:t>95</w:t>
        </w:r>
        <w:r w:rsidR="00062BC7">
          <w:rPr>
            <w:rFonts w:hint="eastAsia"/>
          </w:rPr>
          <w:t>表格转化成文字对比图</w:t>
        </w:r>
      </w:ins>
      <w:ins w:id="1645" w:author="瑞明 唐" w:date="2019-04-17T21:16:00Z">
        <w:r w:rsidR="00A06254">
          <w:rPr>
            <w:rFonts w:ascii="宋体" w:eastAsia="宋体" w:hAnsi="宋体"/>
            <w:sz w:val="24"/>
            <w:szCs w:val="24"/>
          </w:rPr>
          <w:fldChar w:fldCharType="end"/>
        </w:r>
      </w:ins>
      <w:del w:id="1646" w:author="瑞明 唐" w:date="2019-04-17T21:16:00Z">
        <w:r w:rsidR="004F4A6A" w:rsidRPr="001A4179" w:rsidDel="00A06254">
          <w:rPr>
            <w:rFonts w:ascii="宋体" w:eastAsia="宋体" w:hAnsi="宋体" w:hint="eastAsia"/>
            <w:sz w:val="24"/>
            <w:szCs w:val="24"/>
          </w:rPr>
          <w:delText>图</w:delText>
        </w:r>
        <w:r w:rsidR="004F4A6A"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4F4A6A" w:rsidRPr="001A4179" w:rsidDel="00A06254">
          <w:rPr>
            <w:rFonts w:ascii="宋体" w:eastAsia="宋体" w:hAnsi="宋体"/>
            <w:sz w:val="24"/>
            <w:szCs w:val="24"/>
          </w:rPr>
          <w:delText>8</w:delText>
        </w:r>
        <w:r w:rsidR="007751C7" w:rsidDel="00A06254">
          <w:rPr>
            <w:rFonts w:ascii="宋体" w:eastAsia="宋体" w:hAnsi="宋体"/>
            <w:sz w:val="24"/>
            <w:szCs w:val="24"/>
          </w:rPr>
          <w:delText>4</w:delText>
        </w:r>
      </w:del>
      <w:r w:rsidR="004F4A6A" w:rsidRPr="001A4179">
        <w:rPr>
          <w:rFonts w:ascii="宋体" w:eastAsia="宋体" w:hAnsi="宋体" w:hint="eastAsia"/>
          <w:sz w:val="24"/>
          <w:szCs w:val="24"/>
        </w:rPr>
        <w:t>所示</w:t>
      </w:r>
      <w:r w:rsidR="0052579B"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1"/>
      </w:tblGrid>
      <w:tr w:rsidR="007751C7" w14:paraId="2A6C67EB" w14:textId="77777777" w:rsidTr="001A4179">
        <w:tc>
          <w:tcPr>
            <w:tcW w:w="0" w:type="auto"/>
          </w:tcPr>
          <w:p w14:paraId="0A920AE3" w14:textId="77777777" w:rsidR="00A06254" w:rsidRDefault="007751C7" w:rsidP="00062BC7">
            <w:pPr>
              <w:keepNext/>
              <w:jc w:val="center"/>
              <w:rPr>
                <w:ins w:id="1647" w:author="瑞明 唐" w:date="2019-04-17T21:16:00Z"/>
              </w:rPr>
            </w:pPr>
            <w:r>
              <w:rPr>
                <w:rFonts w:ascii="宋体" w:eastAsia="宋体" w:hAnsi="宋体" w:hint="eastAsia"/>
                <w:noProof/>
                <w:sz w:val="24"/>
                <w:szCs w:val="24"/>
              </w:rPr>
              <w:lastRenderedPageBreak/>
              <w:drawing>
                <wp:inline distT="0" distB="0" distL="0" distR="0" wp14:anchorId="15C05306" wp14:editId="4AE6DFC0">
                  <wp:extent cx="3451586" cy="1123683"/>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4-8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04848" cy="1141023"/>
                          </a:xfrm>
                          <a:prstGeom prst="rect">
                            <a:avLst/>
                          </a:prstGeom>
                        </pic:spPr>
                      </pic:pic>
                    </a:graphicData>
                  </a:graphic>
                </wp:inline>
              </w:drawing>
            </w:r>
          </w:p>
          <w:p w14:paraId="2DEF30C1" w14:textId="2BB88A02" w:rsidR="007751C7" w:rsidDel="00A06254" w:rsidRDefault="00A06254">
            <w:pPr>
              <w:pStyle w:val="a9"/>
              <w:jc w:val="center"/>
              <w:rPr>
                <w:del w:id="1648" w:author="瑞明 唐" w:date="2019-04-17T21:16:00Z"/>
              </w:rPr>
              <w:pPrChange w:id="1649" w:author="瑞明 唐" w:date="2019-04-17T21:16:00Z">
                <w:pPr>
                  <w:keepNext/>
                  <w:jc w:val="center"/>
                </w:pPr>
              </w:pPrChange>
            </w:pPr>
            <w:bookmarkStart w:id="1650" w:name="_Ref6428196"/>
            <w:ins w:id="1651" w:author="瑞明 唐" w:date="2019-04-17T21:16:00Z">
              <w:r>
                <w:t>图</w:t>
              </w:r>
              <w:r>
                <w:t xml:space="preserve">4 - </w:t>
              </w:r>
              <w:r>
                <w:fldChar w:fldCharType="begin"/>
              </w:r>
              <w:r>
                <w:instrText xml:space="preserve"> SEQ </w:instrText>
              </w:r>
              <w:r>
                <w:instrText>图</w:instrText>
              </w:r>
              <w:r>
                <w:instrText xml:space="preserve">4_- \* ARABIC </w:instrText>
              </w:r>
            </w:ins>
            <w:r>
              <w:fldChar w:fldCharType="separate"/>
            </w:r>
            <w:ins w:id="1652" w:author="瑞明 唐" w:date="2019-04-21T10:07:00Z">
              <w:r w:rsidR="00C93B02">
                <w:rPr>
                  <w:noProof/>
                </w:rPr>
                <w:t>95</w:t>
              </w:r>
            </w:ins>
            <w:ins w:id="1653" w:author="瑞明 唐" w:date="2019-04-17T21:16:00Z">
              <w:r>
                <w:fldChar w:fldCharType="end"/>
              </w:r>
              <w:r>
                <w:rPr>
                  <w:rFonts w:hint="eastAsia"/>
                </w:rPr>
                <w:t>表格转化成文字对比图</w:t>
              </w:r>
            </w:ins>
            <w:bookmarkEnd w:id="1650"/>
          </w:p>
          <w:p w14:paraId="55EAC3F5" w14:textId="6EB14D6C" w:rsidR="007751C7" w:rsidRDefault="007751C7" w:rsidP="00062BC7">
            <w:pPr>
              <w:pStyle w:val="a9"/>
              <w:jc w:val="center"/>
              <w:rPr>
                <w:rFonts w:ascii="宋体" w:eastAsia="宋体" w:hAnsi="宋体"/>
                <w:sz w:val="24"/>
                <w:szCs w:val="24"/>
              </w:rPr>
            </w:pPr>
            <w:del w:id="1654" w:author="瑞明 唐" w:date="2019-04-17T21:16: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55" w:author="瑞明 唐" w:date="2019-04-16T16:15:00Z">
              <w:r w:rsidR="00BB747F" w:rsidDel="00C71EF7">
                <w:rPr>
                  <w:noProof/>
                </w:rPr>
                <w:delText>84</w:delText>
              </w:r>
            </w:del>
            <w:del w:id="1656" w:author="瑞明 唐" w:date="2019-04-17T21:16:00Z">
              <w:r w:rsidDel="00A06254">
                <w:fldChar w:fldCharType="end"/>
              </w:r>
              <w:r w:rsidDel="00A06254">
                <w:rPr>
                  <w:rFonts w:hint="eastAsia"/>
                </w:rPr>
                <w:delText>表格转化成文字对比图</w:delText>
              </w:r>
            </w:del>
          </w:p>
        </w:tc>
      </w:tr>
    </w:tbl>
    <w:tbl>
      <w:tblPr>
        <w:tblStyle w:val="af1"/>
        <w:tblpPr w:leftFromText="180" w:rightFromText="180" w:vertAnchor="text" w:horzAnchor="margin" w:tblpXSpec="right" w:tblpY="-119"/>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7"/>
      </w:tblGrid>
      <w:tr w:rsidR="00FD4676" w:rsidDel="009D0D60" w14:paraId="2DEA88E0" w14:textId="718C6099" w:rsidTr="003A5BAC">
        <w:trPr>
          <w:jc w:val="right"/>
          <w:del w:id="1657" w:author="瑞明 唐" w:date="2019-04-17T21:18:00Z"/>
        </w:trPr>
        <w:tc>
          <w:tcPr>
            <w:tcW w:w="0" w:type="auto"/>
          </w:tcPr>
          <w:p w14:paraId="235EBD8B" w14:textId="211488FC" w:rsidR="00FD4676" w:rsidDel="00A06254" w:rsidRDefault="00FD4676">
            <w:pPr>
              <w:pStyle w:val="a9"/>
              <w:jc w:val="center"/>
              <w:rPr>
                <w:del w:id="1658" w:author="瑞明 唐" w:date="2019-04-17T21:17:00Z"/>
              </w:rPr>
              <w:pPrChange w:id="1659" w:author="瑞明 唐" w:date="2019-04-17T21:17:00Z">
                <w:pPr>
                  <w:keepNext/>
                  <w:framePr w:hSpace="180" w:wrap="around" w:vAnchor="text" w:hAnchor="margin" w:xAlign="right" w:y="-119"/>
                  <w:suppressOverlap/>
                  <w:jc w:val="center"/>
                </w:pPr>
              </w:pPrChange>
            </w:pPr>
            <w:del w:id="1660" w:author="瑞明 唐" w:date="2019-04-17T21:18:00Z">
              <w:r w:rsidRPr="003A5BAC" w:rsidDel="009D0D60">
                <w:rPr>
                  <w:rFonts w:ascii="宋体" w:eastAsia="宋体" w:hAnsi="宋体"/>
                  <w:noProof/>
                  <w:sz w:val="24"/>
                  <w:szCs w:val="24"/>
                </w:rPr>
                <w:drawing>
                  <wp:inline distT="0" distB="0" distL="0" distR="0" wp14:anchorId="1991C880" wp14:editId="08C5A926">
                    <wp:extent cx="1345096" cy="202739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9">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del>
          </w:p>
          <w:p w14:paraId="049A48E1" w14:textId="06C93F41" w:rsidR="00FD4676" w:rsidDel="009D0D60" w:rsidRDefault="00FD4676" w:rsidP="00062BC7">
            <w:pPr>
              <w:pStyle w:val="a9"/>
              <w:jc w:val="center"/>
              <w:rPr>
                <w:del w:id="1661" w:author="瑞明 唐" w:date="2019-04-17T21:18:00Z"/>
                <w:rFonts w:ascii="宋体" w:eastAsia="宋体" w:hAnsi="宋体"/>
                <w:sz w:val="24"/>
                <w:szCs w:val="24"/>
              </w:rPr>
            </w:pPr>
            <w:del w:id="1662" w:author="瑞明 唐" w:date="2019-04-17T21:17: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63" w:author="瑞明 唐" w:date="2019-04-16T16:15:00Z">
              <w:r w:rsidDel="00C71EF7">
                <w:rPr>
                  <w:noProof/>
                </w:rPr>
                <w:delText>85</w:delText>
              </w:r>
            </w:del>
            <w:del w:id="1664" w:author="瑞明 唐" w:date="2019-04-17T21:17:00Z">
              <w:r w:rsidDel="00A06254">
                <w:fldChar w:fldCharType="end"/>
              </w:r>
              <w:r w:rsidDel="00A06254">
                <w:rPr>
                  <w:rFonts w:hint="eastAsia"/>
                </w:rPr>
                <w:delText>表格转化成文字</w:delText>
              </w:r>
            </w:del>
          </w:p>
        </w:tc>
      </w:tr>
    </w:tbl>
    <w:tbl>
      <w:tblPr>
        <w:tblStyle w:val="af1"/>
        <w:tblpPr w:leftFromText="180" w:rightFromText="180" w:vertAnchor="text" w:horzAnchor="margin" w:tblpXSpec="right" w:tblpY="-20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4"/>
      </w:tblGrid>
      <w:tr w:rsidR="009D0D60" w14:paraId="395D09C8" w14:textId="77777777" w:rsidTr="009D0D60">
        <w:trPr>
          <w:ins w:id="1665" w:author="瑞明 唐" w:date="2019-04-17T21:18:00Z"/>
        </w:trPr>
        <w:tc>
          <w:tcPr>
            <w:tcW w:w="0" w:type="auto"/>
          </w:tcPr>
          <w:p w14:paraId="3162D26E" w14:textId="77777777" w:rsidR="009D0D60" w:rsidRDefault="009D0D60" w:rsidP="009D0D60">
            <w:pPr>
              <w:keepNext/>
              <w:jc w:val="center"/>
              <w:rPr>
                <w:ins w:id="1666" w:author="瑞明 唐" w:date="2019-04-17T21:18:00Z"/>
              </w:rPr>
            </w:pPr>
            <w:ins w:id="1667" w:author="瑞明 唐" w:date="2019-04-17T21:18:00Z">
              <w:r w:rsidRPr="003A5BAC">
                <w:rPr>
                  <w:rFonts w:ascii="宋体" w:eastAsia="宋体" w:hAnsi="宋体"/>
                  <w:noProof/>
                  <w:sz w:val="24"/>
                  <w:szCs w:val="24"/>
                </w:rPr>
                <w:drawing>
                  <wp:inline distT="0" distB="0" distL="0" distR="0" wp14:anchorId="414D1EFD" wp14:editId="46AAA7E0">
                    <wp:extent cx="1345096" cy="202739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9">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ins>
          </w:p>
          <w:p w14:paraId="372FA1C0" w14:textId="67BF8C99" w:rsidR="009D0D60" w:rsidRDefault="009D0D60" w:rsidP="009D0D60">
            <w:pPr>
              <w:pStyle w:val="a9"/>
              <w:jc w:val="center"/>
              <w:rPr>
                <w:ins w:id="1668" w:author="瑞明 唐" w:date="2019-04-17T21:18:00Z"/>
                <w:rFonts w:ascii="宋体" w:eastAsia="宋体" w:hAnsi="宋体"/>
                <w:sz w:val="24"/>
                <w:szCs w:val="24"/>
              </w:rPr>
            </w:pPr>
            <w:bookmarkStart w:id="1669" w:name="_Ref6428296"/>
            <w:ins w:id="1670" w:author="瑞明 唐" w:date="2019-04-17T21:18:00Z">
              <w:r>
                <w:t>图</w:t>
              </w:r>
              <w:r>
                <w:t xml:space="preserve">4 - </w:t>
              </w:r>
              <w:r>
                <w:fldChar w:fldCharType="begin"/>
              </w:r>
              <w:r>
                <w:instrText xml:space="preserve"> SEQ </w:instrText>
              </w:r>
              <w:r>
                <w:instrText>图</w:instrText>
              </w:r>
              <w:r>
                <w:instrText xml:space="preserve">4_- \* ARABIC </w:instrText>
              </w:r>
              <w:r>
                <w:fldChar w:fldCharType="separate"/>
              </w:r>
            </w:ins>
            <w:ins w:id="1671" w:author="瑞明 唐" w:date="2019-04-21T10:07:00Z">
              <w:r w:rsidR="00C93B02">
                <w:rPr>
                  <w:noProof/>
                </w:rPr>
                <w:t>96</w:t>
              </w:r>
            </w:ins>
            <w:ins w:id="1672" w:author="瑞明 唐" w:date="2019-04-17T21:18:00Z">
              <w:r>
                <w:fldChar w:fldCharType="end"/>
              </w:r>
              <w:r>
                <w:rPr>
                  <w:rFonts w:hint="eastAsia"/>
                </w:rPr>
                <w:t>表格转换成文字</w:t>
              </w:r>
              <w:bookmarkEnd w:id="1669"/>
            </w:ins>
          </w:p>
        </w:tc>
      </w:tr>
    </w:tbl>
    <w:p w14:paraId="6E8CBC01" w14:textId="77777777" w:rsidR="007751C7" w:rsidRPr="001A4179" w:rsidRDefault="007751C7" w:rsidP="001A4179">
      <w:pPr>
        <w:rPr>
          <w:rFonts w:ascii="宋体" w:eastAsia="宋体" w:hAnsi="宋体"/>
          <w:sz w:val="24"/>
          <w:szCs w:val="24"/>
        </w:rPr>
      </w:pPr>
    </w:p>
    <w:p w14:paraId="50BC142E" w14:textId="7F281318" w:rsidR="00925A23" w:rsidRPr="001A4179" w:rsidRDefault="006E53B2"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2</w:t>
      </w:r>
      <w:r w:rsidR="00925A23" w:rsidRPr="001A4179">
        <w:rPr>
          <w:rFonts w:ascii="宋体" w:eastAsia="宋体" w:hAnsi="宋体" w:hint="eastAsia"/>
          <w:sz w:val="24"/>
          <w:szCs w:val="24"/>
        </w:rPr>
        <w:t>文本转换成表格</w:t>
      </w:r>
    </w:p>
    <w:p w14:paraId="6567A80D" w14:textId="637B697C" w:rsidR="00555721" w:rsidRDefault="00A70D2F" w:rsidP="00A70D2F">
      <w:pPr>
        <w:pStyle w:val="a6"/>
        <w:ind w:firstLine="509"/>
        <w:rPr>
          <w:rFonts w:ascii="宋体" w:eastAsia="宋体" w:hAnsi="宋体"/>
          <w:sz w:val="24"/>
          <w:szCs w:val="24"/>
        </w:rPr>
      </w:pPr>
      <w:r>
        <w:rPr>
          <w:rFonts w:ascii="宋体" w:eastAsia="宋体" w:hAnsi="宋体" w:hint="eastAsia"/>
          <w:sz w:val="24"/>
          <w:szCs w:val="24"/>
        </w:rPr>
        <w:t>①</w:t>
      </w:r>
      <w:r w:rsidR="00230E60" w:rsidRPr="001A4179">
        <w:rPr>
          <w:rFonts w:ascii="宋体" w:eastAsia="宋体" w:hAnsi="宋体" w:hint="eastAsia"/>
          <w:sz w:val="24"/>
          <w:szCs w:val="24"/>
        </w:rPr>
        <w:t>将规整的文本可以依照制表符</w:t>
      </w:r>
      <w:r w:rsidR="00555721">
        <w:rPr>
          <w:rFonts w:ascii="宋体" w:eastAsia="宋体" w:hAnsi="宋体" w:hint="eastAsia"/>
          <w:sz w:val="24"/>
          <w:szCs w:val="24"/>
        </w:rPr>
        <w:t>、</w:t>
      </w:r>
      <w:r w:rsidR="00230E60" w:rsidRPr="001A4179">
        <w:rPr>
          <w:rFonts w:ascii="宋体" w:eastAsia="宋体" w:hAnsi="宋体" w:hint="eastAsia"/>
          <w:sz w:val="24"/>
          <w:szCs w:val="24"/>
        </w:rPr>
        <w:t>逗号</w:t>
      </w:r>
      <w:r w:rsidR="00555721">
        <w:rPr>
          <w:rFonts w:ascii="宋体" w:eastAsia="宋体" w:hAnsi="宋体" w:hint="eastAsia"/>
          <w:sz w:val="24"/>
          <w:szCs w:val="24"/>
        </w:rPr>
        <w:t>、</w:t>
      </w:r>
      <w:r w:rsidR="00230E60" w:rsidRPr="001A4179">
        <w:rPr>
          <w:rFonts w:ascii="宋体" w:eastAsia="宋体" w:hAnsi="宋体" w:hint="eastAsia"/>
          <w:sz w:val="24"/>
          <w:szCs w:val="24"/>
        </w:rPr>
        <w:t>空格或者其他符号转化成表格。选中规整文本。</w:t>
      </w:r>
    </w:p>
    <w:p w14:paraId="54A6DE74" w14:textId="3A738F35" w:rsidR="00555721" w:rsidRDefault="00A70D2F" w:rsidP="001A4179">
      <w:pPr>
        <w:pStyle w:val="a6"/>
        <w:ind w:firstLine="509"/>
        <w:rPr>
          <w:rFonts w:ascii="宋体" w:eastAsia="宋体" w:hAnsi="宋体"/>
          <w:sz w:val="24"/>
          <w:szCs w:val="24"/>
        </w:rPr>
      </w:pPr>
      <w:r>
        <w:rPr>
          <w:rFonts w:ascii="宋体" w:eastAsia="宋体" w:hAnsi="宋体" w:hint="eastAsia"/>
          <w:sz w:val="24"/>
          <w:szCs w:val="24"/>
        </w:rPr>
        <w:t>②</w:t>
      </w:r>
      <w:r w:rsidR="00230E60" w:rsidRPr="001A4179">
        <w:rPr>
          <w:rFonts w:ascii="宋体" w:eastAsia="宋体" w:hAnsi="宋体" w:hint="eastAsia"/>
          <w:sz w:val="24"/>
          <w:szCs w:val="24"/>
        </w:rPr>
        <w:t>在“插入”选项卡的“表格”功能区下“插入表格”窗格</w:t>
      </w:r>
      <w:r w:rsidR="00555721">
        <w:rPr>
          <w:rFonts w:ascii="宋体" w:eastAsia="宋体" w:hAnsi="宋体" w:hint="eastAsia"/>
          <w:sz w:val="24"/>
          <w:szCs w:val="24"/>
        </w:rPr>
        <w:t>，</w:t>
      </w:r>
      <w:r w:rsidR="00230E60" w:rsidRPr="001A4179">
        <w:rPr>
          <w:rFonts w:ascii="宋体" w:eastAsia="宋体" w:hAnsi="宋体" w:hint="eastAsia"/>
          <w:sz w:val="24"/>
          <w:szCs w:val="24"/>
        </w:rPr>
        <w:t>点击“文本转化成表格”按钮</w:t>
      </w:r>
      <w:r w:rsidR="00555721">
        <w:rPr>
          <w:rFonts w:ascii="宋体" w:eastAsia="宋体" w:hAnsi="宋体" w:hint="eastAsia"/>
          <w:sz w:val="24"/>
          <w:szCs w:val="24"/>
        </w:rPr>
        <w:t>，</w:t>
      </w:r>
      <w:r w:rsidR="00230E60" w:rsidRPr="001A4179">
        <w:rPr>
          <w:rFonts w:ascii="宋体" w:eastAsia="宋体" w:hAnsi="宋体" w:hint="eastAsia"/>
          <w:sz w:val="24"/>
          <w:szCs w:val="24"/>
        </w:rPr>
        <w:t>实现将规整文本转化成表格</w:t>
      </w:r>
      <w:r w:rsidR="00555721">
        <w:rPr>
          <w:rFonts w:ascii="宋体" w:eastAsia="宋体" w:hAnsi="宋体" w:hint="eastAsia"/>
          <w:sz w:val="24"/>
          <w:szCs w:val="24"/>
        </w:rPr>
        <w:t>，</w:t>
      </w:r>
      <w:r w:rsidR="00230E60" w:rsidRPr="001A4179">
        <w:rPr>
          <w:rFonts w:ascii="宋体" w:eastAsia="宋体" w:hAnsi="宋体" w:hint="eastAsia"/>
          <w:sz w:val="24"/>
          <w:szCs w:val="24"/>
        </w:rPr>
        <w:t>如</w:t>
      </w:r>
      <w:ins w:id="1673" w:author="瑞明 唐" w:date="2019-04-17T21:18: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_Ref6428296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74" w:author="瑞明 唐" w:date="2019-04-17T23:36:00Z">
        <w:r w:rsidR="00062BC7">
          <w:t xml:space="preserve">图4 - </w:t>
        </w:r>
        <w:r w:rsidR="00062BC7">
          <w:rPr>
            <w:noProof/>
          </w:rPr>
          <w:t>96</w:t>
        </w:r>
        <w:r w:rsidR="00062BC7">
          <w:rPr>
            <w:rFonts w:hint="eastAsia"/>
          </w:rPr>
          <w:t>表格转换成文字</w:t>
        </w:r>
      </w:ins>
      <w:ins w:id="1675" w:author="瑞明 唐" w:date="2019-04-17T21:18:00Z">
        <w:r w:rsidR="00A06254">
          <w:rPr>
            <w:rFonts w:ascii="宋体" w:eastAsia="宋体" w:hAnsi="宋体"/>
            <w:sz w:val="24"/>
            <w:szCs w:val="24"/>
          </w:rPr>
          <w:fldChar w:fldCharType="end"/>
        </w:r>
      </w:ins>
      <w:del w:id="1676" w:author="瑞明 唐" w:date="2019-04-17T21:18:00Z">
        <w:r w:rsidR="00230E60" w:rsidRPr="001A4179" w:rsidDel="00A06254">
          <w:rPr>
            <w:rFonts w:ascii="宋体" w:eastAsia="宋体" w:hAnsi="宋体" w:hint="eastAsia"/>
            <w:sz w:val="24"/>
            <w:szCs w:val="24"/>
          </w:rPr>
          <w:delText>图</w:delText>
        </w:r>
        <w:r w:rsidR="00230E60"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230E60" w:rsidRPr="001A4179" w:rsidDel="00A06254">
          <w:rPr>
            <w:rFonts w:ascii="宋体" w:eastAsia="宋体" w:hAnsi="宋体"/>
            <w:sz w:val="24"/>
            <w:szCs w:val="24"/>
          </w:rPr>
          <w:delText>8</w:delText>
        </w:r>
        <w:r w:rsidRPr="001A4179" w:rsidDel="00A06254">
          <w:rPr>
            <w:rFonts w:ascii="宋体" w:eastAsia="宋体" w:hAnsi="宋体"/>
            <w:sz w:val="24"/>
            <w:szCs w:val="24"/>
          </w:rPr>
          <w:delText>5</w:delText>
        </w:r>
      </w:del>
      <w:r w:rsidR="00230E60" w:rsidRPr="001A4179">
        <w:rPr>
          <w:rFonts w:ascii="宋体" w:eastAsia="宋体" w:hAnsi="宋体" w:hint="eastAsia"/>
          <w:sz w:val="24"/>
          <w:szCs w:val="24"/>
        </w:rPr>
        <w:t>所示。</w:t>
      </w:r>
    </w:p>
    <w:p w14:paraId="7587A5CA" w14:textId="65A15B60" w:rsidR="00F209A1" w:rsidRPr="00190B3B" w:rsidRDefault="007A52AD" w:rsidP="00190B3B">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3 表格格式编排</w:t>
      </w:r>
    </w:p>
    <w:p w14:paraId="6FF033A9" w14:textId="4358E07F" w:rsidR="007A52AD" w:rsidRPr="001A4179" w:rsidRDefault="007A52AD" w:rsidP="001A6C89">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1 行</w:t>
      </w:r>
      <w:r w:rsidR="00555721">
        <w:rPr>
          <w:rFonts w:ascii="宋体" w:eastAsia="宋体" w:hAnsi="宋体"/>
        </w:rPr>
        <w:t>、</w:t>
      </w:r>
      <w:r w:rsidRPr="001A4179">
        <w:rPr>
          <w:rFonts w:ascii="宋体" w:eastAsia="宋体" w:hAnsi="宋体"/>
        </w:rPr>
        <w:t>列</w:t>
      </w:r>
      <w:r w:rsidR="00555721">
        <w:rPr>
          <w:rFonts w:ascii="宋体" w:eastAsia="宋体" w:hAnsi="宋体"/>
        </w:rPr>
        <w:t>、</w:t>
      </w:r>
      <w:r w:rsidRPr="001A4179">
        <w:rPr>
          <w:rFonts w:ascii="宋体" w:eastAsia="宋体" w:hAnsi="宋体"/>
        </w:rPr>
        <w:t>单元格的选择</w:t>
      </w:r>
    </w:p>
    <w:p w14:paraId="6CFACF35"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选择表格</w:t>
      </w:r>
    </w:p>
    <w:p w14:paraId="6CEC04FC" w14:textId="4446C048"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光标移动到表格上</w:t>
      </w:r>
      <w:r w:rsidR="00555721">
        <w:rPr>
          <w:rFonts w:ascii="宋体" w:eastAsia="宋体" w:hAnsi="宋体" w:hint="eastAsia"/>
          <w:sz w:val="24"/>
          <w:szCs w:val="24"/>
        </w:rPr>
        <w:t>，</w:t>
      </w:r>
      <w:r w:rsidRPr="001A4179">
        <w:rPr>
          <w:rFonts w:ascii="宋体" w:eastAsia="宋体" w:hAnsi="宋体" w:hint="eastAsia"/>
          <w:sz w:val="24"/>
          <w:szCs w:val="24"/>
        </w:rPr>
        <w:t>当表格左上角出现十字双向箭头时</w:t>
      </w:r>
      <w:r w:rsidR="00555721">
        <w:rPr>
          <w:rFonts w:ascii="宋体" w:eastAsia="宋体" w:hAnsi="宋体" w:hint="eastAsia"/>
          <w:sz w:val="24"/>
          <w:szCs w:val="24"/>
        </w:rPr>
        <w:t>，</w:t>
      </w:r>
      <w:r w:rsidRPr="001A4179">
        <w:rPr>
          <w:rFonts w:ascii="宋体" w:eastAsia="宋体" w:hAnsi="宋体" w:hint="eastAsia"/>
          <w:sz w:val="24"/>
          <w:szCs w:val="24"/>
        </w:rPr>
        <w:t>在该处单击鼠标就可以选中这个表格</w:t>
      </w:r>
      <w:r w:rsidR="00555721">
        <w:rPr>
          <w:rFonts w:ascii="宋体" w:eastAsia="宋体" w:hAnsi="宋体" w:hint="eastAsia"/>
          <w:sz w:val="24"/>
          <w:szCs w:val="24"/>
        </w:rPr>
        <w:t>，</w:t>
      </w:r>
      <w:r w:rsidRPr="001A4179">
        <w:rPr>
          <w:rFonts w:ascii="宋体" w:eastAsia="宋体" w:hAnsi="宋体" w:hint="eastAsia"/>
          <w:sz w:val="24"/>
          <w:szCs w:val="24"/>
        </w:rPr>
        <w:t>如</w:t>
      </w:r>
      <w:ins w:id="1677"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_Ref6428416 \h</w:instrText>
        </w:r>
        <w:r w:rsidR="00CC361C">
          <w:rPr>
            <w:rFonts w:ascii="宋体" w:eastAsia="宋体" w:hAnsi="宋体"/>
            <w:sz w:val="24"/>
            <w:szCs w:val="24"/>
          </w:rPr>
          <w:instrText xml:space="preserve"> </w:instrText>
        </w:r>
      </w:ins>
      <w:r w:rsidR="00CC361C">
        <w:rPr>
          <w:rFonts w:ascii="宋体" w:eastAsia="宋体" w:hAnsi="宋体"/>
          <w:sz w:val="24"/>
          <w:szCs w:val="24"/>
        </w:rPr>
      </w:r>
      <w:r w:rsidR="00CC361C">
        <w:rPr>
          <w:rFonts w:ascii="宋体" w:eastAsia="宋体" w:hAnsi="宋体"/>
          <w:sz w:val="24"/>
          <w:szCs w:val="24"/>
        </w:rPr>
        <w:fldChar w:fldCharType="separate"/>
      </w:r>
      <w:ins w:id="1678" w:author="瑞明 唐" w:date="2019-04-17T23:36:00Z">
        <w:r w:rsidR="00062BC7">
          <w:t xml:space="preserve">图4 - </w:t>
        </w:r>
        <w:r w:rsidR="00062BC7">
          <w:rPr>
            <w:noProof/>
          </w:rPr>
          <w:t>97</w:t>
        </w:r>
        <w:r w:rsidR="00062BC7">
          <w:rPr>
            <w:rFonts w:hint="eastAsia"/>
          </w:rPr>
          <w:t>选择整个表格</w:t>
        </w:r>
      </w:ins>
      <w:ins w:id="1679" w:author="瑞明 唐" w:date="2019-04-17T21:20:00Z">
        <w:r w:rsidR="00CC361C">
          <w:rPr>
            <w:rFonts w:ascii="宋体" w:eastAsia="宋体" w:hAnsi="宋体"/>
            <w:sz w:val="24"/>
            <w:szCs w:val="24"/>
          </w:rPr>
          <w:fldChar w:fldCharType="end"/>
        </w:r>
      </w:ins>
      <w:del w:id="1680"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6</w:delText>
        </w:r>
      </w:del>
      <w:r w:rsidRPr="001A4179">
        <w:rPr>
          <w:rFonts w:ascii="宋体" w:eastAsia="宋体" w:hAnsi="宋体" w:hint="eastAsia"/>
          <w:sz w:val="24"/>
          <w:szCs w:val="24"/>
        </w:rPr>
        <w:t>所示。</w:t>
      </w:r>
    </w:p>
    <w:p w14:paraId="35882492"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选择行</w:t>
      </w:r>
    </w:p>
    <w:p w14:paraId="42EFB39B" w14:textId="40EC4F86"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鼠标移动到表格的左侧外边</w:t>
      </w:r>
      <w:r w:rsidR="00555721">
        <w:rPr>
          <w:rFonts w:ascii="宋体" w:eastAsia="宋体" w:hAnsi="宋体" w:hint="eastAsia"/>
          <w:sz w:val="24"/>
          <w:szCs w:val="24"/>
        </w:rPr>
        <w:t>，</w:t>
      </w:r>
      <w:r w:rsidRPr="001A4179">
        <w:rPr>
          <w:rFonts w:ascii="宋体" w:eastAsia="宋体" w:hAnsi="宋体" w:hint="eastAsia"/>
          <w:sz w:val="24"/>
          <w:szCs w:val="24"/>
        </w:rPr>
        <w:t>带鼠标指针变成向右的箭头时</w:t>
      </w:r>
      <w:r w:rsidR="00555721">
        <w:rPr>
          <w:rFonts w:ascii="宋体" w:eastAsia="宋体" w:hAnsi="宋体" w:hint="eastAsia"/>
          <w:sz w:val="24"/>
          <w:szCs w:val="24"/>
        </w:rPr>
        <w:t>，</w:t>
      </w:r>
      <w:r w:rsidRPr="001A4179">
        <w:rPr>
          <w:rFonts w:ascii="宋体" w:eastAsia="宋体" w:hAnsi="宋体" w:hint="eastAsia"/>
          <w:sz w:val="24"/>
          <w:szCs w:val="24"/>
        </w:rPr>
        <w:t>单击左键就可以选中改行</w:t>
      </w:r>
      <w:r w:rsidR="00555721">
        <w:rPr>
          <w:rFonts w:ascii="宋体" w:eastAsia="宋体" w:hAnsi="宋体" w:hint="eastAsia"/>
          <w:sz w:val="24"/>
          <w:szCs w:val="24"/>
        </w:rPr>
        <w:t>，</w:t>
      </w:r>
      <w:r w:rsidRPr="001A4179">
        <w:rPr>
          <w:rFonts w:ascii="宋体" w:eastAsia="宋体" w:hAnsi="宋体" w:hint="eastAsia"/>
          <w:sz w:val="24"/>
          <w:szCs w:val="24"/>
        </w:rPr>
        <w:t>如</w:t>
      </w:r>
      <w:ins w:id="1681"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_Ref6428429 \h</w:instrText>
        </w:r>
        <w:r w:rsidR="00CC361C">
          <w:rPr>
            <w:rFonts w:ascii="宋体" w:eastAsia="宋体" w:hAnsi="宋体"/>
            <w:sz w:val="24"/>
            <w:szCs w:val="24"/>
          </w:rPr>
          <w:instrText xml:space="preserve"> </w:instrText>
        </w:r>
      </w:ins>
      <w:r w:rsidR="00CC361C">
        <w:rPr>
          <w:rFonts w:ascii="宋体" w:eastAsia="宋体" w:hAnsi="宋体"/>
          <w:sz w:val="24"/>
          <w:szCs w:val="24"/>
        </w:rPr>
      </w:r>
      <w:r w:rsidR="00CC361C">
        <w:rPr>
          <w:rFonts w:ascii="宋体" w:eastAsia="宋体" w:hAnsi="宋体"/>
          <w:sz w:val="24"/>
          <w:szCs w:val="24"/>
        </w:rPr>
        <w:fldChar w:fldCharType="separate"/>
      </w:r>
      <w:ins w:id="1682" w:author="瑞明 唐" w:date="2019-04-17T23:36:00Z">
        <w:r w:rsidR="00062BC7">
          <w:t xml:space="preserve">图4 - </w:t>
        </w:r>
        <w:r w:rsidR="00062BC7">
          <w:rPr>
            <w:noProof/>
          </w:rPr>
          <w:t>98</w:t>
        </w:r>
        <w:r w:rsidR="00062BC7">
          <w:rPr>
            <w:rFonts w:hint="eastAsia"/>
          </w:rPr>
          <w:t>选择整行</w:t>
        </w:r>
      </w:ins>
      <w:ins w:id="1683" w:author="瑞明 唐" w:date="2019-04-17T21:20:00Z">
        <w:r w:rsidR="00CC361C">
          <w:rPr>
            <w:rFonts w:ascii="宋体" w:eastAsia="宋体" w:hAnsi="宋体"/>
            <w:sz w:val="24"/>
            <w:szCs w:val="24"/>
          </w:rPr>
          <w:fldChar w:fldCharType="end"/>
        </w:r>
      </w:ins>
      <w:del w:id="1684"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如果要选择多行</w:t>
      </w:r>
      <w:r w:rsidR="00555721">
        <w:rPr>
          <w:rFonts w:ascii="宋体" w:eastAsia="宋体" w:hAnsi="宋体" w:hint="eastAsia"/>
          <w:sz w:val="24"/>
          <w:szCs w:val="24"/>
        </w:rPr>
        <w:t>，</w:t>
      </w:r>
      <w:r w:rsidRPr="001A4179">
        <w:rPr>
          <w:rFonts w:ascii="宋体" w:eastAsia="宋体" w:hAnsi="宋体" w:hint="eastAsia"/>
          <w:sz w:val="24"/>
          <w:szCs w:val="24"/>
        </w:rPr>
        <w:t>可以拖动选择。</w:t>
      </w:r>
    </w:p>
    <w:p w14:paraId="00CA0E7D"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选择列</w:t>
      </w:r>
    </w:p>
    <w:p w14:paraId="629A8855" w14:textId="45301748" w:rsidR="001A6C8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鼠标移动到所需选择列的上方</w:t>
      </w:r>
      <w:r w:rsidR="00555721">
        <w:rPr>
          <w:rFonts w:ascii="宋体" w:eastAsia="宋体" w:hAnsi="宋体" w:hint="eastAsia"/>
          <w:sz w:val="24"/>
          <w:szCs w:val="24"/>
        </w:rPr>
        <w:t>，</w:t>
      </w:r>
      <w:r w:rsidRPr="001A4179">
        <w:rPr>
          <w:rFonts w:ascii="宋体" w:eastAsia="宋体" w:hAnsi="宋体" w:hint="eastAsia"/>
          <w:sz w:val="24"/>
          <w:szCs w:val="24"/>
        </w:rPr>
        <w:t>当鼠标变成一个竖直向下的黑色箭头时</w:t>
      </w:r>
      <w:r w:rsidR="00555721">
        <w:rPr>
          <w:rFonts w:ascii="宋体" w:eastAsia="宋体" w:hAnsi="宋体" w:hint="eastAsia"/>
          <w:sz w:val="24"/>
          <w:szCs w:val="24"/>
        </w:rPr>
        <w:t>，</w:t>
      </w:r>
      <w:r w:rsidRPr="001A4179">
        <w:rPr>
          <w:rFonts w:ascii="宋体" w:eastAsia="宋体" w:hAnsi="宋体" w:hint="eastAsia"/>
          <w:sz w:val="24"/>
          <w:szCs w:val="24"/>
        </w:rPr>
        <w:t>单击鼠标就可以选中该列</w:t>
      </w:r>
      <w:r w:rsidR="00555721">
        <w:rPr>
          <w:rFonts w:ascii="宋体" w:eastAsia="宋体" w:hAnsi="宋体" w:hint="eastAsia"/>
          <w:sz w:val="24"/>
          <w:szCs w:val="24"/>
        </w:rPr>
        <w:t>，</w:t>
      </w:r>
      <w:r w:rsidRPr="001A4179">
        <w:rPr>
          <w:rFonts w:ascii="宋体" w:eastAsia="宋体" w:hAnsi="宋体" w:hint="eastAsia"/>
          <w:sz w:val="24"/>
          <w:szCs w:val="24"/>
        </w:rPr>
        <w:t>如</w:t>
      </w:r>
      <w:ins w:id="1685"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_Ref6428441 \h</w:instrText>
        </w:r>
        <w:r w:rsidR="00CC361C">
          <w:rPr>
            <w:rFonts w:ascii="宋体" w:eastAsia="宋体" w:hAnsi="宋体"/>
            <w:sz w:val="24"/>
            <w:szCs w:val="24"/>
          </w:rPr>
          <w:instrText xml:space="preserve"> </w:instrText>
        </w:r>
      </w:ins>
      <w:r w:rsidR="00CC361C">
        <w:rPr>
          <w:rFonts w:ascii="宋体" w:eastAsia="宋体" w:hAnsi="宋体"/>
          <w:sz w:val="24"/>
          <w:szCs w:val="24"/>
        </w:rPr>
      </w:r>
      <w:r w:rsidR="00CC361C">
        <w:rPr>
          <w:rFonts w:ascii="宋体" w:eastAsia="宋体" w:hAnsi="宋体"/>
          <w:sz w:val="24"/>
          <w:szCs w:val="24"/>
        </w:rPr>
        <w:fldChar w:fldCharType="separate"/>
      </w:r>
      <w:ins w:id="1686" w:author="瑞明 唐" w:date="2019-04-17T23:36:00Z">
        <w:r w:rsidR="00062BC7">
          <w:t xml:space="preserve">图4 - </w:t>
        </w:r>
        <w:r w:rsidR="00062BC7">
          <w:rPr>
            <w:noProof/>
          </w:rPr>
          <w:t>99</w:t>
        </w:r>
        <w:r w:rsidR="00062BC7">
          <w:rPr>
            <w:rFonts w:hint="eastAsia"/>
          </w:rPr>
          <w:t>选择整列</w:t>
        </w:r>
      </w:ins>
      <w:ins w:id="1687" w:author="瑞明 唐" w:date="2019-04-17T21:20:00Z">
        <w:r w:rsidR="00CC361C">
          <w:rPr>
            <w:rFonts w:ascii="宋体" w:eastAsia="宋体" w:hAnsi="宋体"/>
            <w:sz w:val="24"/>
            <w:szCs w:val="24"/>
          </w:rPr>
          <w:fldChar w:fldCharType="end"/>
        </w:r>
      </w:ins>
      <w:del w:id="1688"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8</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如果要选择多列</w:t>
      </w:r>
      <w:r w:rsidR="00555721">
        <w:rPr>
          <w:rFonts w:ascii="宋体" w:eastAsia="宋体" w:hAnsi="宋体" w:hint="eastAsia"/>
          <w:sz w:val="24"/>
          <w:szCs w:val="24"/>
        </w:rPr>
        <w:t>，</w:t>
      </w:r>
      <w:r w:rsidRPr="001A4179">
        <w:rPr>
          <w:rFonts w:ascii="宋体" w:eastAsia="宋体" w:hAnsi="宋体" w:hint="eastAsia"/>
          <w:sz w:val="24"/>
          <w:szCs w:val="24"/>
        </w:rPr>
        <w:t>可以拖动选择。</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1"/>
        <w:gridCol w:w="2870"/>
        <w:gridCol w:w="2857"/>
      </w:tblGrid>
      <w:tr w:rsidR="00435D12" w14:paraId="3ED6CE63" w14:textId="77777777" w:rsidTr="001A4179">
        <w:tc>
          <w:tcPr>
            <w:tcW w:w="2842" w:type="dxa"/>
          </w:tcPr>
          <w:p w14:paraId="6E401C4C" w14:textId="77777777" w:rsidR="009D0D60" w:rsidRDefault="00435D12" w:rsidP="00062BC7">
            <w:pPr>
              <w:keepNext/>
              <w:jc w:val="center"/>
              <w:rPr>
                <w:ins w:id="1689" w:author="瑞明 唐" w:date="2019-04-17T21:19:00Z"/>
              </w:rPr>
            </w:pPr>
            <w:r>
              <w:rPr>
                <w:rFonts w:ascii="宋体" w:eastAsia="宋体" w:hAnsi="宋体" w:hint="eastAsia"/>
                <w:noProof/>
                <w:sz w:val="24"/>
                <w:szCs w:val="24"/>
              </w:rPr>
              <w:drawing>
                <wp:inline distT="0" distB="0" distL="0" distR="0" wp14:anchorId="03771B83" wp14:editId="5B53394E">
                  <wp:extent cx="1768477" cy="526415"/>
                  <wp:effectExtent l="0" t="0" r="3175"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4-8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09137" cy="538518"/>
                          </a:xfrm>
                          <a:prstGeom prst="rect">
                            <a:avLst/>
                          </a:prstGeom>
                        </pic:spPr>
                      </pic:pic>
                    </a:graphicData>
                  </a:graphic>
                </wp:inline>
              </w:drawing>
            </w:r>
          </w:p>
          <w:p w14:paraId="5EE5A82B" w14:textId="6B7ECEFD" w:rsidR="00435D12" w:rsidDel="009D0D60" w:rsidRDefault="009D0D60">
            <w:pPr>
              <w:pStyle w:val="a9"/>
              <w:jc w:val="center"/>
              <w:rPr>
                <w:del w:id="1690" w:author="瑞明 唐" w:date="2019-04-17T21:19:00Z"/>
              </w:rPr>
              <w:pPrChange w:id="1691" w:author="瑞明 唐" w:date="2019-04-17T21:19:00Z">
                <w:pPr>
                  <w:keepNext/>
                  <w:jc w:val="center"/>
                </w:pPr>
              </w:pPrChange>
            </w:pPr>
            <w:bookmarkStart w:id="1692" w:name="_Ref6428416"/>
            <w:ins w:id="1693"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694" w:author="瑞明 唐" w:date="2019-04-21T10:07:00Z">
              <w:r w:rsidR="00C93B02">
                <w:rPr>
                  <w:noProof/>
                </w:rPr>
                <w:t>97</w:t>
              </w:r>
            </w:ins>
            <w:ins w:id="1695" w:author="瑞明 唐" w:date="2019-04-17T21:19:00Z">
              <w:r>
                <w:fldChar w:fldCharType="end"/>
              </w:r>
              <w:r>
                <w:rPr>
                  <w:rFonts w:hint="eastAsia"/>
                </w:rPr>
                <w:t>选择整个表格</w:t>
              </w:r>
            </w:ins>
            <w:bookmarkEnd w:id="1692"/>
          </w:p>
          <w:p w14:paraId="1E03B61B" w14:textId="30556064" w:rsidR="00435D12" w:rsidRDefault="00435D12" w:rsidP="00062BC7">
            <w:pPr>
              <w:pStyle w:val="a9"/>
              <w:jc w:val="center"/>
              <w:rPr>
                <w:rFonts w:ascii="宋体" w:eastAsia="宋体" w:hAnsi="宋体"/>
                <w:sz w:val="24"/>
                <w:szCs w:val="24"/>
              </w:rPr>
            </w:pPr>
            <w:del w:id="1696"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697" w:author="瑞明 唐" w:date="2019-04-16T16:15:00Z">
              <w:r w:rsidR="00BB747F" w:rsidDel="00C71EF7">
                <w:rPr>
                  <w:noProof/>
                </w:rPr>
                <w:delText>86</w:delText>
              </w:r>
            </w:del>
            <w:del w:id="1698" w:author="瑞明 唐" w:date="2019-04-17T21:19:00Z">
              <w:r w:rsidDel="009D0D60">
                <w:fldChar w:fldCharType="end"/>
              </w:r>
              <w:r w:rsidDel="009D0D60">
                <w:rPr>
                  <w:rFonts w:hint="eastAsia"/>
                </w:rPr>
                <w:delText>选择整个表格</w:delText>
              </w:r>
            </w:del>
          </w:p>
        </w:tc>
        <w:tc>
          <w:tcPr>
            <w:tcW w:w="2843" w:type="dxa"/>
          </w:tcPr>
          <w:p w14:paraId="6BC69BD2" w14:textId="77777777" w:rsidR="009D0D60" w:rsidRDefault="00435D12">
            <w:pPr>
              <w:keepNext/>
              <w:jc w:val="center"/>
              <w:rPr>
                <w:ins w:id="1699" w:author="瑞明 唐" w:date="2019-04-17T21:19:00Z"/>
              </w:rPr>
            </w:pPr>
            <w:r>
              <w:rPr>
                <w:rFonts w:ascii="宋体" w:eastAsia="宋体" w:hAnsi="宋体" w:hint="eastAsia"/>
                <w:noProof/>
                <w:sz w:val="24"/>
                <w:szCs w:val="24"/>
              </w:rPr>
              <w:drawing>
                <wp:inline distT="0" distB="0" distL="0" distR="0" wp14:anchorId="2F6D663B" wp14:editId="22CA45FF">
                  <wp:extent cx="1819499" cy="612013"/>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4-87.png"/>
                          <pic:cNvPicPr/>
                        </pic:nvPicPr>
                        <pic:blipFill>
                          <a:blip r:embed="rId121">
                            <a:extLst>
                              <a:ext uri="{28A0092B-C50C-407E-A947-70E740481C1C}">
                                <a14:useLocalDpi xmlns:a14="http://schemas.microsoft.com/office/drawing/2010/main" val="0"/>
                              </a:ext>
                            </a:extLst>
                          </a:blip>
                          <a:stretch>
                            <a:fillRect/>
                          </a:stretch>
                        </pic:blipFill>
                        <pic:spPr>
                          <a:xfrm>
                            <a:off x="0" y="0"/>
                            <a:ext cx="1849610" cy="622141"/>
                          </a:xfrm>
                          <a:prstGeom prst="rect">
                            <a:avLst/>
                          </a:prstGeom>
                        </pic:spPr>
                      </pic:pic>
                    </a:graphicData>
                  </a:graphic>
                </wp:inline>
              </w:drawing>
            </w:r>
          </w:p>
          <w:p w14:paraId="39CE044D" w14:textId="1C5967D8" w:rsidR="00435D12" w:rsidDel="009D0D60" w:rsidRDefault="009D0D60">
            <w:pPr>
              <w:pStyle w:val="a9"/>
              <w:jc w:val="center"/>
              <w:rPr>
                <w:del w:id="1700" w:author="瑞明 唐" w:date="2019-04-17T21:19:00Z"/>
              </w:rPr>
              <w:pPrChange w:id="1701" w:author="瑞明 唐" w:date="2019-04-17T21:19:00Z">
                <w:pPr>
                  <w:keepNext/>
                  <w:jc w:val="center"/>
                </w:pPr>
              </w:pPrChange>
            </w:pPr>
            <w:bookmarkStart w:id="1702" w:name="_Ref6428429"/>
            <w:ins w:id="1703"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704" w:author="瑞明 唐" w:date="2019-04-21T10:07:00Z">
              <w:r w:rsidR="00C93B02">
                <w:rPr>
                  <w:noProof/>
                </w:rPr>
                <w:t>98</w:t>
              </w:r>
            </w:ins>
            <w:ins w:id="1705" w:author="瑞明 唐" w:date="2019-04-17T21:19:00Z">
              <w:r>
                <w:fldChar w:fldCharType="end"/>
              </w:r>
              <w:r>
                <w:rPr>
                  <w:rFonts w:hint="eastAsia"/>
                </w:rPr>
                <w:t>选择整行</w:t>
              </w:r>
            </w:ins>
            <w:bookmarkEnd w:id="1702"/>
          </w:p>
          <w:p w14:paraId="0F6DEEF8" w14:textId="5E1FE66E" w:rsidR="00435D12" w:rsidRDefault="00435D12" w:rsidP="00062BC7">
            <w:pPr>
              <w:pStyle w:val="a9"/>
              <w:jc w:val="center"/>
              <w:rPr>
                <w:rFonts w:ascii="宋体" w:eastAsia="宋体" w:hAnsi="宋体"/>
                <w:sz w:val="24"/>
                <w:szCs w:val="24"/>
              </w:rPr>
            </w:pPr>
            <w:del w:id="1706"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707" w:author="瑞明 唐" w:date="2019-04-16T16:15:00Z">
              <w:r w:rsidR="00BB747F" w:rsidDel="00C71EF7">
                <w:rPr>
                  <w:noProof/>
                </w:rPr>
                <w:delText>87</w:delText>
              </w:r>
            </w:del>
            <w:del w:id="1708" w:author="瑞明 唐" w:date="2019-04-17T21:19:00Z">
              <w:r w:rsidDel="009D0D60">
                <w:fldChar w:fldCharType="end"/>
              </w:r>
              <w:r w:rsidDel="009D0D60">
                <w:rPr>
                  <w:rFonts w:hint="eastAsia"/>
                </w:rPr>
                <w:delText>选择整行</w:delText>
              </w:r>
            </w:del>
          </w:p>
        </w:tc>
        <w:tc>
          <w:tcPr>
            <w:tcW w:w="2843" w:type="dxa"/>
          </w:tcPr>
          <w:p w14:paraId="1BEDF2F7" w14:textId="77777777" w:rsidR="009D0D60" w:rsidRDefault="00435D12">
            <w:pPr>
              <w:keepNext/>
              <w:jc w:val="center"/>
              <w:rPr>
                <w:ins w:id="1709" w:author="瑞明 唐" w:date="2019-04-17T21:19:00Z"/>
              </w:rPr>
            </w:pPr>
            <w:r>
              <w:rPr>
                <w:rFonts w:ascii="宋体" w:eastAsia="宋体" w:hAnsi="宋体" w:hint="eastAsia"/>
                <w:noProof/>
                <w:sz w:val="24"/>
                <w:szCs w:val="24"/>
              </w:rPr>
              <w:drawing>
                <wp:inline distT="0" distB="0" distL="0" distR="0" wp14:anchorId="0A2F11E4" wp14:editId="44EC0740">
                  <wp:extent cx="1805198" cy="581025"/>
                  <wp:effectExtent l="0" t="0" r="508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4-8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25613" cy="587596"/>
                          </a:xfrm>
                          <a:prstGeom prst="rect">
                            <a:avLst/>
                          </a:prstGeom>
                        </pic:spPr>
                      </pic:pic>
                    </a:graphicData>
                  </a:graphic>
                </wp:inline>
              </w:drawing>
            </w:r>
          </w:p>
          <w:p w14:paraId="72363712" w14:textId="69BC8657" w:rsidR="00435D12" w:rsidDel="009D0D60" w:rsidRDefault="009D0D60">
            <w:pPr>
              <w:pStyle w:val="a9"/>
              <w:jc w:val="center"/>
              <w:rPr>
                <w:del w:id="1710" w:author="瑞明 唐" w:date="2019-04-17T21:19:00Z"/>
              </w:rPr>
              <w:pPrChange w:id="1711" w:author="瑞明 唐" w:date="2019-04-17T21:19:00Z">
                <w:pPr>
                  <w:keepNext/>
                  <w:jc w:val="center"/>
                </w:pPr>
              </w:pPrChange>
            </w:pPr>
            <w:bookmarkStart w:id="1712" w:name="_Ref6428441"/>
            <w:ins w:id="1713"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714" w:author="瑞明 唐" w:date="2019-04-21T10:07:00Z">
              <w:r w:rsidR="00C93B02">
                <w:rPr>
                  <w:noProof/>
                </w:rPr>
                <w:t>99</w:t>
              </w:r>
            </w:ins>
            <w:ins w:id="1715" w:author="瑞明 唐" w:date="2019-04-17T21:19:00Z">
              <w:r>
                <w:fldChar w:fldCharType="end"/>
              </w:r>
              <w:r>
                <w:rPr>
                  <w:rFonts w:hint="eastAsia"/>
                </w:rPr>
                <w:t>选择整列</w:t>
              </w:r>
            </w:ins>
            <w:bookmarkEnd w:id="1712"/>
          </w:p>
          <w:p w14:paraId="07756CAD" w14:textId="4FA5FABC" w:rsidR="00435D12" w:rsidRDefault="00435D12" w:rsidP="00062BC7">
            <w:pPr>
              <w:pStyle w:val="a9"/>
              <w:jc w:val="center"/>
              <w:rPr>
                <w:rFonts w:ascii="宋体" w:eastAsia="宋体" w:hAnsi="宋体"/>
                <w:sz w:val="24"/>
                <w:szCs w:val="24"/>
              </w:rPr>
            </w:pPr>
            <w:del w:id="1716"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717" w:author="瑞明 唐" w:date="2019-04-16T16:15:00Z">
              <w:r w:rsidR="00BB747F" w:rsidDel="00C71EF7">
                <w:rPr>
                  <w:noProof/>
                </w:rPr>
                <w:delText>88</w:delText>
              </w:r>
            </w:del>
            <w:del w:id="1718" w:author="瑞明 唐" w:date="2019-04-17T21:19:00Z">
              <w:r w:rsidDel="009D0D60">
                <w:fldChar w:fldCharType="end"/>
              </w:r>
              <w:r w:rsidDel="009D0D60">
                <w:rPr>
                  <w:rFonts w:hint="eastAsia"/>
                </w:rPr>
                <w:delText>选择整列</w:delText>
              </w:r>
            </w:del>
          </w:p>
        </w:tc>
      </w:tr>
    </w:tbl>
    <w:p w14:paraId="58E9BAD7" w14:textId="77777777" w:rsidR="00435D12" w:rsidRPr="001A4179" w:rsidRDefault="00435D12" w:rsidP="001A4179">
      <w:pPr>
        <w:rPr>
          <w:rFonts w:ascii="宋体" w:eastAsia="宋体" w:hAnsi="宋体"/>
          <w:sz w:val="24"/>
          <w:szCs w:val="24"/>
        </w:rPr>
      </w:pPr>
    </w:p>
    <w:p w14:paraId="5D6D0430"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选择单元格</w:t>
      </w:r>
    </w:p>
    <w:p w14:paraId="3A468C8A" w14:textId="4CC150D5"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只需要把鼠标移动到要选择的单元格</w:t>
      </w:r>
      <w:r w:rsidR="00555721">
        <w:rPr>
          <w:rFonts w:ascii="宋体" w:eastAsia="宋体" w:hAnsi="宋体" w:hint="eastAsia"/>
          <w:sz w:val="24"/>
          <w:szCs w:val="24"/>
        </w:rPr>
        <w:t>，</w:t>
      </w:r>
      <w:r w:rsidRPr="001A4179">
        <w:rPr>
          <w:rFonts w:ascii="宋体" w:eastAsia="宋体" w:hAnsi="宋体" w:hint="eastAsia"/>
          <w:sz w:val="24"/>
          <w:szCs w:val="24"/>
        </w:rPr>
        <w:t>拖动鼠标既可以选择一个或者多个单元格。</w:t>
      </w:r>
    </w:p>
    <w:p w14:paraId="261DE9F0" w14:textId="40EEC511" w:rsidR="005C6FF1" w:rsidRPr="00594FE1"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除了上述</w:t>
      </w:r>
      <w:r w:rsidR="00A5240B" w:rsidRPr="001A4179">
        <w:rPr>
          <w:rFonts w:ascii="宋体" w:eastAsia="宋体" w:hAnsi="宋体" w:hint="eastAsia"/>
          <w:sz w:val="24"/>
          <w:szCs w:val="24"/>
        </w:rPr>
        <w:t>用鼠标选择外</w:t>
      </w:r>
      <w:r w:rsidR="00555721">
        <w:rPr>
          <w:rFonts w:ascii="宋体" w:eastAsia="宋体" w:hAnsi="宋体" w:hint="eastAsia"/>
          <w:sz w:val="24"/>
          <w:szCs w:val="24"/>
        </w:rPr>
        <w:t>，</w:t>
      </w:r>
      <w:r w:rsidR="00A5240B" w:rsidRPr="001A4179">
        <w:rPr>
          <w:rFonts w:ascii="宋体" w:eastAsia="宋体" w:hAnsi="宋体" w:hint="eastAsia"/>
          <w:sz w:val="24"/>
          <w:szCs w:val="24"/>
        </w:rPr>
        <w:t>单击表格</w:t>
      </w:r>
      <w:r w:rsidR="00555721">
        <w:rPr>
          <w:rFonts w:ascii="宋体" w:eastAsia="宋体" w:hAnsi="宋体" w:hint="eastAsia"/>
          <w:sz w:val="24"/>
          <w:szCs w:val="24"/>
        </w:rPr>
        <w:t>，</w:t>
      </w:r>
      <w:r w:rsidR="00A5240B" w:rsidRPr="001A4179">
        <w:rPr>
          <w:rFonts w:ascii="宋体" w:eastAsia="宋体" w:hAnsi="宋体" w:hint="eastAsia"/>
          <w:sz w:val="24"/>
          <w:szCs w:val="24"/>
        </w:rPr>
        <w:t>在“布局”选项卡下的“表”的功能区里</w:t>
      </w:r>
      <w:r w:rsidR="00555721">
        <w:rPr>
          <w:rFonts w:ascii="宋体" w:eastAsia="宋体" w:hAnsi="宋体" w:hint="eastAsia"/>
          <w:sz w:val="24"/>
          <w:szCs w:val="24"/>
        </w:rPr>
        <w:t>，</w:t>
      </w:r>
      <w:r w:rsidR="00A5240B" w:rsidRPr="001A4179">
        <w:rPr>
          <w:rFonts w:ascii="宋体" w:eastAsia="宋体" w:hAnsi="宋体" w:hint="eastAsia"/>
          <w:sz w:val="24"/>
          <w:szCs w:val="24"/>
        </w:rPr>
        <w:t>也可以完成对表格</w:t>
      </w:r>
      <w:r w:rsidR="00555721">
        <w:rPr>
          <w:rFonts w:ascii="宋体" w:eastAsia="宋体" w:hAnsi="宋体" w:hint="eastAsia"/>
          <w:sz w:val="24"/>
          <w:szCs w:val="24"/>
        </w:rPr>
        <w:t>、</w:t>
      </w:r>
      <w:r w:rsidR="00A5240B" w:rsidRPr="001A4179">
        <w:rPr>
          <w:rFonts w:ascii="宋体" w:eastAsia="宋体" w:hAnsi="宋体" w:hint="eastAsia"/>
          <w:sz w:val="24"/>
          <w:szCs w:val="24"/>
        </w:rPr>
        <w:t>列</w:t>
      </w:r>
      <w:r w:rsidR="00555721">
        <w:rPr>
          <w:rFonts w:ascii="宋体" w:eastAsia="宋体" w:hAnsi="宋体" w:hint="eastAsia"/>
          <w:sz w:val="24"/>
          <w:szCs w:val="24"/>
        </w:rPr>
        <w:t>、</w:t>
      </w:r>
      <w:r w:rsidR="00A5240B" w:rsidRPr="001A4179">
        <w:rPr>
          <w:rFonts w:ascii="宋体" w:eastAsia="宋体" w:hAnsi="宋体" w:hint="eastAsia"/>
          <w:sz w:val="24"/>
          <w:szCs w:val="24"/>
        </w:rPr>
        <w:t>行和单元格的选择。如</w:t>
      </w:r>
      <w:ins w:id="1719" w:author="瑞明 唐" w:date="2019-04-17T21:24: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_Ref6428712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20" w:author="瑞明 唐" w:date="2019-04-17T23:36:00Z">
        <w:r w:rsidR="00062BC7">
          <w:t xml:space="preserve">图4 - </w:t>
        </w:r>
        <w:r w:rsidR="00062BC7">
          <w:rPr>
            <w:noProof/>
          </w:rPr>
          <w:t>100</w:t>
        </w:r>
        <w:r w:rsidR="00062BC7">
          <w:rPr>
            <w:rFonts w:hint="eastAsia"/>
          </w:rPr>
          <w:t>选择选项</w:t>
        </w:r>
      </w:ins>
      <w:ins w:id="1721" w:author="瑞明 唐" w:date="2019-04-17T21:24:00Z">
        <w:r w:rsidR="007301FA">
          <w:rPr>
            <w:rFonts w:ascii="宋体" w:eastAsia="宋体" w:hAnsi="宋体"/>
            <w:sz w:val="24"/>
            <w:szCs w:val="24"/>
          </w:rPr>
          <w:lastRenderedPageBreak/>
          <w:fldChar w:fldCharType="end"/>
        </w:r>
      </w:ins>
      <w:del w:id="1722" w:author="瑞明 唐" w:date="2019-04-17T21:24:00Z">
        <w:r w:rsidR="00A5240B" w:rsidRPr="001A4179" w:rsidDel="007301FA">
          <w:rPr>
            <w:rFonts w:ascii="宋体" w:eastAsia="宋体" w:hAnsi="宋体" w:hint="eastAsia"/>
            <w:sz w:val="24"/>
            <w:szCs w:val="24"/>
          </w:rPr>
          <w:delText>图</w:delText>
        </w:r>
        <w:r w:rsidR="00A5240B"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A5240B" w:rsidRPr="001A4179" w:rsidDel="007301FA">
          <w:rPr>
            <w:rFonts w:ascii="宋体" w:eastAsia="宋体" w:hAnsi="宋体"/>
            <w:sz w:val="24"/>
            <w:szCs w:val="24"/>
          </w:rPr>
          <w:delText>8</w:delText>
        </w:r>
        <w:r w:rsidR="005C6FF1" w:rsidDel="007301FA">
          <w:rPr>
            <w:rFonts w:ascii="宋体" w:eastAsia="宋体" w:hAnsi="宋体"/>
            <w:sz w:val="24"/>
            <w:szCs w:val="24"/>
          </w:rPr>
          <w:delText>9</w:delText>
        </w:r>
      </w:del>
      <w:r w:rsidR="00A5240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928"/>
        <w:gridCol w:w="2224"/>
      </w:tblGrid>
      <w:tr w:rsidR="005C6FF1" w14:paraId="43C03294" w14:textId="2379A1F5" w:rsidTr="001A4179">
        <w:tc>
          <w:tcPr>
            <w:tcW w:w="2376" w:type="dxa"/>
          </w:tcPr>
          <w:p w14:paraId="767D49AE" w14:textId="77777777" w:rsidR="007301FA" w:rsidRDefault="005C6FF1" w:rsidP="00062BC7">
            <w:pPr>
              <w:pStyle w:val="a6"/>
              <w:keepNext/>
              <w:ind w:firstLineChars="0" w:firstLine="0"/>
              <w:jc w:val="center"/>
              <w:rPr>
                <w:ins w:id="1723" w:author="瑞明 唐" w:date="2019-04-17T21:23:00Z"/>
              </w:rPr>
            </w:pPr>
            <w:r>
              <w:rPr>
                <w:rFonts w:ascii="宋体" w:eastAsia="宋体" w:hAnsi="宋体"/>
                <w:noProof/>
                <w:sz w:val="24"/>
                <w:szCs w:val="24"/>
              </w:rPr>
              <w:drawing>
                <wp:inline distT="0" distB="0" distL="0" distR="0" wp14:anchorId="3F6C359D" wp14:editId="2DDF0442">
                  <wp:extent cx="1100865" cy="1028014"/>
                  <wp:effectExtent l="0" t="0" r="4445"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4-89.png"/>
                          <pic:cNvPicPr/>
                        </pic:nvPicPr>
                        <pic:blipFill>
                          <a:blip r:embed="rId123">
                            <a:extLst>
                              <a:ext uri="{28A0092B-C50C-407E-A947-70E740481C1C}">
                                <a14:useLocalDpi xmlns:a14="http://schemas.microsoft.com/office/drawing/2010/main" val="0"/>
                              </a:ext>
                            </a:extLst>
                          </a:blip>
                          <a:stretch>
                            <a:fillRect/>
                          </a:stretch>
                        </pic:blipFill>
                        <pic:spPr>
                          <a:xfrm>
                            <a:off x="0" y="0"/>
                            <a:ext cx="1161315" cy="1084464"/>
                          </a:xfrm>
                          <a:prstGeom prst="rect">
                            <a:avLst/>
                          </a:prstGeom>
                        </pic:spPr>
                      </pic:pic>
                    </a:graphicData>
                  </a:graphic>
                </wp:inline>
              </w:drawing>
            </w:r>
          </w:p>
          <w:p w14:paraId="1BF65D50" w14:textId="35050F95" w:rsidR="005C6FF1" w:rsidDel="007301FA" w:rsidRDefault="007301FA">
            <w:pPr>
              <w:pStyle w:val="a9"/>
              <w:jc w:val="center"/>
              <w:rPr>
                <w:del w:id="1724" w:author="瑞明 唐" w:date="2019-04-17T21:24:00Z"/>
              </w:rPr>
              <w:pPrChange w:id="1725" w:author="瑞明 唐" w:date="2019-04-17T21:24:00Z">
                <w:pPr>
                  <w:pStyle w:val="a6"/>
                  <w:keepNext/>
                  <w:ind w:firstLineChars="0" w:firstLine="0"/>
                  <w:jc w:val="center"/>
                </w:pPr>
              </w:pPrChange>
            </w:pPr>
            <w:bookmarkStart w:id="1726" w:name="_Ref6428712"/>
            <w:ins w:id="1727" w:author="瑞明 唐" w:date="2019-04-17T21:23:00Z">
              <w:r>
                <w:t>图</w:t>
              </w:r>
              <w:r>
                <w:t xml:space="preserve">4 - </w:t>
              </w:r>
              <w:r>
                <w:fldChar w:fldCharType="begin"/>
              </w:r>
              <w:r>
                <w:instrText xml:space="preserve"> SEQ </w:instrText>
              </w:r>
              <w:r>
                <w:instrText>图</w:instrText>
              </w:r>
              <w:r>
                <w:instrText xml:space="preserve">4_- \* ARABIC </w:instrText>
              </w:r>
            </w:ins>
            <w:r>
              <w:fldChar w:fldCharType="separate"/>
            </w:r>
            <w:ins w:id="1728" w:author="瑞明 唐" w:date="2019-04-21T10:07:00Z">
              <w:r w:rsidR="00C93B02">
                <w:rPr>
                  <w:noProof/>
                </w:rPr>
                <w:t>100</w:t>
              </w:r>
            </w:ins>
            <w:ins w:id="1729" w:author="瑞明 唐" w:date="2019-04-17T21:23:00Z">
              <w:r>
                <w:fldChar w:fldCharType="end"/>
              </w:r>
              <w:r>
                <w:rPr>
                  <w:rFonts w:hint="eastAsia"/>
                </w:rPr>
                <w:t>选择选项</w:t>
              </w:r>
            </w:ins>
            <w:bookmarkEnd w:id="1726"/>
          </w:p>
          <w:p w14:paraId="10B325DC" w14:textId="58A3A185" w:rsidR="005C6FF1" w:rsidRDefault="005C6FF1" w:rsidP="00062BC7">
            <w:pPr>
              <w:pStyle w:val="a9"/>
              <w:jc w:val="center"/>
              <w:rPr>
                <w:rFonts w:ascii="宋体" w:eastAsia="宋体" w:hAnsi="宋体"/>
                <w:sz w:val="24"/>
                <w:szCs w:val="24"/>
              </w:rPr>
            </w:pPr>
            <w:del w:id="1730"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31" w:author="瑞明 唐" w:date="2019-04-16T16:15:00Z">
              <w:r w:rsidR="00BB747F" w:rsidDel="00C71EF7">
                <w:rPr>
                  <w:noProof/>
                </w:rPr>
                <w:delText>89</w:delText>
              </w:r>
            </w:del>
            <w:del w:id="1732" w:author="瑞明 唐" w:date="2019-04-17T21:24:00Z">
              <w:r w:rsidDel="007301FA">
                <w:fldChar w:fldCharType="end"/>
              </w:r>
              <w:r w:rsidDel="007301FA">
                <w:rPr>
                  <w:rFonts w:hint="eastAsia"/>
                </w:rPr>
                <w:delText>选择选项</w:delText>
              </w:r>
            </w:del>
          </w:p>
        </w:tc>
        <w:tc>
          <w:tcPr>
            <w:tcW w:w="3928" w:type="dxa"/>
          </w:tcPr>
          <w:p w14:paraId="4DFE40FF" w14:textId="77777777" w:rsidR="007301FA" w:rsidRDefault="005C6FF1">
            <w:pPr>
              <w:pStyle w:val="a6"/>
              <w:keepNext/>
              <w:ind w:firstLineChars="0" w:firstLine="0"/>
              <w:jc w:val="center"/>
              <w:rPr>
                <w:ins w:id="1733" w:author="瑞明 唐" w:date="2019-04-17T21:24:00Z"/>
              </w:rPr>
            </w:pPr>
            <w:r>
              <w:rPr>
                <w:rFonts w:ascii="宋体" w:eastAsia="宋体" w:hAnsi="宋体"/>
                <w:noProof/>
                <w:sz w:val="24"/>
                <w:szCs w:val="24"/>
              </w:rPr>
              <w:drawing>
                <wp:inline distT="0" distB="0" distL="0" distR="0" wp14:anchorId="7B4D0740" wp14:editId="5FB321EE">
                  <wp:extent cx="2119068" cy="762254"/>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4-90.png"/>
                          <pic:cNvPicPr/>
                        </pic:nvPicPr>
                        <pic:blipFill>
                          <a:blip r:embed="rId124">
                            <a:extLst>
                              <a:ext uri="{28A0092B-C50C-407E-A947-70E740481C1C}">
                                <a14:useLocalDpi xmlns:a14="http://schemas.microsoft.com/office/drawing/2010/main" val="0"/>
                              </a:ext>
                            </a:extLst>
                          </a:blip>
                          <a:stretch>
                            <a:fillRect/>
                          </a:stretch>
                        </pic:blipFill>
                        <pic:spPr>
                          <a:xfrm>
                            <a:off x="0" y="0"/>
                            <a:ext cx="2179158" cy="783869"/>
                          </a:xfrm>
                          <a:prstGeom prst="rect">
                            <a:avLst/>
                          </a:prstGeom>
                        </pic:spPr>
                      </pic:pic>
                    </a:graphicData>
                  </a:graphic>
                </wp:inline>
              </w:drawing>
            </w:r>
          </w:p>
          <w:p w14:paraId="04E77B97" w14:textId="79F344E7" w:rsidR="005C6FF1" w:rsidDel="007301FA" w:rsidRDefault="007301FA">
            <w:pPr>
              <w:pStyle w:val="a9"/>
              <w:jc w:val="center"/>
              <w:rPr>
                <w:del w:id="1734" w:author="瑞明 唐" w:date="2019-04-17T21:24:00Z"/>
              </w:rPr>
              <w:pPrChange w:id="1735" w:author="瑞明 唐" w:date="2019-04-17T21:24:00Z">
                <w:pPr>
                  <w:pStyle w:val="a6"/>
                  <w:keepNext/>
                  <w:ind w:firstLineChars="0" w:firstLine="0"/>
                  <w:jc w:val="center"/>
                </w:pPr>
              </w:pPrChange>
            </w:pPr>
            <w:bookmarkStart w:id="1736" w:name="_Ref6428741"/>
            <w:ins w:id="1737" w:author="瑞明 唐" w:date="2019-04-17T21:24:00Z">
              <w:r>
                <w:t>图</w:t>
              </w:r>
              <w:r>
                <w:t xml:space="preserve">4 - </w:t>
              </w:r>
              <w:r>
                <w:fldChar w:fldCharType="begin"/>
              </w:r>
              <w:r>
                <w:instrText xml:space="preserve"> SEQ </w:instrText>
              </w:r>
              <w:r>
                <w:instrText>图</w:instrText>
              </w:r>
              <w:r>
                <w:instrText xml:space="preserve">4_- \* ARABIC </w:instrText>
              </w:r>
            </w:ins>
            <w:r>
              <w:fldChar w:fldCharType="separate"/>
            </w:r>
            <w:ins w:id="1738" w:author="瑞明 唐" w:date="2019-04-21T10:07:00Z">
              <w:r w:rsidR="00C93B02">
                <w:rPr>
                  <w:noProof/>
                </w:rPr>
                <w:t>101</w:t>
              </w:r>
            </w:ins>
            <w:ins w:id="1739" w:author="瑞明 唐" w:date="2019-04-17T21:24:00Z">
              <w:r>
                <w:fldChar w:fldCharType="end"/>
              </w:r>
              <w:r>
                <w:rPr>
                  <w:rFonts w:hint="eastAsia"/>
                </w:rPr>
                <w:t>增加表格</w:t>
              </w:r>
            </w:ins>
            <w:ins w:id="1740" w:author="瑞明 唐" w:date="2019-04-17T21:25:00Z">
              <w:r>
                <w:rPr>
                  <w:rFonts w:hint="eastAsia"/>
                </w:rPr>
                <w:t>行</w:t>
              </w:r>
            </w:ins>
            <w:ins w:id="1741" w:author="瑞明 唐" w:date="2019-04-17T21:24:00Z">
              <w:r>
                <w:rPr>
                  <w:rFonts w:hint="eastAsia"/>
                </w:rPr>
                <w:t>和列</w:t>
              </w:r>
            </w:ins>
            <w:bookmarkEnd w:id="1736"/>
          </w:p>
          <w:p w14:paraId="7C859FA6" w14:textId="4A4E9288" w:rsidR="005C6FF1" w:rsidRDefault="005C6FF1" w:rsidP="00062BC7">
            <w:pPr>
              <w:pStyle w:val="a9"/>
              <w:jc w:val="center"/>
              <w:rPr>
                <w:rFonts w:ascii="宋体" w:eastAsia="宋体" w:hAnsi="宋体"/>
                <w:noProof/>
                <w:sz w:val="24"/>
                <w:szCs w:val="24"/>
              </w:rPr>
            </w:pPr>
            <w:del w:id="1742"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43" w:author="瑞明 唐" w:date="2019-04-16T16:15:00Z">
              <w:r w:rsidR="00BB747F" w:rsidDel="00C71EF7">
                <w:rPr>
                  <w:noProof/>
                </w:rPr>
                <w:delText>90</w:delText>
              </w:r>
            </w:del>
            <w:del w:id="1744" w:author="瑞明 唐" w:date="2019-04-17T21:24:00Z">
              <w:r w:rsidDel="007301FA">
                <w:fldChar w:fldCharType="end"/>
              </w:r>
              <w:r w:rsidDel="007301FA">
                <w:rPr>
                  <w:rFonts w:hint="eastAsia"/>
                </w:rPr>
                <w:delText>增加表格行和列</w:delText>
              </w:r>
            </w:del>
          </w:p>
        </w:tc>
        <w:tc>
          <w:tcPr>
            <w:tcW w:w="2224" w:type="dxa"/>
          </w:tcPr>
          <w:p w14:paraId="646C79B6" w14:textId="77777777" w:rsidR="007301FA" w:rsidRDefault="005C6FF1">
            <w:pPr>
              <w:pStyle w:val="a6"/>
              <w:keepNext/>
              <w:ind w:firstLineChars="0" w:firstLine="0"/>
              <w:jc w:val="center"/>
              <w:rPr>
                <w:ins w:id="1745" w:author="瑞明 唐" w:date="2019-04-17T21:24:00Z"/>
              </w:rPr>
            </w:pPr>
            <w:r>
              <w:rPr>
                <w:rFonts w:ascii="宋体" w:eastAsia="宋体" w:hAnsi="宋体"/>
                <w:noProof/>
                <w:sz w:val="24"/>
                <w:szCs w:val="24"/>
              </w:rPr>
              <w:drawing>
                <wp:inline distT="0" distB="0" distL="0" distR="0" wp14:anchorId="458F486C" wp14:editId="76298C03">
                  <wp:extent cx="1131707" cy="1447351"/>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4-91.png"/>
                          <pic:cNvPicPr/>
                        </pic:nvPicPr>
                        <pic:blipFill>
                          <a:blip r:embed="rId125">
                            <a:extLst>
                              <a:ext uri="{28A0092B-C50C-407E-A947-70E740481C1C}">
                                <a14:useLocalDpi xmlns:a14="http://schemas.microsoft.com/office/drawing/2010/main" val="0"/>
                              </a:ext>
                            </a:extLst>
                          </a:blip>
                          <a:stretch>
                            <a:fillRect/>
                          </a:stretch>
                        </pic:blipFill>
                        <pic:spPr>
                          <a:xfrm>
                            <a:off x="0" y="0"/>
                            <a:ext cx="1144402" cy="1463587"/>
                          </a:xfrm>
                          <a:prstGeom prst="rect">
                            <a:avLst/>
                          </a:prstGeom>
                        </pic:spPr>
                      </pic:pic>
                    </a:graphicData>
                  </a:graphic>
                </wp:inline>
              </w:drawing>
            </w:r>
          </w:p>
          <w:p w14:paraId="4EC4CDB6" w14:textId="295F5196" w:rsidR="005C6FF1" w:rsidDel="007301FA" w:rsidRDefault="007301FA">
            <w:pPr>
              <w:pStyle w:val="a9"/>
              <w:jc w:val="center"/>
              <w:rPr>
                <w:del w:id="1746" w:author="瑞明 唐" w:date="2019-04-17T21:24:00Z"/>
              </w:rPr>
              <w:pPrChange w:id="1747" w:author="瑞明 唐" w:date="2019-04-17T21:24:00Z">
                <w:pPr>
                  <w:pStyle w:val="a6"/>
                  <w:keepNext/>
                  <w:ind w:firstLineChars="0" w:firstLine="0"/>
                  <w:jc w:val="center"/>
                </w:pPr>
              </w:pPrChange>
            </w:pPr>
            <w:bookmarkStart w:id="1748" w:name="_Ref6428755"/>
            <w:ins w:id="1749" w:author="瑞明 唐" w:date="2019-04-17T21:24:00Z">
              <w:r>
                <w:t>图</w:t>
              </w:r>
              <w:r>
                <w:t xml:space="preserve">4 - </w:t>
              </w:r>
              <w:r>
                <w:fldChar w:fldCharType="begin"/>
              </w:r>
              <w:r>
                <w:instrText xml:space="preserve"> SEQ </w:instrText>
              </w:r>
              <w:r>
                <w:instrText>图</w:instrText>
              </w:r>
              <w:r>
                <w:instrText xml:space="preserve">4_- \* ARABIC </w:instrText>
              </w:r>
            </w:ins>
            <w:r>
              <w:fldChar w:fldCharType="separate"/>
            </w:r>
            <w:ins w:id="1750" w:author="瑞明 唐" w:date="2019-04-21T10:07:00Z">
              <w:r w:rsidR="00C93B02">
                <w:rPr>
                  <w:noProof/>
                </w:rPr>
                <w:t>102</w:t>
              </w:r>
            </w:ins>
            <w:ins w:id="1751" w:author="瑞明 唐" w:date="2019-04-17T21:24:00Z">
              <w:r>
                <w:fldChar w:fldCharType="end"/>
              </w:r>
              <w:r>
                <w:rPr>
                  <w:rFonts w:hint="eastAsia"/>
                </w:rPr>
                <w:t>删除表格行和列</w:t>
              </w:r>
            </w:ins>
            <w:bookmarkEnd w:id="1748"/>
          </w:p>
          <w:p w14:paraId="0C46FE7C" w14:textId="512A04B6" w:rsidR="005C6FF1" w:rsidRDefault="005C6FF1" w:rsidP="00062BC7">
            <w:pPr>
              <w:pStyle w:val="a9"/>
              <w:jc w:val="center"/>
              <w:rPr>
                <w:rFonts w:ascii="宋体" w:eastAsia="宋体" w:hAnsi="宋体"/>
                <w:noProof/>
                <w:sz w:val="24"/>
                <w:szCs w:val="24"/>
              </w:rPr>
            </w:pPr>
            <w:del w:id="1752"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53" w:author="瑞明 唐" w:date="2019-04-16T16:15:00Z">
              <w:r w:rsidR="00BB747F" w:rsidDel="00C71EF7">
                <w:rPr>
                  <w:noProof/>
                </w:rPr>
                <w:delText>91</w:delText>
              </w:r>
            </w:del>
            <w:del w:id="1754" w:author="瑞明 唐" w:date="2019-04-17T21:24:00Z">
              <w:r w:rsidDel="007301FA">
                <w:fldChar w:fldCharType="end"/>
              </w:r>
              <w:r w:rsidDel="007301FA">
                <w:rPr>
                  <w:rFonts w:hint="eastAsia"/>
                </w:rPr>
                <w:delText>删除表格行和列</w:delText>
              </w:r>
            </w:del>
          </w:p>
        </w:tc>
      </w:tr>
    </w:tbl>
    <w:p w14:paraId="3F8A6193" w14:textId="514D8616" w:rsidR="001A6C89" w:rsidRPr="001A4179" w:rsidRDefault="001A6C89" w:rsidP="001A6C89">
      <w:pPr>
        <w:pStyle w:val="a6"/>
        <w:ind w:firstLine="509"/>
        <w:rPr>
          <w:rFonts w:ascii="宋体" w:eastAsia="宋体" w:hAnsi="宋体"/>
          <w:sz w:val="24"/>
          <w:szCs w:val="24"/>
        </w:rPr>
      </w:pPr>
    </w:p>
    <w:p w14:paraId="3ACE1D45" w14:textId="4788BA42" w:rsidR="007A52AD" w:rsidRPr="001A4179" w:rsidRDefault="007A52AD" w:rsidP="00DE0766">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2 行</w:t>
      </w:r>
      <w:r w:rsidR="00555721">
        <w:rPr>
          <w:rFonts w:ascii="宋体" w:eastAsia="宋体" w:hAnsi="宋体"/>
        </w:rPr>
        <w:t>、</w:t>
      </w:r>
      <w:r w:rsidRPr="001A4179">
        <w:rPr>
          <w:rFonts w:ascii="宋体" w:eastAsia="宋体" w:hAnsi="宋体"/>
        </w:rPr>
        <w:t>列的插入与删除</w:t>
      </w:r>
    </w:p>
    <w:p w14:paraId="1045A3E1" w14:textId="635E6026"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列的插入</w:t>
      </w:r>
    </w:p>
    <w:p w14:paraId="5AACB0F9" w14:textId="41750F55" w:rsidR="00DE0766" w:rsidRPr="001A4179" w:rsidRDefault="00DE0766" w:rsidP="00DE0766">
      <w:pPr>
        <w:pStyle w:val="a6"/>
        <w:ind w:firstLine="509"/>
        <w:rPr>
          <w:rFonts w:ascii="宋体" w:eastAsia="宋体" w:hAnsi="宋体"/>
          <w:sz w:val="24"/>
          <w:szCs w:val="24"/>
        </w:rPr>
      </w:pPr>
      <w:r w:rsidRPr="001A4179">
        <w:rPr>
          <w:rFonts w:ascii="宋体" w:eastAsia="宋体" w:hAnsi="宋体" w:hint="eastAsia"/>
          <w:sz w:val="24"/>
          <w:szCs w:val="24"/>
        </w:rPr>
        <w:t>选中要增加行和列的位置</w:t>
      </w:r>
      <w:r w:rsidR="00555721">
        <w:rPr>
          <w:rFonts w:ascii="宋体" w:eastAsia="宋体" w:hAnsi="宋体" w:hint="eastAsia"/>
          <w:sz w:val="24"/>
          <w:szCs w:val="24"/>
        </w:rPr>
        <w:t>，</w:t>
      </w:r>
      <w:r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Pr="001A4179">
        <w:rPr>
          <w:rFonts w:ascii="宋体" w:eastAsia="宋体" w:hAnsi="宋体" w:hint="eastAsia"/>
          <w:sz w:val="24"/>
          <w:szCs w:val="24"/>
        </w:rPr>
        <w:t>选择增加行和列的按钮</w:t>
      </w:r>
      <w:r w:rsidR="00555721">
        <w:rPr>
          <w:rFonts w:ascii="宋体" w:eastAsia="宋体" w:hAnsi="宋体" w:hint="eastAsia"/>
          <w:sz w:val="24"/>
          <w:szCs w:val="24"/>
        </w:rPr>
        <w:t>，</w:t>
      </w:r>
      <w:r w:rsidRPr="001A4179">
        <w:rPr>
          <w:rFonts w:ascii="宋体" w:eastAsia="宋体" w:hAnsi="宋体" w:hint="eastAsia"/>
          <w:sz w:val="24"/>
          <w:szCs w:val="24"/>
        </w:rPr>
        <w:t>可方便完成行和列的增加</w:t>
      </w:r>
      <w:r w:rsidR="00555721">
        <w:rPr>
          <w:rFonts w:ascii="宋体" w:eastAsia="宋体" w:hAnsi="宋体" w:hint="eastAsia"/>
          <w:sz w:val="24"/>
          <w:szCs w:val="24"/>
        </w:rPr>
        <w:t>，</w:t>
      </w:r>
      <w:r w:rsidRPr="001A4179">
        <w:rPr>
          <w:rFonts w:ascii="宋体" w:eastAsia="宋体" w:hAnsi="宋体" w:hint="eastAsia"/>
          <w:sz w:val="24"/>
          <w:szCs w:val="24"/>
        </w:rPr>
        <w:t>如</w:t>
      </w:r>
      <w:ins w:id="1755" w:author="瑞明 唐" w:date="2019-04-17T21:25: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_Ref6428741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56" w:author="瑞明 唐" w:date="2019-04-17T23:36:00Z">
        <w:r w:rsidR="00062BC7">
          <w:t xml:space="preserve">图4 - </w:t>
        </w:r>
        <w:r w:rsidR="00062BC7">
          <w:rPr>
            <w:noProof/>
          </w:rPr>
          <w:t>101</w:t>
        </w:r>
        <w:r w:rsidR="00062BC7">
          <w:rPr>
            <w:rFonts w:hint="eastAsia"/>
          </w:rPr>
          <w:t>增加表格行和列</w:t>
        </w:r>
      </w:ins>
      <w:ins w:id="1757" w:author="瑞明 唐" w:date="2019-04-17T21:25:00Z">
        <w:r w:rsidR="007301FA">
          <w:rPr>
            <w:rFonts w:ascii="宋体" w:eastAsia="宋体" w:hAnsi="宋体"/>
            <w:sz w:val="24"/>
            <w:szCs w:val="24"/>
          </w:rPr>
          <w:fldChar w:fldCharType="end"/>
        </w:r>
      </w:ins>
      <w:del w:id="1758" w:author="瑞明 唐" w:date="2019-04-17T21:25: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5C6FF1" w:rsidDel="007301FA">
          <w:rPr>
            <w:rFonts w:ascii="宋体" w:eastAsia="宋体" w:hAnsi="宋体"/>
            <w:sz w:val="24"/>
            <w:szCs w:val="24"/>
          </w:rPr>
          <w:delText>90</w:delText>
        </w:r>
      </w:del>
      <w:r w:rsidRPr="001A4179">
        <w:rPr>
          <w:rFonts w:ascii="宋体" w:eastAsia="宋体" w:hAnsi="宋体" w:hint="eastAsia"/>
          <w:sz w:val="24"/>
          <w:szCs w:val="24"/>
        </w:rPr>
        <w:t>所示。</w:t>
      </w:r>
    </w:p>
    <w:p w14:paraId="2E0E302D" w14:textId="54234554"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列的删除</w:t>
      </w:r>
    </w:p>
    <w:p w14:paraId="715B0184" w14:textId="3207E5DA" w:rsidR="00DE0766" w:rsidRDefault="00DE0766" w:rsidP="004F1C03">
      <w:pPr>
        <w:pStyle w:val="a6"/>
        <w:ind w:firstLine="509"/>
        <w:rPr>
          <w:rFonts w:ascii="宋体" w:eastAsia="宋体" w:hAnsi="宋体"/>
          <w:sz w:val="24"/>
          <w:szCs w:val="24"/>
        </w:rPr>
      </w:pPr>
      <w:r w:rsidRPr="001A4179">
        <w:rPr>
          <w:rFonts w:ascii="宋体" w:eastAsia="宋体" w:hAnsi="宋体" w:hint="eastAsia"/>
          <w:sz w:val="24"/>
          <w:szCs w:val="24"/>
        </w:rPr>
        <w:t>选中</w:t>
      </w:r>
      <w:r w:rsidR="006E3181" w:rsidRPr="001A4179">
        <w:rPr>
          <w:rFonts w:ascii="宋体" w:eastAsia="宋体" w:hAnsi="宋体" w:hint="eastAsia"/>
          <w:sz w:val="24"/>
          <w:szCs w:val="24"/>
        </w:rPr>
        <w:t>要删除行和列的位置</w:t>
      </w:r>
      <w:r w:rsidR="00555721">
        <w:rPr>
          <w:rFonts w:ascii="宋体" w:eastAsia="宋体" w:hAnsi="宋体" w:hint="eastAsia"/>
          <w:sz w:val="24"/>
          <w:szCs w:val="24"/>
        </w:rPr>
        <w:t>，</w:t>
      </w:r>
      <w:r w:rsidR="006E3181"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006E3181" w:rsidRPr="001A4179">
        <w:rPr>
          <w:rFonts w:ascii="宋体" w:eastAsia="宋体" w:hAnsi="宋体" w:hint="eastAsia"/>
          <w:sz w:val="24"/>
          <w:szCs w:val="24"/>
        </w:rPr>
        <w:t>选择“删除”下拉列表</w:t>
      </w:r>
      <w:r w:rsidR="00555721">
        <w:rPr>
          <w:rFonts w:ascii="宋体" w:eastAsia="宋体" w:hAnsi="宋体" w:hint="eastAsia"/>
          <w:sz w:val="24"/>
          <w:szCs w:val="24"/>
        </w:rPr>
        <w:t>，</w:t>
      </w:r>
      <w:r w:rsidR="006E3181" w:rsidRPr="001A4179">
        <w:rPr>
          <w:rFonts w:ascii="宋体" w:eastAsia="宋体" w:hAnsi="宋体" w:hint="eastAsia"/>
          <w:sz w:val="24"/>
          <w:szCs w:val="24"/>
        </w:rPr>
        <w:t>可方便地完成行和列的删除</w:t>
      </w:r>
      <w:r w:rsidR="00555721">
        <w:rPr>
          <w:rFonts w:ascii="宋体" w:eastAsia="宋体" w:hAnsi="宋体" w:hint="eastAsia"/>
          <w:sz w:val="24"/>
          <w:szCs w:val="24"/>
        </w:rPr>
        <w:t>，</w:t>
      </w:r>
      <w:r w:rsidR="006E3181" w:rsidRPr="001A4179">
        <w:rPr>
          <w:rFonts w:ascii="宋体" w:eastAsia="宋体" w:hAnsi="宋体" w:hint="eastAsia"/>
          <w:sz w:val="24"/>
          <w:szCs w:val="24"/>
        </w:rPr>
        <w:t>如</w:t>
      </w:r>
      <w:ins w:id="1759" w:author="瑞明 唐" w:date="2019-04-17T21:25: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_Ref6428755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60" w:author="瑞明 唐" w:date="2019-04-17T23:36:00Z">
        <w:r w:rsidR="00062BC7">
          <w:t xml:space="preserve">图4 - </w:t>
        </w:r>
        <w:r w:rsidR="00062BC7">
          <w:rPr>
            <w:noProof/>
          </w:rPr>
          <w:t>102</w:t>
        </w:r>
        <w:r w:rsidR="00062BC7">
          <w:rPr>
            <w:rFonts w:hint="eastAsia"/>
          </w:rPr>
          <w:t>删除表格行和列</w:t>
        </w:r>
      </w:ins>
      <w:ins w:id="1761" w:author="瑞明 唐" w:date="2019-04-17T21:25:00Z">
        <w:r w:rsidR="007301FA">
          <w:rPr>
            <w:rFonts w:ascii="宋体" w:eastAsia="宋体" w:hAnsi="宋体"/>
            <w:sz w:val="24"/>
            <w:szCs w:val="24"/>
          </w:rPr>
          <w:fldChar w:fldCharType="end"/>
        </w:r>
      </w:ins>
      <w:del w:id="1762" w:author="瑞明 唐" w:date="2019-04-17T21:25:00Z">
        <w:r w:rsidR="006E3181" w:rsidRPr="001A4179" w:rsidDel="007301FA">
          <w:rPr>
            <w:rFonts w:ascii="宋体" w:eastAsia="宋体" w:hAnsi="宋体" w:hint="eastAsia"/>
            <w:sz w:val="24"/>
            <w:szCs w:val="24"/>
          </w:rPr>
          <w:delText>图</w:delText>
        </w:r>
        <w:r w:rsidR="006E3181"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812F7E" w:rsidDel="007301FA">
          <w:rPr>
            <w:rFonts w:ascii="宋体" w:eastAsia="宋体" w:hAnsi="宋体"/>
            <w:sz w:val="24"/>
            <w:szCs w:val="24"/>
          </w:rPr>
          <w:delText>91</w:delText>
        </w:r>
      </w:del>
      <w:r w:rsidR="006E31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763"/>
        <w:gridCol w:w="2699"/>
      </w:tblGrid>
      <w:tr w:rsidR="002D26F0" w14:paraId="7F79B982" w14:textId="77777777" w:rsidTr="001A4179">
        <w:tc>
          <w:tcPr>
            <w:tcW w:w="2842" w:type="dxa"/>
          </w:tcPr>
          <w:p w14:paraId="13BD7F71" w14:textId="77777777" w:rsidR="007301FA" w:rsidRDefault="002D26F0" w:rsidP="00062BC7">
            <w:pPr>
              <w:keepNext/>
              <w:jc w:val="center"/>
              <w:rPr>
                <w:ins w:id="1763" w:author="瑞明 唐" w:date="2019-04-17T21:25:00Z"/>
              </w:rPr>
            </w:pPr>
            <w:r>
              <w:rPr>
                <w:rFonts w:ascii="宋体" w:eastAsia="宋体" w:hAnsi="宋体" w:hint="eastAsia"/>
                <w:noProof/>
                <w:sz w:val="24"/>
                <w:szCs w:val="24"/>
              </w:rPr>
              <w:drawing>
                <wp:inline distT="0" distB="0" distL="0" distR="0" wp14:anchorId="11E91E60" wp14:editId="757B9137">
                  <wp:extent cx="1809135" cy="1109987"/>
                  <wp:effectExtent l="0" t="0" r="63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4-92.png"/>
                          <pic:cNvPicPr/>
                        </pic:nvPicPr>
                        <pic:blipFill>
                          <a:blip r:embed="rId126">
                            <a:extLst>
                              <a:ext uri="{28A0092B-C50C-407E-A947-70E740481C1C}">
                                <a14:useLocalDpi xmlns:a14="http://schemas.microsoft.com/office/drawing/2010/main" val="0"/>
                              </a:ext>
                            </a:extLst>
                          </a:blip>
                          <a:stretch>
                            <a:fillRect/>
                          </a:stretch>
                        </pic:blipFill>
                        <pic:spPr>
                          <a:xfrm>
                            <a:off x="0" y="0"/>
                            <a:ext cx="1824797" cy="1119596"/>
                          </a:xfrm>
                          <a:prstGeom prst="rect">
                            <a:avLst/>
                          </a:prstGeom>
                        </pic:spPr>
                      </pic:pic>
                    </a:graphicData>
                  </a:graphic>
                </wp:inline>
              </w:drawing>
            </w:r>
          </w:p>
          <w:p w14:paraId="3D8AC2F6" w14:textId="76753F6D" w:rsidR="002D26F0" w:rsidDel="007301FA" w:rsidRDefault="007301FA">
            <w:pPr>
              <w:pStyle w:val="a9"/>
              <w:jc w:val="center"/>
              <w:rPr>
                <w:del w:id="1764" w:author="瑞明 唐" w:date="2019-04-17T21:26:00Z"/>
              </w:rPr>
              <w:pPrChange w:id="1765" w:author="瑞明 唐" w:date="2019-04-17T21:26:00Z">
                <w:pPr>
                  <w:keepNext/>
                  <w:jc w:val="center"/>
                </w:pPr>
              </w:pPrChange>
            </w:pPr>
            <w:bookmarkStart w:id="1766" w:name="_Ref6428841"/>
            <w:ins w:id="1767" w:author="瑞明 唐" w:date="2019-04-17T21:25:00Z">
              <w:r>
                <w:t>图</w:t>
              </w:r>
              <w:r>
                <w:t xml:space="preserve">4 - </w:t>
              </w:r>
              <w:r>
                <w:fldChar w:fldCharType="begin"/>
              </w:r>
              <w:r>
                <w:instrText xml:space="preserve"> SEQ </w:instrText>
              </w:r>
              <w:r>
                <w:instrText>图</w:instrText>
              </w:r>
              <w:r>
                <w:instrText xml:space="preserve">4_- \* ARABIC </w:instrText>
              </w:r>
            </w:ins>
            <w:r>
              <w:fldChar w:fldCharType="separate"/>
            </w:r>
            <w:ins w:id="1768" w:author="瑞明 唐" w:date="2019-04-21T10:07:00Z">
              <w:r w:rsidR="00C93B02">
                <w:rPr>
                  <w:noProof/>
                </w:rPr>
                <w:t>103</w:t>
              </w:r>
            </w:ins>
            <w:ins w:id="1769" w:author="瑞明 唐" w:date="2019-04-17T21:25:00Z">
              <w:r>
                <w:fldChar w:fldCharType="end"/>
              </w:r>
              <w:r>
                <w:rPr>
                  <w:rFonts w:hint="eastAsia"/>
                </w:rPr>
                <w:t>合并单元格</w:t>
              </w:r>
            </w:ins>
            <w:bookmarkEnd w:id="1766"/>
          </w:p>
          <w:p w14:paraId="79B1DF68" w14:textId="0E005876" w:rsidR="00812F7E" w:rsidRDefault="002D26F0" w:rsidP="00062BC7">
            <w:pPr>
              <w:pStyle w:val="a9"/>
              <w:jc w:val="center"/>
              <w:rPr>
                <w:rFonts w:ascii="宋体" w:eastAsia="宋体" w:hAnsi="宋体"/>
                <w:sz w:val="24"/>
                <w:szCs w:val="24"/>
              </w:rPr>
            </w:pPr>
            <w:del w:id="1770" w:author="瑞明 唐" w:date="2019-04-17T21:26: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71" w:author="瑞明 唐" w:date="2019-04-16T16:15:00Z">
              <w:r w:rsidR="00BB747F" w:rsidDel="00C71EF7">
                <w:rPr>
                  <w:noProof/>
                </w:rPr>
                <w:delText>92</w:delText>
              </w:r>
            </w:del>
            <w:del w:id="1772" w:author="瑞明 唐" w:date="2019-04-17T21:26:00Z">
              <w:r w:rsidDel="007301FA">
                <w:fldChar w:fldCharType="end"/>
              </w:r>
              <w:r w:rsidDel="007301FA">
                <w:rPr>
                  <w:rFonts w:hint="eastAsia"/>
                </w:rPr>
                <w:delText>合并单元格</w:delText>
              </w:r>
            </w:del>
          </w:p>
        </w:tc>
        <w:tc>
          <w:tcPr>
            <w:tcW w:w="2843" w:type="dxa"/>
          </w:tcPr>
          <w:p w14:paraId="2B5D2D5B" w14:textId="77777777" w:rsidR="007301FA" w:rsidRDefault="002D26F0">
            <w:pPr>
              <w:keepNext/>
              <w:jc w:val="center"/>
              <w:rPr>
                <w:ins w:id="1773" w:author="瑞明 唐" w:date="2019-04-17T21:26:00Z"/>
              </w:rPr>
            </w:pPr>
            <w:r>
              <w:rPr>
                <w:rFonts w:ascii="宋体" w:eastAsia="宋体" w:hAnsi="宋体" w:hint="eastAsia"/>
                <w:noProof/>
                <w:sz w:val="24"/>
                <w:szCs w:val="24"/>
              </w:rPr>
              <w:drawing>
                <wp:inline distT="0" distB="0" distL="0" distR="0" wp14:anchorId="25B5FA57" wp14:editId="207EE51E">
                  <wp:extent cx="1350958" cy="1045658"/>
                  <wp:effectExtent l="0" t="0" r="1905" b="254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4-93.png"/>
                          <pic:cNvPicPr/>
                        </pic:nvPicPr>
                        <pic:blipFill>
                          <a:blip r:embed="rId127">
                            <a:extLst>
                              <a:ext uri="{28A0092B-C50C-407E-A947-70E740481C1C}">
                                <a14:useLocalDpi xmlns:a14="http://schemas.microsoft.com/office/drawing/2010/main" val="0"/>
                              </a:ext>
                            </a:extLst>
                          </a:blip>
                          <a:stretch>
                            <a:fillRect/>
                          </a:stretch>
                        </pic:blipFill>
                        <pic:spPr>
                          <a:xfrm>
                            <a:off x="0" y="0"/>
                            <a:ext cx="1368140" cy="1058957"/>
                          </a:xfrm>
                          <a:prstGeom prst="rect">
                            <a:avLst/>
                          </a:prstGeom>
                        </pic:spPr>
                      </pic:pic>
                    </a:graphicData>
                  </a:graphic>
                </wp:inline>
              </w:drawing>
            </w:r>
          </w:p>
          <w:p w14:paraId="0B72D5CE" w14:textId="77A484A4" w:rsidR="002D26F0" w:rsidDel="007301FA" w:rsidRDefault="007301FA">
            <w:pPr>
              <w:pStyle w:val="a9"/>
              <w:jc w:val="center"/>
              <w:rPr>
                <w:del w:id="1774" w:author="瑞明 唐" w:date="2019-04-17T21:26:00Z"/>
              </w:rPr>
              <w:pPrChange w:id="1775" w:author="瑞明 唐" w:date="2019-04-17T21:26:00Z">
                <w:pPr>
                  <w:keepNext/>
                  <w:jc w:val="center"/>
                </w:pPr>
              </w:pPrChange>
            </w:pPr>
            <w:bookmarkStart w:id="1776" w:name="_Ref6428860"/>
            <w:ins w:id="1777" w:author="瑞明 唐" w:date="2019-04-17T21:26:00Z">
              <w:r>
                <w:t>图</w:t>
              </w:r>
              <w:r>
                <w:t xml:space="preserve">4 - </w:t>
              </w:r>
              <w:r>
                <w:fldChar w:fldCharType="begin"/>
              </w:r>
              <w:r>
                <w:instrText xml:space="preserve"> SEQ </w:instrText>
              </w:r>
              <w:r>
                <w:instrText>图</w:instrText>
              </w:r>
              <w:r>
                <w:instrText xml:space="preserve">4_- \* ARABIC </w:instrText>
              </w:r>
            </w:ins>
            <w:r>
              <w:fldChar w:fldCharType="separate"/>
            </w:r>
            <w:ins w:id="1778" w:author="瑞明 唐" w:date="2019-04-21T10:07:00Z">
              <w:r w:rsidR="00C93B02">
                <w:rPr>
                  <w:noProof/>
                </w:rPr>
                <w:t>104</w:t>
              </w:r>
            </w:ins>
            <w:ins w:id="1779" w:author="瑞明 唐" w:date="2019-04-17T21:26:00Z">
              <w:r>
                <w:fldChar w:fldCharType="end"/>
              </w:r>
              <w:r>
                <w:rPr>
                  <w:rFonts w:hint="eastAsia"/>
                </w:rPr>
                <w:t>拆分单元格</w:t>
              </w:r>
            </w:ins>
            <w:bookmarkEnd w:id="1776"/>
          </w:p>
          <w:p w14:paraId="37D499BC" w14:textId="4236AC5A" w:rsidR="00812F7E" w:rsidRDefault="002D26F0" w:rsidP="00062BC7">
            <w:pPr>
              <w:pStyle w:val="a9"/>
              <w:jc w:val="center"/>
              <w:rPr>
                <w:rFonts w:ascii="宋体" w:eastAsia="宋体" w:hAnsi="宋体"/>
                <w:sz w:val="24"/>
                <w:szCs w:val="24"/>
              </w:rPr>
            </w:pPr>
            <w:del w:id="1780" w:author="瑞明 唐" w:date="2019-04-17T21:26: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81" w:author="瑞明 唐" w:date="2019-04-16T16:15:00Z">
              <w:r w:rsidR="00BB747F" w:rsidDel="00C71EF7">
                <w:rPr>
                  <w:noProof/>
                </w:rPr>
                <w:delText>93</w:delText>
              </w:r>
            </w:del>
            <w:del w:id="1782" w:author="瑞明 唐" w:date="2019-04-17T21:26:00Z">
              <w:r w:rsidDel="007301FA">
                <w:fldChar w:fldCharType="end"/>
              </w:r>
              <w:r w:rsidDel="007301FA">
                <w:rPr>
                  <w:rFonts w:hint="eastAsia"/>
                </w:rPr>
                <w:delText>拆分单元格</w:delText>
              </w:r>
            </w:del>
          </w:p>
        </w:tc>
        <w:tc>
          <w:tcPr>
            <w:tcW w:w="2843" w:type="dxa"/>
          </w:tcPr>
          <w:p w14:paraId="021B1D11" w14:textId="77777777" w:rsidR="007301FA" w:rsidRDefault="002D26F0">
            <w:pPr>
              <w:keepNext/>
              <w:jc w:val="center"/>
              <w:rPr>
                <w:ins w:id="1783" w:author="瑞明 唐" w:date="2019-04-17T21:26:00Z"/>
              </w:rPr>
            </w:pPr>
            <w:r>
              <w:rPr>
                <w:rFonts w:ascii="宋体" w:eastAsia="宋体" w:hAnsi="宋体" w:hint="eastAsia"/>
                <w:noProof/>
                <w:sz w:val="24"/>
                <w:szCs w:val="24"/>
              </w:rPr>
              <w:drawing>
                <wp:inline distT="0" distB="0" distL="0" distR="0" wp14:anchorId="13421C81" wp14:editId="3F28665F">
                  <wp:extent cx="1095303" cy="1330657"/>
                  <wp:effectExtent l="0" t="0" r="0" b="317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4-94.png"/>
                          <pic:cNvPicPr/>
                        </pic:nvPicPr>
                        <pic:blipFill>
                          <a:blip r:embed="rId128">
                            <a:extLst>
                              <a:ext uri="{28A0092B-C50C-407E-A947-70E740481C1C}">
                                <a14:useLocalDpi xmlns:a14="http://schemas.microsoft.com/office/drawing/2010/main" val="0"/>
                              </a:ext>
                            </a:extLst>
                          </a:blip>
                          <a:stretch>
                            <a:fillRect/>
                          </a:stretch>
                        </pic:blipFill>
                        <pic:spPr>
                          <a:xfrm>
                            <a:off x="0" y="0"/>
                            <a:ext cx="1124556" cy="1366196"/>
                          </a:xfrm>
                          <a:prstGeom prst="rect">
                            <a:avLst/>
                          </a:prstGeom>
                        </pic:spPr>
                      </pic:pic>
                    </a:graphicData>
                  </a:graphic>
                </wp:inline>
              </w:drawing>
            </w:r>
          </w:p>
          <w:p w14:paraId="745D48C9" w14:textId="6797E228" w:rsidR="002D26F0" w:rsidDel="007301FA" w:rsidRDefault="007301FA">
            <w:pPr>
              <w:pStyle w:val="a9"/>
              <w:jc w:val="center"/>
              <w:rPr>
                <w:del w:id="1784" w:author="瑞明 唐" w:date="2019-04-17T21:26:00Z"/>
              </w:rPr>
              <w:pPrChange w:id="1785" w:author="瑞明 唐" w:date="2019-04-17T21:26:00Z">
                <w:pPr>
                  <w:keepNext/>
                  <w:jc w:val="center"/>
                </w:pPr>
              </w:pPrChange>
            </w:pPr>
            <w:bookmarkStart w:id="1786" w:name="_Ref6428888"/>
            <w:ins w:id="1787" w:author="瑞明 唐" w:date="2019-04-17T21:26:00Z">
              <w:r>
                <w:t>图</w:t>
              </w:r>
              <w:r>
                <w:t xml:space="preserve">4 - </w:t>
              </w:r>
              <w:r>
                <w:fldChar w:fldCharType="begin"/>
              </w:r>
              <w:r>
                <w:instrText xml:space="preserve"> SEQ </w:instrText>
              </w:r>
              <w:r>
                <w:instrText>图</w:instrText>
              </w:r>
              <w:r>
                <w:instrText xml:space="preserve">4_- \* ARABIC </w:instrText>
              </w:r>
            </w:ins>
            <w:r>
              <w:fldChar w:fldCharType="separate"/>
            </w:r>
            <w:ins w:id="1788" w:author="瑞明 唐" w:date="2019-04-21T10:07:00Z">
              <w:r w:rsidR="00C93B02">
                <w:rPr>
                  <w:noProof/>
                </w:rPr>
                <w:t>105</w:t>
              </w:r>
            </w:ins>
            <w:ins w:id="1789" w:author="瑞明 唐" w:date="2019-04-17T21:26:00Z">
              <w:r>
                <w:fldChar w:fldCharType="end"/>
              </w:r>
              <w:r>
                <w:rPr>
                  <w:rFonts w:hint="eastAsia"/>
                </w:rPr>
                <w:t>行高和列</w:t>
              </w:r>
              <w:proofErr w:type="gramStart"/>
              <w:r>
                <w:rPr>
                  <w:rFonts w:hint="eastAsia"/>
                </w:rPr>
                <w:t>宽设置</w:t>
              </w:r>
            </w:ins>
            <w:bookmarkEnd w:id="1786"/>
            <w:proofErr w:type="gramEnd"/>
          </w:p>
          <w:p w14:paraId="721A8BFF" w14:textId="00CAF3F1" w:rsidR="00812F7E" w:rsidRDefault="002D26F0" w:rsidP="00062BC7">
            <w:pPr>
              <w:pStyle w:val="a9"/>
              <w:jc w:val="center"/>
              <w:rPr>
                <w:rFonts w:ascii="宋体" w:eastAsia="宋体" w:hAnsi="宋体"/>
                <w:sz w:val="24"/>
                <w:szCs w:val="24"/>
              </w:rPr>
            </w:pPr>
            <w:del w:id="1790" w:author="瑞明 唐" w:date="2019-04-17T21:26:00Z">
              <w:r w:rsidDel="007301FA">
                <w:delText>图</w:delText>
              </w:r>
              <w:r w:rsidDel="007301FA">
                <w:delText xml:space="preserve"> 4</w:delText>
              </w:r>
            </w:del>
            <w:ins w:id="1791" w:author="瑞明 唐" w:date="2019-04-17T21:26:00Z">
              <w:r w:rsidR="007301FA" w:rsidDel="007301FA">
                <w:t xml:space="preserve"> </w:t>
              </w:r>
            </w:ins>
            <w:del w:id="1792" w:author="瑞明 唐" w:date="2019-04-17T21:26:00Z">
              <w:r w:rsidDel="007301FA">
                <w:delText xml:space="preserve">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93" w:author="瑞明 唐" w:date="2019-04-16T16:15:00Z">
              <w:r w:rsidR="00BB747F" w:rsidDel="00C71EF7">
                <w:rPr>
                  <w:noProof/>
                </w:rPr>
                <w:delText>94</w:delText>
              </w:r>
            </w:del>
            <w:del w:id="1794" w:author="瑞明 唐" w:date="2019-04-17T21:26:00Z">
              <w:r w:rsidDel="007301FA">
                <w:fldChar w:fldCharType="end"/>
              </w:r>
              <w:r w:rsidDel="007301FA">
                <w:rPr>
                  <w:rFonts w:hint="eastAsia"/>
                </w:rPr>
                <w:delText>行高和列宽设置</w:delText>
              </w:r>
            </w:del>
          </w:p>
        </w:tc>
      </w:tr>
    </w:tbl>
    <w:p w14:paraId="0434ACC3" w14:textId="77777777" w:rsidR="00812F7E" w:rsidRPr="001A4179" w:rsidRDefault="00812F7E" w:rsidP="001A4179">
      <w:pPr>
        <w:rPr>
          <w:rFonts w:ascii="宋体" w:eastAsia="宋体" w:hAnsi="宋体"/>
          <w:sz w:val="24"/>
          <w:szCs w:val="24"/>
        </w:rPr>
      </w:pPr>
    </w:p>
    <w:p w14:paraId="4B56169E" w14:textId="2EA7DA18" w:rsidR="007A52AD" w:rsidRPr="001A4179" w:rsidRDefault="007A52AD" w:rsidP="004F1C03">
      <w:pPr>
        <w:pStyle w:val="4"/>
        <w:ind w:firstLine="591"/>
        <w:rPr>
          <w:rFonts w:ascii="宋体" w:eastAsia="宋体" w:hAnsi="宋体"/>
        </w:rPr>
      </w:pPr>
      <w:r w:rsidRPr="001A4179">
        <w:rPr>
          <w:rFonts w:ascii="宋体" w:eastAsia="宋体" w:hAnsi="宋体"/>
        </w:rPr>
        <w:t>5</w:t>
      </w:r>
      <w:r w:rsidR="008764DD">
        <w:rPr>
          <w:rFonts w:ascii="宋体" w:eastAsia="宋体" w:hAnsi="宋体"/>
        </w:rPr>
        <w:t>.</w:t>
      </w:r>
      <w:r w:rsidRPr="001A4179">
        <w:rPr>
          <w:rFonts w:ascii="宋体" w:eastAsia="宋体" w:hAnsi="宋体"/>
        </w:rPr>
        <w:t>3</w:t>
      </w:r>
      <w:r w:rsidR="008764DD">
        <w:rPr>
          <w:rFonts w:ascii="宋体" w:eastAsia="宋体" w:hAnsi="宋体"/>
        </w:rPr>
        <w:t>.</w:t>
      </w:r>
      <w:r w:rsidRPr="001A4179">
        <w:rPr>
          <w:rFonts w:ascii="宋体" w:eastAsia="宋体" w:hAnsi="宋体"/>
        </w:rPr>
        <w:t>3 单元格的合并与拆分</w:t>
      </w:r>
    </w:p>
    <w:p w14:paraId="40AE9A5E"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合并单元格</w:t>
      </w:r>
    </w:p>
    <w:p w14:paraId="0564E25E" w14:textId="43184E03"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选中要合并的单元格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000E45DA">
        <w:rPr>
          <w:rFonts w:ascii="宋体" w:eastAsia="宋体" w:hAnsi="宋体" w:hint="eastAsia"/>
          <w:sz w:val="24"/>
          <w:szCs w:val="24"/>
        </w:rPr>
        <w:t>“</w:t>
      </w:r>
      <w:proofErr w:type="gramEnd"/>
      <w:r w:rsidR="000E45DA">
        <w:rPr>
          <w:rFonts w:ascii="宋体" w:eastAsia="宋体" w:hAnsi="宋体" w:hint="eastAsia"/>
          <w:sz w:val="24"/>
          <w:szCs w:val="24"/>
        </w:rPr>
        <w:t>合并”</w:t>
      </w:r>
      <w:r w:rsidRPr="001A4179">
        <w:rPr>
          <w:rFonts w:ascii="宋体" w:eastAsia="宋体" w:hAnsi="宋体" w:hint="eastAsia"/>
          <w:sz w:val="24"/>
          <w:szCs w:val="24"/>
        </w:rPr>
        <w:t>功能区里</w:t>
      </w:r>
      <w:r w:rsidR="00555721">
        <w:rPr>
          <w:rFonts w:ascii="宋体" w:eastAsia="宋体" w:hAnsi="宋体" w:hint="eastAsia"/>
          <w:sz w:val="24"/>
          <w:szCs w:val="24"/>
        </w:rPr>
        <w:t>，</w:t>
      </w:r>
      <w:r w:rsidRPr="001A4179">
        <w:rPr>
          <w:rFonts w:ascii="宋体" w:eastAsia="宋体" w:hAnsi="宋体" w:hint="eastAsia"/>
          <w:sz w:val="24"/>
          <w:szCs w:val="24"/>
        </w:rPr>
        <w:t>单击“合并单元格”按钮</w:t>
      </w:r>
      <w:r w:rsidR="00555721">
        <w:rPr>
          <w:rFonts w:ascii="宋体" w:eastAsia="宋体" w:hAnsi="宋体" w:hint="eastAsia"/>
          <w:sz w:val="24"/>
          <w:szCs w:val="24"/>
        </w:rPr>
        <w:t>，</w:t>
      </w:r>
      <w:r w:rsidRPr="001A4179">
        <w:rPr>
          <w:rFonts w:ascii="宋体" w:eastAsia="宋体" w:hAnsi="宋体" w:hint="eastAsia"/>
          <w:sz w:val="24"/>
          <w:szCs w:val="24"/>
        </w:rPr>
        <w:t>完成单元格的合并</w:t>
      </w:r>
      <w:r w:rsidR="00555721">
        <w:rPr>
          <w:rFonts w:ascii="宋体" w:eastAsia="宋体" w:hAnsi="宋体" w:hint="eastAsia"/>
          <w:sz w:val="24"/>
          <w:szCs w:val="24"/>
        </w:rPr>
        <w:t>，</w:t>
      </w:r>
      <w:r w:rsidRPr="001A4179">
        <w:rPr>
          <w:rFonts w:ascii="宋体" w:eastAsia="宋体" w:hAnsi="宋体" w:hint="eastAsia"/>
          <w:sz w:val="24"/>
          <w:szCs w:val="24"/>
        </w:rPr>
        <w:t>如</w:t>
      </w:r>
      <w:ins w:id="1795"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_Ref6428841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96" w:author="瑞明 唐" w:date="2019-04-17T23:36:00Z">
        <w:r w:rsidR="00062BC7">
          <w:t xml:space="preserve">图4 - </w:t>
        </w:r>
        <w:r w:rsidR="00062BC7">
          <w:rPr>
            <w:noProof/>
          </w:rPr>
          <w:t>103</w:t>
        </w:r>
        <w:r w:rsidR="00062BC7">
          <w:rPr>
            <w:rFonts w:hint="eastAsia"/>
          </w:rPr>
          <w:t>合并单元格</w:t>
        </w:r>
      </w:ins>
      <w:ins w:id="1797" w:author="瑞明 唐" w:date="2019-04-17T21:27:00Z">
        <w:r w:rsidR="007301FA">
          <w:rPr>
            <w:rFonts w:ascii="宋体" w:eastAsia="宋体" w:hAnsi="宋体"/>
            <w:sz w:val="24"/>
            <w:szCs w:val="24"/>
          </w:rPr>
          <w:fldChar w:fldCharType="end"/>
        </w:r>
      </w:ins>
      <w:del w:id="1798" w:author="瑞明 唐" w:date="2019-04-17T21:27: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2D26F0" w:rsidDel="007301FA">
          <w:rPr>
            <w:rFonts w:ascii="宋体" w:eastAsia="宋体" w:hAnsi="宋体"/>
            <w:sz w:val="24"/>
            <w:szCs w:val="24"/>
          </w:rPr>
          <w:delText>92</w:delText>
        </w:r>
      </w:del>
      <w:r w:rsidRPr="001A4179">
        <w:rPr>
          <w:rFonts w:ascii="宋体" w:eastAsia="宋体" w:hAnsi="宋体" w:hint="eastAsia"/>
          <w:sz w:val="24"/>
          <w:szCs w:val="24"/>
        </w:rPr>
        <w:t>所示。</w:t>
      </w:r>
    </w:p>
    <w:p w14:paraId="0A4CD7F0"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拆分单元格</w:t>
      </w:r>
    </w:p>
    <w:p w14:paraId="4104D6F9" w14:textId="50B9EF02"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选中要拆分的单元格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Pr="001A4179">
        <w:rPr>
          <w:rFonts w:ascii="宋体" w:eastAsia="宋体" w:hAnsi="宋体" w:hint="eastAsia"/>
          <w:sz w:val="24"/>
          <w:szCs w:val="24"/>
        </w:rPr>
        <w:t>“</w:t>
      </w:r>
      <w:proofErr w:type="gramEnd"/>
      <w:r w:rsidRPr="001A4179">
        <w:rPr>
          <w:rFonts w:ascii="宋体" w:eastAsia="宋体" w:hAnsi="宋体" w:hint="eastAsia"/>
          <w:sz w:val="24"/>
          <w:szCs w:val="24"/>
        </w:rPr>
        <w:t>合并”功能区里</w:t>
      </w:r>
      <w:r w:rsidR="00555721">
        <w:rPr>
          <w:rFonts w:ascii="宋体" w:eastAsia="宋体" w:hAnsi="宋体" w:hint="eastAsia"/>
          <w:sz w:val="24"/>
          <w:szCs w:val="24"/>
        </w:rPr>
        <w:t>，</w:t>
      </w:r>
      <w:r w:rsidRPr="001A4179">
        <w:rPr>
          <w:rFonts w:ascii="宋体" w:eastAsia="宋体" w:hAnsi="宋体" w:hint="eastAsia"/>
          <w:sz w:val="24"/>
          <w:szCs w:val="24"/>
        </w:rPr>
        <w:t>单击“拆分单元格”按钮</w:t>
      </w:r>
      <w:r w:rsidR="00555721">
        <w:rPr>
          <w:rFonts w:ascii="宋体" w:eastAsia="宋体" w:hAnsi="宋体" w:hint="eastAsia"/>
          <w:sz w:val="24"/>
          <w:szCs w:val="24"/>
        </w:rPr>
        <w:t>，</w:t>
      </w:r>
      <w:r w:rsidRPr="001A4179">
        <w:rPr>
          <w:rFonts w:ascii="宋体" w:eastAsia="宋体" w:hAnsi="宋体" w:hint="eastAsia"/>
          <w:sz w:val="24"/>
          <w:szCs w:val="24"/>
        </w:rPr>
        <w:t>打开“拆分单元格”的对话框。如</w:t>
      </w:r>
      <w:ins w:id="1799"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_Ref6428860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800" w:author="瑞明 唐" w:date="2019-04-17T23:36:00Z">
        <w:r w:rsidR="00062BC7">
          <w:t xml:space="preserve">图4 - </w:t>
        </w:r>
        <w:r w:rsidR="00062BC7">
          <w:rPr>
            <w:noProof/>
          </w:rPr>
          <w:t>104</w:t>
        </w:r>
        <w:r w:rsidR="00062BC7">
          <w:rPr>
            <w:rFonts w:hint="eastAsia"/>
          </w:rPr>
          <w:t>拆分单元</w:t>
        </w:r>
        <w:r w:rsidR="00062BC7">
          <w:rPr>
            <w:rFonts w:hint="eastAsia"/>
          </w:rPr>
          <w:lastRenderedPageBreak/>
          <w:t>格</w:t>
        </w:r>
      </w:ins>
      <w:ins w:id="1801" w:author="瑞明 唐" w:date="2019-04-17T21:27:00Z">
        <w:r w:rsidR="007301FA">
          <w:rPr>
            <w:rFonts w:ascii="宋体" w:eastAsia="宋体" w:hAnsi="宋体"/>
            <w:sz w:val="24"/>
            <w:szCs w:val="24"/>
          </w:rPr>
          <w:fldChar w:fldCharType="end"/>
        </w:r>
      </w:ins>
      <w:del w:id="1802" w:author="瑞明 唐" w:date="2019-04-17T21:27: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Pr="001A4179" w:rsidDel="007301FA">
          <w:rPr>
            <w:rFonts w:ascii="宋体" w:eastAsia="宋体" w:hAnsi="宋体"/>
            <w:sz w:val="24"/>
            <w:szCs w:val="24"/>
          </w:rPr>
          <w:delText>9</w:delText>
        </w:r>
        <w:r w:rsidR="002D26F0" w:rsidDel="007301FA">
          <w:rPr>
            <w:rFonts w:ascii="宋体" w:eastAsia="宋体" w:hAnsi="宋体"/>
            <w:sz w:val="24"/>
            <w:szCs w:val="24"/>
          </w:rPr>
          <w:delText>3</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在对话框里输入</w:t>
      </w:r>
      <w:r w:rsidR="0039443F" w:rsidRPr="001A4179">
        <w:rPr>
          <w:rFonts w:ascii="宋体" w:eastAsia="宋体" w:hAnsi="宋体" w:hint="eastAsia"/>
          <w:sz w:val="24"/>
          <w:szCs w:val="24"/>
        </w:rPr>
        <w:t>行</w:t>
      </w:r>
      <w:r w:rsidRPr="001A4179">
        <w:rPr>
          <w:rFonts w:ascii="宋体" w:eastAsia="宋体" w:hAnsi="宋体" w:hint="eastAsia"/>
          <w:sz w:val="24"/>
          <w:szCs w:val="24"/>
        </w:rPr>
        <w:t>和列的</w:t>
      </w:r>
      <w:r w:rsidR="0039443F" w:rsidRPr="001A4179">
        <w:rPr>
          <w:rFonts w:ascii="宋体" w:eastAsia="宋体" w:hAnsi="宋体" w:hint="eastAsia"/>
          <w:sz w:val="24"/>
          <w:szCs w:val="24"/>
        </w:rPr>
        <w:t>数目</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完成拆分。</w:t>
      </w:r>
    </w:p>
    <w:p w14:paraId="71B7DE8D" w14:textId="535A17A8"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使用邮件快捷菜单也可以完成单元格的合并和拆分。</w:t>
      </w:r>
    </w:p>
    <w:p w14:paraId="35E1CE18" w14:textId="3A7CBAFA" w:rsidR="007A52AD" w:rsidRPr="001A4179" w:rsidRDefault="007A52AD" w:rsidP="0039443F">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4 行高与列宽的设置</w:t>
      </w:r>
    </w:p>
    <w:p w14:paraId="32AC46C3" w14:textId="6DB4DD9E" w:rsidR="0039443F" w:rsidRPr="001A4179" w:rsidRDefault="005E02AE" w:rsidP="005E02AE">
      <w:pPr>
        <w:ind w:firstLineChars="200" w:firstLine="509"/>
        <w:rPr>
          <w:rFonts w:ascii="宋体" w:eastAsia="宋体" w:hAnsi="宋体"/>
          <w:sz w:val="24"/>
          <w:szCs w:val="24"/>
        </w:rPr>
      </w:pPr>
      <w:r w:rsidRPr="001A4179">
        <w:rPr>
          <w:rFonts w:ascii="宋体" w:eastAsia="宋体" w:hAnsi="宋体" w:hint="eastAsia"/>
          <w:sz w:val="24"/>
          <w:szCs w:val="24"/>
        </w:rPr>
        <w:t>选中要调整的单元格</w:t>
      </w:r>
      <w:r w:rsidR="00555721">
        <w:rPr>
          <w:rFonts w:ascii="宋体" w:eastAsia="宋体" w:hAnsi="宋体" w:hint="eastAsia"/>
          <w:sz w:val="24"/>
          <w:szCs w:val="24"/>
        </w:rPr>
        <w:t>，</w:t>
      </w:r>
      <w:r w:rsidRPr="001A4179">
        <w:rPr>
          <w:rFonts w:ascii="宋体" w:eastAsia="宋体" w:hAnsi="宋体" w:hint="eastAsia"/>
          <w:sz w:val="24"/>
          <w:szCs w:val="24"/>
        </w:rPr>
        <w:t>选中“布局”</w:t>
      </w:r>
      <w:r w:rsidR="00DD4B9D" w:rsidRPr="001A4179">
        <w:rPr>
          <w:rFonts w:ascii="宋体" w:eastAsia="宋体" w:hAnsi="宋体" w:hint="eastAsia"/>
          <w:sz w:val="24"/>
          <w:szCs w:val="24"/>
        </w:rPr>
        <w:t>选项卡下面的“单元格大小”功能区</w:t>
      </w:r>
      <w:r w:rsidR="00555721">
        <w:rPr>
          <w:rFonts w:ascii="宋体" w:eastAsia="宋体" w:hAnsi="宋体" w:hint="eastAsia"/>
          <w:sz w:val="24"/>
          <w:szCs w:val="24"/>
        </w:rPr>
        <w:t>，</w:t>
      </w:r>
      <w:r w:rsidR="00DD4B9D" w:rsidRPr="001A4179">
        <w:rPr>
          <w:rFonts w:ascii="宋体" w:eastAsia="宋体" w:hAnsi="宋体" w:hint="eastAsia"/>
          <w:sz w:val="24"/>
          <w:szCs w:val="24"/>
        </w:rPr>
        <w:t>在“高度”和“宽度”中输入行高和列宽的数字</w:t>
      </w:r>
      <w:r w:rsidR="00555721">
        <w:rPr>
          <w:rFonts w:ascii="宋体" w:eastAsia="宋体" w:hAnsi="宋体" w:hint="eastAsia"/>
          <w:sz w:val="24"/>
          <w:szCs w:val="24"/>
        </w:rPr>
        <w:t>，</w:t>
      </w:r>
      <w:r w:rsidR="00DD4B9D" w:rsidRPr="001A4179">
        <w:rPr>
          <w:rFonts w:ascii="宋体" w:eastAsia="宋体" w:hAnsi="宋体" w:hint="eastAsia"/>
          <w:sz w:val="24"/>
          <w:szCs w:val="24"/>
        </w:rPr>
        <w:t>可以完成行高和列宽的设置</w:t>
      </w:r>
      <w:r w:rsidR="00555721">
        <w:rPr>
          <w:rFonts w:ascii="宋体" w:eastAsia="宋体" w:hAnsi="宋体" w:hint="eastAsia"/>
          <w:sz w:val="24"/>
          <w:szCs w:val="24"/>
        </w:rPr>
        <w:t>，</w:t>
      </w:r>
      <w:r w:rsidR="00DD4B9D" w:rsidRPr="001A4179">
        <w:rPr>
          <w:rFonts w:ascii="宋体" w:eastAsia="宋体" w:hAnsi="宋体" w:hint="eastAsia"/>
          <w:sz w:val="24"/>
          <w:szCs w:val="24"/>
        </w:rPr>
        <w:t>如</w:t>
      </w:r>
      <w:ins w:id="1803"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_Ref6428888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804" w:author="瑞明 唐" w:date="2019-04-17T23:36:00Z">
        <w:r w:rsidR="00062BC7">
          <w:t xml:space="preserve">图4 - </w:t>
        </w:r>
        <w:r w:rsidR="00062BC7">
          <w:rPr>
            <w:noProof/>
          </w:rPr>
          <w:t>105</w:t>
        </w:r>
        <w:r w:rsidR="00062BC7">
          <w:rPr>
            <w:rFonts w:hint="eastAsia"/>
          </w:rPr>
          <w:t>行高和列</w:t>
        </w:r>
        <w:proofErr w:type="gramStart"/>
        <w:r w:rsidR="00062BC7">
          <w:rPr>
            <w:rFonts w:hint="eastAsia"/>
          </w:rPr>
          <w:t>宽设置</w:t>
        </w:r>
      </w:ins>
      <w:proofErr w:type="gramEnd"/>
      <w:ins w:id="1805" w:author="瑞明 唐" w:date="2019-04-17T21:27:00Z">
        <w:r w:rsidR="007301FA">
          <w:rPr>
            <w:rFonts w:ascii="宋体" w:eastAsia="宋体" w:hAnsi="宋体"/>
            <w:sz w:val="24"/>
            <w:szCs w:val="24"/>
          </w:rPr>
          <w:fldChar w:fldCharType="end"/>
        </w:r>
      </w:ins>
      <w:del w:id="1806" w:author="瑞明 唐" w:date="2019-04-17T21:27:00Z">
        <w:r w:rsidR="00DD4B9D" w:rsidRPr="001A4179" w:rsidDel="007301FA">
          <w:rPr>
            <w:rFonts w:ascii="宋体" w:eastAsia="宋体" w:hAnsi="宋体" w:hint="eastAsia"/>
            <w:sz w:val="24"/>
            <w:szCs w:val="24"/>
          </w:rPr>
          <w:delText>图</w:delText>
        </w:r>
        <w:r w:rsidR="00DD4B9D"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DD4B9D" w:rsidRPr="001A4179" w:rsidDel="007301FA">
          <w:rPr>
            <w:rFonts w:ascii="宋体" w:eastAsia="宋体" w:hAnsi="宋体"/>
            <w:sz w:val="24"/>
            <w:szCs w:val="24"/>
          </w:rPr>
          <w:delText>9</w:delText>
        </w:r>
        <w:r w:rsidR="002D26F0" w:rsidDel="007301FA">
          <w:rPr>
            <w:rFonts w:ascii="宋体" w:eastAsia="宋体" w:hAnsi="宋体"/>
            <w:sz w:val="24"/>
            <w:szCs w:val="24"/>
          </w:rPr>
          <w:delText>4</w:delText>
        </w:r>
      </w:del>
      <w:r w:rsidR="00DD4B9D" w:rsidRPr="001A4179">
        <w:rPr>
          <w:rFonts w:ascii="宋体" w:eastAsia="宋体" w:hAnsi="宋体" w:hint="eastAsia"/>
          <w:sz w:val="24"/>
          <w:szCs w:val="24"/>
        </w:rPr>
        <w:t>所示。</w:t>
      </w:r>
    </w:p>
    <w:p w14:paraId="16236ABA" w14:textId="19FCC004" w:rsidR="003304AE" w:rsidRDefault="00DD4B9D" w:rsidP="008D71DB">
      <w:pPr>
        <w:ind w:firstLineChars="200"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还可以将鼠标移动到要调整的单元格下面的线</w:t>
      </w:r>
      <w:r w:rsidR="00555721">
        <w:rPr>
          <w:rFonts w:ascii="宋体" w:eastAsia="宋体" w:hAnsi="宋体" w:hint="eastAsia"/>
          <w:sz w:val="24"/>
          <w:szCs w:val="24"/>
        </w:rPr>
        <w:t>（</w:t>
      </w:r>
      <w:r w:rsidRPr="001A4179">
        <w:rPr>
          <w:rFonts w:ascii="宋体" w:eastAsia="宋体" w:hAnsi="宋体" w:hint="eastAsia"/>
          <w:sz w:val="24"/>
          <w:szCs w:val="24"/>
        </w:rPr>
        <w:t>行高</w:t>
      </w:r>
      <w:r w:rsidR="00555721">
        <w:rPr>
          <w:rFonts w:ascii="宋体" w:eastAsia="宋体" w:hAnsi="宋体" w:hint="eastAsia"/>
          <w:sz w:val="24"/>
          <w:szCs w:val="24"/>
        </w:rPr>
        <w:t>）</w:t>
      </w:r>
      <w:r w:rsidRPr="001A4179">
        <w:rPr>
          <w:rFonts w:ascii="宋体" w:eastAsia="宋体" w:hAnsi="宋体" w:hint="eastAsia"/>
          <w:sz w:val="24"/>
          <w:szCs w:val="24"/>
        </w:rPr>
        <w:t>或者右边线</w:t>
      </w:r>
      <w:r w:rsidR="00555721">
        <w:rPr>
          <w:rFonts w:ascii="宋体" w:eastAsia="宋体" w:hAnsi="宋体" w:hint="eastAsia"/>
          <w:sz w:val="24"/>
          <w:szCs w:val="24"/>
        </w:rPr>
        <w:t>（</w:t>
      </w:r>
      <w:r w:rsidRPr="001A4179">
        <w:rPr>
          <w:rFonts w:ascii="宋体" w:eastAsia="宋体" w:hAnsi="宋体" w:hint="eastAsia"/>
          <w:sz w:val="24"/>
          <w:szCs w:val="24"/>
        </w:rPr>
        <w:t>列宽</w:t>
      </w:r>
      <w:r w:rsidR="00555721">
        <w:rPr>
          <w:rFonts w:ascii="宋体" w:eastAsia="宋体" w:hAnsi="宋体" w:hint="eastAsia"/>
          <w:sz w:val="24"/>
          <w:szCs w:val="24"/>
        </w:rPr>
        <w:t>），</w:t>
      </w:r>
      <w:r w:rsidRPr="001A4179">
        <w:rPr>
          <w:rFonts w:ascii="宋体" w:eastAsia="宋体" w:hAnsi="宋体" w:hint="eastAsia"/>
          <w:sz w:val="24"/>
          <w:szCs w:val="24"/>
        </w:rPr>
        <w:t>当其变成双向的箭头时拖动鼠标到适当的位置</w:t>
      </w:r>
      <w:r w:rsidR="00555721">
        <w:rPr>
          <w:rFonts w:ascii="宋体" w:eastAsia="宋体" w:hAnsi="宋体" w:hint="eastAsia"/>
          <w:sz w:val="24"/>
          <w:szCs w:val="24"/>
        </w:rPr>
        <w:t>，</w:t>
      </w:r>
      <w:r w:rsidRPr="001A4179">
        <w:rPr>
          <w:rFonts w:ascii="宋体" w:eastAsia="宋体" w:hAnsi="宋体" w:hint="eastAsia"/>
          <w:sz w:val="24"/>
          <w:szCs w:val="24"/>
        </w:rPr>
        <w:t>完成行高和列宽的设置</w:t>
      </w:r>
      <w:r w:rsidR="00555721">
        <w:rPr>
          <w:rFonts w:ascii="宋体" w:eastAsia="宋体" w:hAnsi="宋体" w:hint="eastAsia"/>
          <w:sz w:val="24"/>
          <w:szCs w:val="24"/>
        </w:rPr>
        <w:t>，</w:t>
      </w:r>
      <w:r w:rsidRPr="001A4179">
        <w:rPr>
          <w:rFonts w:ascii="宋体" w:eastAsia="宋体" w:hAnsi="宋体" w:hint="eastAsia"/>
          <w:sz w:val="24"/>
          <w:szCs w:val="24"/>
        </w:rPr>
        <w:t>如</w:t>
      </w:r>
      <w:ins w:id="1807" w:author="瑞明 唐" w:date="2019-04-17T21:34: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_Ref6429298 \h</w:instrText>
        </w:r>
        <w:r w:rsidR="003B361C">
          <w:rPr>
            <w:rFonts w:ascii="宋体" w:eastAsia="宋体" w:hAnsi="宋体"/>
            <w:sz w:val="24"/>
            <w:szCs w:val="24"/>
          </w:rPr>
          <w:instrText xml:space="preserve"> </w:instrText>
        </w:r>
      </w:ins>
      <w:r w:rsidR="003B361C">
        <w:rPr>
          <w:rFonts w:ascii="宋体" w:eastAsia="宋体" w:hAnsi="宋体"/>
          <w:sz w:val="24"/>
          <w:szCs w:val="24"/>
        </w:rPr>
      </w:r>
      <w:r w:rsidR="003B361C">
        <w:rPr>
          <w:rFonts w:ascii="宋体" w:eastAsia="宋体" w:hAnsi="宋体"/>
          <w:sz w:val="24"/>
          <w:szCs w:val="24"/>
        </w:rPr>
        <w:fldChar w:fldCharType="separate"/>
      </w:r>
      <w:ins w:id="1808" w:author="瑞明 唐" w:date="2019-04-17T23:36:00Z">
        <w:r w:rsidR="00062BC7">
          <w:t xml:space="preserve">图4 - </w:t>
        </w:r>
        <w:r w:rsidR="00062BC7">
          <w:rPr>
            <w:noProof/>
          </w:rPr>
          <w:t>106</w:t>
        </w:r>
        <w:r w:rsidR="00062BC7">
          <w:rPr>
            <w:rFonts w:hint="eastAsia"/>
          </w:rPr>
          <w:t>鼠标拖曳改变行高和列宽</w:t>
        </w:r>
      </w:ins>
      <w:ins w:id="1809" w:author="瑞明 唐" w:date="2019-04-17T21:34:00Z">
        <w:r w:rsidR="003B361C">
          <w:rPr>
            <w:rFonts w:ascii="宋体" w:eastAsia="宋体" w:hAnsi="宋体"/>
            <w:sz w:val="24"/>
            <w:szCs w:val="24"/>
          </w:rPr>
          <w:fldChar w:fldCharType="end"/>
        </w:r>
      </w:ins>
      <w:del w:id="1810" w:author="瑞明 唐" w:date="2019-04-17T21:34:00Z">
        <w:r w:rsidRPr="001A4179" w:rsidDel="003B361C">
          <w:rPr>
            <w:rFonts w:ascii="宋体" w:eastAsia="宋体" w:hAnsi="宋体" w:hint="eastAsia"/>
            <w:sz w:val="24"/>
            <w:szCs w:val="24"/>
          </w:rPr>
          <w:delText>图</w:delText>
        </w:r>
        <w:r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w:delText>
        </w:r>
        <w:r w:rsidR="002D26F0" w:rsidDel="003B361C">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811" w:author="瑞明 唐" w:date="2019-04-17T21:58:00Z">
          <w:tblPr>
            <w:tblStyle w:val="af1"/>
            <w:tblW w:w="0" w:type="auto"/>
            <w:tblLook w:val="04A0" w:firstRow="1" w:lastRow="0" w:firstColumn="1" w:lastColumn="0" w:noHBand="0" w:noVBand="1"/>
          </w:tblPr>
        </w:tblPrChange>
      </w:tblPr>
      <w:tblGrid>
        <w:gridCol w:w="2789"/>
        <w:gridCol w:w="2814"/>
        <w:tblGridChange w:id="1812">
          <w:tblGrid>
            <w:gridCol w:w="2789"/>
            <w:gridCol w:w="2814"/>
          </w:tblGrid>
        </w:tblGridChange>
      </w:tblGrid>
      <w:tr w:rsidR="00554AA3" w14:paraId="5945A0E4" w14:textId="77777777" w:rsidTr="00554AA3">
        <w:trPr>
          <w:jc w:val="center"/>
        </w:trPr>
        <w:tc>
          <w:tcPr>
            <w:tcW w:w="2789" w:type="dxa"/>
            <w:tcPrChange w:id="1813" w:author="瑞明 唐" w:date="2019-04-17T21:58:00Z">
              <w:tcPr>
                <w:tcW w:w="2842" w:type="dxa"/>
              </w:tcPr>
            </w:tcPrChange>
          </w:tcPr>
          <w:p w14:paraId="742A6D3C" w14:textId="77777777" w:rsidR="00554AA3" w:rsidRDefault="00554AA3" w:rsidP="00062BC7">
            <w:pPr>
              <w:keepNext/>
              <w:jc w:val="center"/>
              <w:rPr>
                <w:ins w:id="1814" w:author="瑞明 唐" w:date="2019-04-17T21:33:00Z"/>
              </w:rPr>
            </w:pPr>
            <w:r>
              <w:rPr>
                <w:rFonts w:ascii="宋体" w:eastAsia="宋体" w:hAnsi="宋体" w:hint="eastAsia"/>
                <w:noProof/>
                <w:sz w:val="24"/>
                <w:szCs w:val="24"/>
              </w:rPr>
              <w:drawing>
                <wp:inline distT="0" distB="0" distL="0" distR="0" wp14:anchorId="452E9733" wp14:editId="39F4E923">
                  <wp:extent cx="740625" cy="896546"/>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4-95.png"/>
                          <pic:cNvPicPr/>
                        </pic:nvPicPr>
                        <pic:blipFill>
                          <a:blip r:embed="rId129">
                            <a:extLst>
                              <a:ext uri="{28A0092B-C50C-407E-A947-70E740481C1C}">
                                <a14:useLocalDpi xmlns:a14="http://schemas.microsoft.com/office/drawing/2010/main" val="0"/>
                              </a:ext>
                            </a:extLst>
                          </a:blip>
                          <a:stretch>
                            <a:fillRect/>
                          </a:stretch>
                        </pic:blipFill>
                        <pic:spPr>
                          <a:xfrm>
                            <a:off x="0" y="0"/>
                            <a:ext cx="754152" cy="912921"/>
                          </a:xfrm>
                          <a:prstGeom prst="rect">
                            <a:avLst/>
                          </a:prstGeom>
                        </pic:spPr>
                      </pic:pic>
                    </a:graphicData>
                  </a:graphic>
                </wp:inline>
              </w:drawing>
            </w:r>
          </w:p>
          <w:p w14:paraId="711E68A8" w14:textId="13A66D55" w:rsidR="00554AA3" w:rsidDel="003B361C" w:rsidRDefault="00554AA3">
            <w:pPr>
              <w:pStyle w:val="a9"/>
              <w:jc w:val="center"/>
              <w:rPr>
                <w:del w:id="1815" w:author="瑞明 唐" w:date="2019-04-17T21:34:00Z"/>
              </w:rPr>
              <w:pPrChange w:id="1816" w:author="瑞明 唐" w:date="2019-04-17T21:34:00Z">
                <w:pPr>
                  <w:keepNext/>
                  <w:jc w:val="center"/>
                </w:pPr>
              </w:pPrChange>
            </w:pPr>
            <w:bookmarkStart w:id="1817" w:name="_Ref6429298"/>
            <w:ins w:id="1818" w:author="瑞明 唐" w:date="2019-04-17T21:33:00Z">
              <w:r>
                <w:t>图</w:t>
              </w:r>
              <w:r>
                <w:t xml:space="preserve">4 - </w:t>
              </w:r>
              <w:r>
                <w:fldChar w:fldCharType="begin"/>
              </w:r>
              <w:r>
                <w:instrText xml:space="preserve"> SEQ </w:instrText>
              </w:r>
              <w:r>
                <w:instrText>图</w:instrText>
              </w:r>
              <w:r>
                <w:instrText xml:space="preserve">4_- \* ARABIC </w:instrText>
              </w:r>
            </w:ins>
            <w:r>
              <w:fldChar w:fldCharType="separate"/>
            </w:r>
            <w:ins w:id="1819" w:author="瑞明 唐" w:date="2019-04-21T10:07:00Z">
              <w:r w:rsidR="00C93B02">
                <w:rPr>
                  <w:noProof/>
                </w:rPr>
                <w:t>106</w:t>
              </w:r>
            </w:ins>
            <w:ins w:id="1820" w:author="瑞明 唐" w:date="2019-04-17T21:33:00Z">
              <w:r>
                <w:fldChar w:fldCharType="end"/>
              </w:r>
              <w:r>
                <w:rPr>
                  <w:rFonts w:hint="eastAsia"/>
                </w:rPr>
                <w:t>鼠标拖曳改变行高和列宽</w:t>
              </w:r>
            </w:ins>
            <w:bookmarkEnd w:id="1817"/>
          </w:p>
          <w:p w14:paraId="200EB600" w14:textId="76702863" w:rsidR="00554AA3" w:rsidRDefault="00554AA3" w:rsidP="00062BC7">
            <w:pPr>
              <w:pStyle w:val="a9"/>
              <w:jc w:val="center"/>
              <w:rPr>
                <w:rFonts w:ascii="宋体" w:eastAsia="宋体" w:hAnsi="宋体"/>
                <w:sz w:val="24"/>
                <w:szCs w:val="24"/>
              </w:rPr>
            </w:pPr>
            <w:del w:id="1821" w:author="瑞明 唐" w:date="2019-04-17T21:34:00Z">
              <w:r w:rsidDel="003B361C">
                <w:delText>图</w:delText>
              </w:r>
              <w:r w:rsidDel="003B361C">
                <w:delText xml:space="preserve"> 4 - </w:delText>
              </w:r>
              <w:r w:rsidDel="003B361C">
                <w:fldChar w:fldCharType="begin"/>
              </w:r>
              <w:r w:rsidDel="003B361C">
                <w:delInstrText xml:space="preserve"> SEQ </w:delInstrText>
              </w:r>
              <w:r w:rsidDel="003B361C">
                <w:delInstrText>图</w:delInstrText>
              </w:r>
              <w:r w:rsidDel="003B361C">
                <w:delInstrText xml:space="preserve">_4_- \* ARABIC </w:delInstrText>
              </w:r>
              <w:r w:rsidDel="003B361C">
                <w:fldChar w:fldCharType="separate"/>
              </w:r>
            </w:del>
            <w:del w:id="1822" w:author="瑞明 唐" w:date="2019-04-16T16:15:00Z">
              <w:r w:rsidDel="00C71EF7">
                <w:rPr>
                  <w:noProof/>
                </w:rPr>
                <w:delText>95</w:delText>
              </w:r>
            </w:del>
            <w:del w:id="1823" w:author="瑞明 唐" w:date="2019-04-17T21:34:00Z">
              <w:r w:rsidDel="003B361C">
                <w:fldChar w:fldCharType="end"/>
              </w:r>
              <w:r w:rsidDel="003B361C">
                <w:rPr>
                  <w:rFonts w:hint="eastAsia"/>
                </w:rPr>
                <w:delText>鼠标拖曳改变行高和列宽</w:delText>
              </w:r>
            </w:del>
          </w:p>
        </w:tc>
        <w:tc>
          <w:tcPr>
            <w:tcW w:w="2814" w:type="dxa"/>
            <w:tcPrChange w:id="1824" w:author="瑞明 唐" w:date="2019-04-17T21:58:00Z">
              <w:tcPr>
                <w:tcW w:w="2843" w:type="dxa"/>
              </w:tcPr>
            </w:tcPrChange>
          </w:tcPr>
          <w:p w14:paraId="0A6F9060" w14:textId="77777777" w:rsidR="00554AA3" w:rsidRDefault="00554AA3">
            <w:pPr>
              <w:keepNext/>
              <w:jc w:val="center"/>
              <w:rPr>
                <w:ins w:id="1825" w:author="瑞明 唐" w:date="2019-04-17T21:33:00Z"/>
              </w:rPr>
            </w:pPr>
            <w:r>
              <w:rPr>
                <w:rFonts w:ascii="宋体" w:eastAsia="宋体" w:hAnsi="宋体" w:hint="eastAsia"/>
                <w:noProof/>
                <w:sz w:val="24"/>
                <w:szCs w:val="24"/>
              </w:rPr>
              <w:drawing>
                <wp:inline distT="0" distB="0" distL="0" distR="0" wp14:anchorId="55B093D4" wp14:editId="03A0C2CE">
                  <wp:extent cx="1164815" cy="799805"/>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4-96.png"/>
                          <pic:cNvPicPr/>
                        </pic:nvPicPr>
                        <pic:blipFill>
                          <a:blip r:embed="rId130">
                            <a:extLst>
                              <a:ext uri="{28A0092B-C50C-407E-A947-70E740481C1C}">
                                <a14:useLocalDpi xmlns:a14="http://schemas.microsoft.com/office/drawing/2010/main" val="0"/>
                              </a:ext>
                            </a:extLst>
                          </a:blip>
                          <a:stretch>
                            <a:fillRect/>
                          </a:stretch>
                        </pic:blipFill>
                        <pic:spPr>
                          <a:xfrm>
                            <a:off x="0" y="0"/>
                            <a:ext cx="1190038" cy="817124"/>
                          </a:xfrm>
                          <a:prstGeom prst="rect">
                            <a:avLst/>
                          </a:prstGeom>
                        </pic:spPr>
                      </pic:pic>
                    </a:graphicData>
                  </a:graphic>
                </wp:inline>
              </w:drawing>
            </w:r>
          </w:p>
          <w:p w14:paraId="7EF67F69" w14:textId="4C6E054F" w:rsidR="00554AA3" w:rsidDel="003B361C" w:rsidRDefault="00554AA3">
            <w:pPr>
              <w:pStyle w:val="a9"/>
              <w:jc w:val="center"/>
              <w:rPr>
                <w:del w:id="1826" w:author="瑞明 唐" w:date="2019-04-17T21:34:00Z"/>
              </w:rPr>
              <w:pPrChange w:id="1827" w:author="瑞明 唐" w:date="2019-04-17T21:34:00Z">
                <w:pPr>
                  <w:keepNext/>
                  <w:jc w:val="center"/>
                </w:pPr>
              </w:pPrChange>
            </w:pPr>
            <w:bookmarkStart w:id="1828" w:name="_Ref6429322"/>
            <w:ins w:id="1829" w:author="瑞明 唐" w:date="2019-04-17T21:33:00Z">
              <w:r>
                <w:t>图</w:t>
              </w:r>
              <w:r>
                <w:t xml:space="preserve">4 - </w:t>
              </w:r>
              <w:r>
                <w:fldChar w:fldCharType="begin"/>
              </w:r>
              <w:r>
                <w:instrText xml:space="preserve"> SEQ </w:instrText>
              </w:r>
              <w:r>
                <w:instrText>图</w:instrText>
              </w:r>
              <w:r>
                <w:instrText xml:space="preserve">4_- \* ARABIC </w:instrText>
              </w:r>
            </w:ins>
            <w:r>
              <w:fldChar w:fldCharType="separate"/>
            </w:r>
            <w:ins w:id="1830" w:author="瑞明 唐" w:date="2019-04-21T10:07:00Z">
              <w:r w:rsidR="00C93B02">
                <w:rPr>
                  <w:noProof/>
                </w:rPr>
                <w:t>107</w:t>
              </w:r>
            </w:ins>
            <w:ins w:id="1831" w:author="瑞明 唐" w:date="2019-04-17T21:33:00Z">
              <w:r>
                <w:fldChar w:fldCharType="end"/>
              </w:r>
              <w:r>
                <w:rPr>
                  <w:rFonts w:hint="eastAsia"/>
                </w:rPr>
                <w:t>单元格对齐方式设置</w:t>
              </w:r>
            </w:ins>
            <w:bookmarkEnd w:id="1828"/>
          </w:p>
          <w:p w14:paraId="6F68E94D" w14:textId="154DB6EF" w:rsidR="00554AA3" w:rsidRDefault="00554AA3" w:rsidP="00062BC7">
            <w:pPr>
              <w:pStyle w:val="a9"/>
              <w:jc w:val="center"/>
              <w:rPr>
                <w:rFonts w:ascii="宋体" w:eastAsia="宋体" w:hAnsi="宋体"/>
                <w:sz w:val="24"/>
                <w:szCs w:val="24"/>
              </w:rPr>
            </w:pPr>
            <w:del w:id="1832" w:author="瑞明 唐" w:date="2019-04-17T21:34:00Z">
              <w:r w:rsidDel="003B361C">
                <w:delText>图</w:delText>
              </w:r>
              <w:r w:rsidDel="003B361C">
                <w:delText xml:space="preserve"> 4 - </w:delText>
              </w:r>
              <w:r w:rsidDel="003B361C">
                <w:fldChar w:fldCharType="begin"/>
              </w:r>
              <w:r w:rsidDel="003B361C">
                <w:delInstrText xml:space="preserve"> SEQ </w:delInstrText>
              </w:r>
              <w:r w:rsidDel="003B361C">
                <w:delInstrText>图</w:delInstrText>
              </w:r>
              <w:r w:rsidDel="003B361C">
                <w:delInstrText xml:space="preserve">_4_- \* ARABIC </w:delInstrText>
              </w:r>
              <w:r w:rsidDel="003B361C">
                <w:fldChar w:fldCharType="separate"/>
              </w:r>
            </w:del>
            <w:del w:id="1833" w:author="瑞明 唐" w:date="2019-04-16T16:15:00Z">
              <w:r w:rsidDel="00C71EF7">
                <w:rPr>
                  <w:noProof/>
                </w:rPr>
                <w:delText>96</w:delText>
              </w:r>
            </w:del>
            <w:del w:id="1834" w:author="瑞明 唐" w:date="2019-04-17T21:34:00Z">
              <w:r w:rsidDel="003B361C">
                <w:fldChar w:fldCharType="end"/>
              </w:r>
              <w:r w:rsidDel="003B361C">
                <w:rPr>
                  <w:rFonts w:hint="eastAsia"/>
                </w:rPr>
                <w:delText>单元格对齐方式设置</w:delText>
              </w:r>
            </w:del>
          </w:p>
        </w:tc>
      </w:tr>
    </w:tbl>
    <w:p w14:paraId="1D96712A" w14:textId="094DC554" w:rsidR="002D26F0" w:rsidRDefault="002D26F0" w:rsidP="001A4179">
      <w:pPr>
        <w:rPr>
          <w:ins w:id="1835" w:author="瑞明 唐" w:date="2019-04-17T21:58:00Z"/>
          <w:rFonts w:ascii="宋体" w:eastAsia="宋体" w:hAnsi="宋体"/>
          <w:sz w:val="24"/>
          <w:szCs w:val="24"/>
        </w:rPr>
      </w:pPr>
    </w:p>
    <w:tbl>
      <w:tblPr>
        <w:tblStyle w:val="af1"/>
        <w:tblpPr w:leftFromText="180" w:rightFromText="180"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836" w:author="瑞明 唐" w:date="2019-04-17T22:04:00Z">
          <w:tblPr>
            <w:tblStyle w:val="af1"/>
            <w:tblW w:w="0" w:type="auto"/>
            <w:tblLook w:val="04A0" w:firstRow="1" w:lastRow="0" w:firstColumn="1" w:lastColumn="0" w:noHBand="0" w:noVBand="1"/>
          </w:tblPr>
        </w:tblPrChange>
      </w:tblPr>
      <w:tblGrid>
        <w:gridCol w:w="3186"/>
        <w:tblGridChange w:id="1837">
          <w:tblGrid>
            <w:gridCol w:w="8528"/>
          </w:tblGrid>
        </w:tblGridChange>
      </w:tblGrid>
      <w:tr w:rsidR="00554AA3" w14:paraId="5BDBFCCD" w14:textId="77777777" w:rsidTr="00554AA3">
        <w:trPr>
          <w:ins w:id="1838" w:author="瑞明 唐" w:date="2019-04-17T21:58:00Z"/>
        </w:trPr>
        <w:tc>
          <w:tcPr>
            <w:tcW w:w="0" w:type="auto"/>
            <w:tcPrChange w:id="1839" w:author="瑞明 唐" w:date="2019-04-17T22:04:00Z">
              <w:tcPr>
                <w:tcW w:w="8528" w:type="dxa"/>
              </w:tcPr>
            </w:tcPrChange>
          </w:tcPr>
          <w:p w14:paraId="5F4A9D0B" w14:textId="77777777" w:rsidR="00554AA3" w:rsidRDefault="00554AA3">
            <w:pPr>
              <w:keepNext/>
              <w:jc w:val="center"/>
              <w:rPr>
                <w:ins w:id="1840" w:author="瑞明 唐" w:date="2019-04-17T22:04:00Z"/>
              </w:rPr>
              <w:pPrChange w:id="1841" w:author="瑞明 唐" w:date="2019-04-17T22:04:00Z">
                <w:pPr>
                  <w:framePr w:hSpace="180" w:wrap="around" w:vAnchor="text" w:hAnchor="text" w:xAlign="right" w:y="1"/>
                  <w:suppressOverlap/>
                  <w:jc w:val="center"/>
                </w:pPr>
              </w:pPrChange>
            </w:pPr>
            <w:ins w:id="1842" w:author="瑞明 唐" w:date="2019-04-17T21:59:00Z">
              <w:r>
                <w:rPr>
                  <w:rFonts w:ascii="宋体" w:eastAsia="宋体" w:hAnsi="宋体" w:hint="eastAsia"/>
                  <w:noProof/>
                  <w:sz w:val="24"/>
                  <w:szCs w:val="24"/>
                </w:rPr>
                <w:drawing>
                  <wp:inline distT="0" distB="0" distL="0" distR="0" wp14:anchorId="481AE626" wp14:editId="5EFBAD9F">
                    <wp:extent cx="1882032" cy="2541966"/>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4-108.png"/>
                            <pic:cNvPicPr/>
                          </pic:nvPicPr>
                          <pic:blipFill>
                            <a:blip r:embed="rId131">
                              <a:extLst>
                                <a:ext uri="{28A0092B-C50C-407E-A947-70E740481C1C}">
                                  <a14:useLocalDpi xmlns:a14="http://schemas.microsoft.com/office/drawing/2010/main" val="0"/>
                                </a:ext>
                              </a:extLst>
                            </a:blip>
                            <a:stretch>
                              <a:fillRect/>
                            </a:stretch>
                          </pic:blipFill>
                          <pic:spPr>
                            <a:xfrm>
                              <a:off x="0" y="0"/>
                              <a:ext cx="1907323" cy="2576125"/>
                            </a:xfrm>
                            <a:prstGeom prst="rect">
                              <a:avLst/>
                            </a:prstGeom>
                          </pic:spPr>
                        </pic:pic>
                      </a:graphicData>
                    </a:graphic>
                  </wp:inline>
                </w:drawing>
              </w:r>
            </w:ins>
          </w:p>
          <w:p w14:paraId="5BC2D115" w14:textId="290BD63C" w:rsidR="00554AA3" w:rsidRDefault="00554AA3">
            <w:pPr>
              <w:pStyle w:val="a9"/>
              <w:jc w:val="center"/>
              <w:rPr>
                <w:ins w:id="1843" w:author="瑞明 唐" w:date="2019-04-17T21:58:00Z"/>
                <w:rFonts w:ascii="宋体" w:eastAsia="宋体" w:hAnsi="宋体"/>
                <w:sz w:val="24"/>
                <w:szCs w:val="24"/>
              </w:rPr>
              <w:pPrChange w:id="1844" w:author="瑞明 唐" w:date="2019-04-17T22:04:00Z">
                <w:pPr/>
              </w:pPrChange>
            </w:pPr>
            <w:bookmarkStart w:id="1845" w:name="_Ref6431549"/>
            <w:ins w:id="1846" w:author="瑞明 唐" w:date="2019-04-17T22:04:00Z">
              <w:r>
                <w:t>图</w:t>
              </w:r>
              <w:r>
                <w:t xml:space="preserve">4 - </w:t>
              </w:r>
              <w:r>
                <w:fldChar w:fldCharType="begin"/>
              </w:r>
              <w:r>
                <w:instrText xml:space="preserve"> SEQ </w:instrText>
              </w:r>
              <w:r>
                <w:instrText>图</w:instrText>
              </w:r>
              <w:r>
                <w:instrText xml:space="preserve">4_- \* ARABIC </w:instrText>
              </w:r>
            </w:ins>
            <w:r>
              <w:fldChar w:fldCharType="separate"/>
            </w:r>
            <w:ins w:id="1847" w:author="瑞明 唐" w:date="2019-04-21T10:07:00Z">
              <w:r w:rsidR="00C93B02">
                <w:rPr>
                  <w:noProof/>
                </w:rPr>
                <w:t>108</w:t>
              </w:r>
            </w:ins>
            <w:ins w:id="1848" w:author="瑞明 唐" w:date="2019-04-17T22:04:00Z">
              <w:r>
                <w:fldChar w:fldCharType="end"/>
              </w:r>
              <w:r>
                <w:rPr>
                  <w:rFonts w:hint="eastAsia"/>
                </w:rPr>
                <w:t>设置表格边框</w:t>
              </w:r>
            </w:ins>
            <w:bookmarkEnd w:id="1845"/>
          </w:p>
        </w:tc>
      </w:tr>
    </w:tbl>
    <w:p w14:paraId="0797D72C" w14:textId="77777777" w:rsidR="00554AA3" w:rsidRPr="001A4179" w:rsidRDefault="00554AA3" w:rsidP="001A4179">
      <w:pPr>
        <w:rPr>
          <w:rFonts w:ascii="宋体" w:eastAsia="宋体" w:hAnsi="宋体"/>
          <w:sz w:val="24"/>
          <w:szCs w:val="24"/>
        </w:rPr>
      </w:pPr>
    </w:p>
    <w:p w14:paraId="67C22AC6" w14:textId="6D8EA31D" w:rsidR="007A52AD" w:rsidRPr="001A4179" w:rsidRDefault="007A52AD" w:rsidP="008D71DB">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5 对齐方式设置</w:t>
      </w:r>
    </w:p>
    <w:p w14:paraId="1EEFD987" w14:textId="0CA93625" w:rsidR="008D71DB" w:rsidRPr="001A4179" w:rsidRDefault="008D71DB" w:rsidP="008423DB">
      <w:pPr>
        <w:ind w:firstLineChars="200" w:firstLine="509"/>
        <w:rPr>
          <w:rFonts w:ascii="宋体" w:eastAsia="宋体" w:hAnsi="宋体"/>
          <w:sz w:val="24"/>
          <w:szCs w:val="24"/>
        </w:rPr>
      </w:pPr>
      <w:r w:rsidRPr="001A4179">
        <w:rPr>
          <w:rFonts w:ascii="宋体" w:eastAsia="宋体" w:hAnsi="宋体" w:hint="eastAsia"/>
          <w:sz w:val="24"/>
          <w:szCs w:val="24"/>
        </w:rPr>
        <w:t>选中要设置对齐方式的单元格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选择“布局”选项卡下的“对齐方式”功能区</w:t>
      </w:r>
      <w:r w:rsidR="00555721">
        <w:rPr>
          <w:rFonts w:ascii="宋体" w:eastAsia="宋体" w:hAnsi="宋体" w:hint="eastAsia"/>
          <w:sz w:val="24"/>
          <w:szCs w:val="24"/>
        </w:rPr>
        <w:t>，</w:t>
      </w:r>
      <w:r w:rsidRPr="001A4179">
        <w:rPr>
          <w:rFonts w:ascii="宋体" w:eastAsia="宋体" w:hAnsi="宋体" w:hint="eastAsia"/>
          <w:sz w:val="24"/>
          <w:szCs w:val="24"/>
        </w:rPr>
        <w:t>对提供的靠上两端对齐</w:t>
      </w:r>
      <w:r w:rsidR="00555721">
        <w:rPr>
          <w:rFonts w:ascii="宋体" w:eastAsia="宋体" w:hAnsi="宋体" w:hint="eastAsia"/>
          <w:sz w:val="24"/>
          <w:szCs w:val="24"/>
        </w:rPr>
        <w:t>、</w:t>
      </w:r>
      <w:r w:rsidRPr="001A4179">
        <w:rPr>
          <w:rFonts w:ascii="宋体" w:eastAsia="宋体" w:hAnsi="宋体" w:hint="eastAsia"/>
          <w:sz w:val="24"/>
          <w:szCs w:val="24"/>
        </w:rPr>
        <w:t>靠上居中对齐</w:t>
      </w:r>
      <w:r w:rsidR="00555721">
        <w:rPr>
          <w:rFonts w:ascii="宋体" w:eastAsia="宋体" w:hAnsi="宋体" w:hint="eastAsia"/>
          <w:sz w:val="24"/>
          <w:szCs w:val="24"/>
        </w:rPr>
        <w:t>、</w:t>
      </w:r>
      <w:r w:rsidRPr="001A4179">
        <w:rPr>
          <w:rFonts w:ascii="宋体" w:eastAsia="宋体" w:hAnsi="宋体" w:hint="eastAsia"/>
          <w:sz w:val="24"/>
          <w:szCs w:val="24"/>
        </w:rPr>
        <w:t>靠上右对齐</w:t>
      </w:r>
      <w:r w:rsidR="00555721">
        <w:rPr>
          <w:rFonts w:ascii="宋体" w:eastAsia="宋体" w:hAnsi="宋体" w:hint="eastAsia"/>
          <w:sz w:val="24"/>
          <w:szCs w:val="24"/>
        </w:rPr>
        <w:t>、</w:t>
      </w:r>
      <w:r w:rsidRPr="001A4179">
        <w:rPr>
          <w:rFonts w:ascii="宋体" w:eastAsia="宋体" w:hAnsi="宋体" w:hint="eastAsia"/>
          <w:sz w:val="24"/>
          <w:szCs w:val="24"/>
        </w:rPr>
        <w:t>中部两端对齐</w:t>
      </w:r>
      <w:r w:rsidR="00555721">
        <w:rPr>
          <w:rFonts w:ascii="宋体" w:eastAsia="宋体" w:hAnsi="宋体" w:hint="eastAsia"/>
          <w:sz w:val="24"/>
          <w:szCs w:val="24"/>
        </w:rPr>
        <w:t>、</w:t>
      </w:r>
      <w:r w:rsidRPr="001A4179">
        <w:rPr>
          <w:rFonts w:ascii="宋体" w:eastAsia="宋体" w:hAnsi="宋体" w:hint="eastAsia"/>
          <w:sz w:val="24"/>
          <w:szCs w:val="24"/>
        </w:rPr>
        <w:t>水平居中</w:t>
      </w:r>
      <w:r w:rsidR="00555721">
        <w:rPr>
          <w:rFonts w:ascii="宋体" w:eastAsia="宋体" w:hAnsi="宋体" w:hint="eastAsia"/>
          <w:sz w:val="24"/>
          <w:szCs w:val="24"/>
        </w:rPr>
        <w:t>、</w:t>
      </w:r>
      <w:r w:rsidRPr="001A4179">
        <w:rPr>
          <w:rFonts w:ascii="宋体" w:eastAsia="宋体" w:hAnsi="宋体" w:hint="eastAsia"/>
          <w:sz w:val="24"/>
          <w:szCs w:val="24"/>
        </w:rPr>
        <w:t>中部右对齐</w:t>
      </w:r>
      <w:r w:rsidR="00555721">
        <w:rPr>
          <w:rFonts w:ascii="宋体" w:eastAsia="宋体" w:hAnsi="宋体" w:hint="eastAsia"/>
          <w:sz w:val="24"/>
          <w:szCs w:val="24"/>
        </w:rPr>
        <w:t>、</w:t>
      </w:r>
      <w:r w:rsidRPr="001A4179">
        <w:rPr>
          <w:rFonts w:ascii="宋体" w:eastAsia="宋体" w:hAnsi="宋体" w:hint="eastAsia"/>
          <w:sz w:val="24"/>
          <w:szCs w:val="24"/>
        </w:rPr>
        <w:t>靠下两端对齐</w:t>
      </w:r>
      <w:r w:rsidR="00555721">
        <w:rPr>
          <w:rFonts w:ascii="宋体" w:eastAsia="宋体" w:hAnsi="宋体" w:hint="eastAsia"/>
          <w:sz w:val="24"/>
          <w:szCs w:val="24"/>
        </w:rPr>
        <w:t>、</w:t>
      </w:r>
      <w:r w:rsidRPr="001A4179">
        <w:rPr>
          <w:rFonts w:ascii="宋体" w:eastAsia="宋体" w:hAnsi="宋体" w:hint="eastAsia"/>
          <w:sz w:val="24"/>
          <w:szCs w:val="24"/>
        </w:rPr>
        <w:t>靠下居中对齐</w:t>
      </w:r>
      <w:r w:rsidR="00555721">
        <w:rPr>
          <w:rFonts w:ascii="宋体" w:eastAsia="宋体" w:hAnsi="宋体" w:hint="eastAsia"/>
          <w:sz w:val="24"/>
          <w:szCs w:val="24"/>
        </w:rPr>
        <w:t>、</w:t>
      </w:r>
      <w:r w:rsidRPr="001A4179">
        <w:rPr>
          <w:rFonts w:ascii="宋体" w:eastAsia="宋体" w:hAnsi="宋体" w:hint="eastAsia"/>
          <w:sz w:val="24"/>
          <w:szCs w:val="24"/>
        </w:rPr>
        <w:t>靠下右对齐</w:t>
      </w:r>
      <w:r w:rsidR="008423DB" w:rsidRPr="001A4179">
        <w:rPr>
          <w:rFonts w:ascii="宋体" w:eastAsia="宋体" w:hAnsi="宋体" w:hint="eastAsia"/>
          <w:sz w:val="24"/>
          <w:szCs w:val="24"/>
        </w:rPr>
        <w:t>等</w:t>
      </w:r>
      <w:r w:rsidR="008423DB" w:rsidRPr="001A4179">
        <w:rPr>
          <w:rFonts w:ascii="宋体" w:eastAsia="宋体" w:hAnsi="宋体"/>
          <w:sz w:val="24"/>
          <w:szCs w:val="24"/>
        </w:rPr>
        <w:t>9种</w:t>
      </w:r>
      <w:r w:rsidRPr="001A4179">
        <w:rPr>
          <w:rFonts w:ascii="宋体" w:eastAsia="宋体" w:hAnsi="宋体" w:hint="eastAsia"/>
          <w:sz w:val="24"/>
          <w:szCs w:val="24"/>
        </w:rPr>
        <w:t>对齐方式</w:t>
      </w:r>
      <w:r w:rsidR="00555721">
        <w:rPr>
          <w:rFonts w:ascii="宋体" w:eastAsia="宋体" w:hAnsi="宋体" w:hint="eastAsia"/>
          <w:sz w:val="24"/>
          <w:szCs w:val="24"/>
        </w:rPr>
        <w:t>，</w:t>
      </w:r>
      <w:r w:rsidRPr="001A4179">
        <w:rPr>
          <w:rFonts w:ascii="宋体" w:eastAsia="宋体" w:hAnsi="宋体" w:hint="eastAsia"/>
          <w:sz w:val="24"/>
          <w:szCs w:val="24"/>
        </w:rPr>
        <w:t>选择一种合适的应用于单元格</w:t>
      </w:r>
      <w:r w:rsidR="00555721">
        <w:rPr>
          <w:rFonts w:ascii="宋体" w:eastAsia="宋体" w:hAnsi="宋体" w:hint="eastAsia"/>
          <w:sz w:val="24"/>
          <w:szCs w:val="24"/>
        </w:rPr>
        <w:t>，</w:t>
      </w:r>
      <w:r w:rsidRPr="001A4179">
        <w:rPr>
          <w:rFonts w:ascii="宋体" w:eastAsia="宋体" w:hAnsi="宋体" w:hint="eastAsia"/>
          <w:sz w:val="24"/>
          <w:szCs w:val="24"/>
        </w:rPr>
        <w:t>如</w:t>
      </w:r>
      <w:ins w:id="1849" w:author="瑞明 唐" w:date="2019-04-17T21:35: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_Ref6429322 \h</w:instrText>
        </w:r>
        <w:r w:rsidR="003B361C">
          <w:rPr>
            <w:rFonts w:ascii="宋体" w:eastAsia="宋体" w:hAnsi="宋体"/>
            <w:sz w:val="24"/>
            <w:szCs w:val="24"/>
          </w:rPr>
          <w:instrText xml:space="preserve"> </w:instrText>
        </w:r>
      </w:ins>
      <w:r w:rsidR="003B361C">
        <w:rPr>
          <w:rFonts w:ascii="宋体" w:eastAsia="宋体" w:hAnsi="宋体"/>
          <w:sz w:val="24"/>
          <w:szCs w:val="24"/>
        </w:rPr>
      </w:r>
      <w:r w:rsidR="003B361C">
        <w:rPr>
          <w:rFonts w:ascii="宋体" w:eastAsia="宋体" w:hAnsi="宋体"/>
          <w:sz w:val="24"/>
          <w:szCs w:val="24"/>
        </w:rPr>
        <w:fldChar w:fldCharType="separate"/>
      </w:r>
      <w:ins w:id="1850" w:author="瑞明 唐" w:date="2019-04-17T23:36:00Z">
        <w:r w:rsidR="00062BC7">
          <w:t xml:space="preserve">图4 - </w:t>
        </w:r>
        <w:r w:rsidR="00062BC7">
          <w:rPr>
            <w:noProof/>
          </w:rPr>
          <w:t>107</w:t>
        </w:r>
        <w:r w:rsidR="00062BC7">
          <w:rPr>
            <w:rFonts w:hint="eastAsia"/>
          </w:rPr>
          <w:t>单元格对齐方式设置</w:t>
        </w:r>
      </w:ins>
      <w:ins w:id="1851" w:author="瑞明 唐" w:date="2019-04-17T21:35:00Z">
        <w:r w:rsidR="003B361C">
          <w:rPr>
            <w:rFonts w:ascii="宋体" w:eastAsia="宋体" w:hAnsi="宋体"/>
            <w:sz w:val="24"/>
            <w:szCs w:val="24"/>
          </w:rPr>
          <w:fldChar w:fldCharType="end"/>
        </w:r>
      </w:ins>
      <w:del w:id="1852" w:author="瑞明 唐" w:date="2019-04-17T21:35:00Z">
        <w:r w:rsidRPr="001A4179" w:rsidDel="003B361C">
          <w:rPr>
            <w:rFonts w:ascii="宋体" w:eastAsia="宋体" w:hAnsi="宋体" w:hint="eastAsia"/>
            <w:sz w:val="24"/>
            <w:szCs w:val="24"/>
          </w:rPr>
          <w:delText>图</w:delText>
        </w:r>
        <w:r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w:delText>
        </w:r>
        <w:r w:rsidR="00450D5C" w:rsidDel="003B361C">
          <w:rPr>
            <w:rFonts w:ascii="宋体" w:eastAsia="宋体" w:hAnsi="宋体"/>
            <w:sz w:val="24"/>
            <w:szCs w:val="24"/>
          </w:rPr>
          <w:delText>6</w:delText>
        </w:r>
      </w:del>
      <w:r w:rsidRPr="001A4179">
        <w:rPr>
          <w:rFonts w:ascii="宋体" w:eastAsia="宋体" w:hAnsi="宋体" w:hint="eastAsia"/>
          <w:sz w:val="24"/>
          <w:szCs w:val="24"/>
        </w:rPr>
        <w:t>所示。</w:t>
      </w:r>
    </w:p>
    <w:p w14:paraId="7278E396" w14:textId="6A1CE6DD" w:rsidR="007A52AD" w:rsidRPr="001A4179" w:rsidRDefault="007A52AD" w:rsidP="001A4179">
      <w:pPr>
        <w:pStyle w:val="4"/>
        <w:numPr>
          <w:ilvl w:val="2"/>
          <w:numId w:val="47"/>
        </w:numPr>
        <w:ind w:firstLineChars="0"/>
        <w:rPr>
          <w:rFonts w:ascii="宋体" w:eastAsia="宋体" w:hAnsi="宋体"/>
        </w:rPr>
      </w:pPr>
      <w:r w:rsidRPr="001A4179">
        <w:rPr>
          <w:rFonts w:ascii="宋体" w:eastAsia="宋体" w:hAnsi="宋体"/>
        </w:rPr>
        <w:t>表格边框和底纹设置</w:t>
      </w:r>
    </w:p>
    <w:p w14:paraId="22BFDFA4" w14:textId="631B5FF1"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1</w:t>
      </w:r>
      <w:r w:rsidR="008423DB" w:rsidRPr="001A4179">
        <w:rPr>
          <w:rFonts w:ascii="宋体" w:eastAsia="宋体" w:hAnsi="宋体" w:hint="eastAsia"/>
          <w:sz w:val="24"/>
          <w:szCs w:val="24"/>
        </w:rPr>
        <w:t>设置边框</w:t>
      </w:r>
    </w:p>
    <w:p w14:paraId="35F34AA7" w14:textId="76A6AB15" w:rsidR="008423DB" w:rsidRPr="001A4179" w:rsidRDefault="00450D5C" w:rsidP="001A4179">
      <w:pPr>
        <w:ind w:firstLineChars="200" w:firstLine="509"/>
        <w:rPr>
          <w:rFonts w:ascii="宋体" w:eastAsia="宋体" w:hAnsi="宋体"/>
          <w:sz w:val="24"/>
          <w:szCs w:val="24"/>
        </w:rPr>
      </w:pPr>
      <w:r>
        <w:rPr>
          <w:rFonts w:ascii="宋体" w:eastAsia="宋体" w:hAnsi="宋体" w:hint="eastAsia"/>
          <w:sz w:val="24"/>
          <w:szCs w:val="24"/>
        </w:rPr>
        <w:t>①</w:t>
      </w:r>
      <w:r w:rsidR="008423DB" w:rsidRPr="001A4179">
        <w:rPr>
          <w:rFonts w:ascii="宋体" w:eastAsia="宋体" w:hAnsi="宋体" w:hint="eastAsia"/>
          <w:sz w:val="24"/>
          <w:szCs w:val="24"/>
        </w:rPr>
        <w:t>选中要设置的表格</w:t>
      </w:r>
      <w:del w:id="1853" w:author="瑞明 唐" w:date="2019-04-17T22:11:00Z">
        <w:r w:rsidR="008423DB" w:rsidRPr="001A4179" w:rsidDel="00B25A21">
          <w:rPr>
            <w:rFonts w:ascii="宋体" w:eastAsia="宋体" w:hAnsi="宋体" w:hint="eastAsia"/>
            <w:sz w:val="24"/>
            <w:szCs w:val="24"/>
          </w:rPr>
          <w:delText>边框</w:delText>
        </w:r>
      </w:del>
      <w:r w:rsidR="00555721">
        <w:rPr>
          <w:rFonts w:ascii="宋体" w:eastAsia="宋体" w:hAnsi="宋体" w:hint="eastAsia"/>
          <w:sz w:val="24"/>
          <w:szCs w:val="24"/>
        </w:rPr>
        <w:t>，</w:t>
      </w:r>
      <w:r w:rsidR="008423DB" w:rsidRPr="001A4179">
        <w:rPr>
          <w:rFonts w:ascii="宋体" w:eastAsia="宋体" w:hAnsi="宋体" w:hint="eastAsia"/>
          <w:sz w:val="24"/>
          <w:szCs w:val="24"/>
        </w:rPr>
        <w:t>选择“</w:t>
      </w:r>
      <w:del w:id="1854" w:author="瑞明 唐" w:date="2019-04-17T21:56:00Z">
        <w:r w:rsidR="008423DB" w:rsidRPr="001A4179" w:rsidDel="00D15469">
          <w:rPr>
            <w:rFonts w:ascii="宋体" w:eastAsia="宋体" w:hAnsi="宋体" w:hint="eastAsia"/>
            <w:sz w:val="24"/>
            <w:szCs w:val="24"/>
          </w:rPr>
          <w:delText>设计</w:delText>
        </w:r>
      </w:del>
      <w:ins w:id="1855" w:author="瑞明 唐" w:date="2019-04-17T21:56:00Z">
        <w:r w:rsidR="00D15469">
          <w:rPr>
            <w:rFonts w:ascii="宋体" w:eastAsia="宋体" w:hAnsi="宋体" w:hint="eastAsia"/>
            <w:sz w:val="24"/>
            <w:szCs w:val="24"/>
          </w:rPr>
          <w:t>图片工具</w:t>
        </w:r>
      </w:ins>
      <w:r w:rsidR="008423DB" w:rsidRPr="001A4179">
        <w:rPr>
          <w:rFonts w:ascii="宋体" w:eastAsia="宋体" w:hAnsi="宋体" w:hint="eastAsia"/>
          <w:sz w:val="24"/>
          <w:szCs w:val="24"/>
        </w:rPr>
        <w:t>”</w:t>
      </w:r>
      <w:ins w:id="1856" w:author="瑞明 唐" w:date="2019-04-17T21:56:00Z">
        <w:r w:rsidR="00D15469">
          <w:rPr>
            <w:rFonts w:ascii="宋体" w:eastAsia="宋体" w:hAnsi="宋体" w:hint="eastAsia"/>
            <w:sz w:val="24"/>
            <w:szCs w:val="24"/>
          </w:rPr>
          <w:t>上下文</w:t>
        </w:r>
      </w:ins>
      <w:r w:rsidR="008423DB" w:rsidRPr="001A4179">
        <w:rPr>
          <w:rFonts w:ascii="宋体" w:eastAsia="宋体" w:hAnsi="宋体" w:hint="eastAsia"/>
          <w:sz w:val="24"/>
          <w:szCs w:val="24"/>
        </w:rPr>
        <w:t>选项卡下的“</w:t>
      </w:r>
      <w:del w:id="1857" w:author="瑞明 唐" w:date="2019-04-17T21:57:00Z">
        <w:r w:rsidR="008423DB" w:rsidRPr="001A4179" w:rsidDel="00554AA3">
          <w:rPr>
            <w:rFonts w:ascii="宋体" w:eastAsia="宋体" w:hAnsi="宋体" w:hint="eastAsia"/>
            <w:sz w:val="24"/>
            <w:szCs w:val="24"/>
          </w:rPr>
          <w:delText>绘图边框</w:delText>
        </w:r>
      </w:del>
      <w:ins w:id="1858" w:author="瑞明 唐" w:date="2019-04-17T21:57:00Z">
        <w:r w:rsidR="00554AA3">
          <w:rPr>
            <w:rFonts w:ascii="宋体" w:eastAsia="宋体" w:hAnsi="宋体" w:hint="eastAsia"/>
            <w:sz w:val="24"/>
            <w:szCs w:val="24"/>
          </w:rPr>
          <w:t>设计</w:t>
        </w:r>
      </w:ins>
      <w:r w:rsidR="008423DB" w:rsidRPr="001A4179">
        <w:rPr>
          <w:rFonts w:ascii="宋体" w:eastAsia="宋体" w:hAnsi="宋体" w:hint="eastAsia"/>
          <w:sz w:val="24"/>
          <w:szCs w:val="24"/>
        </w:rPr>
        <w:t>”</w:t>
      </w:r>
      <w:ins w:id="1859" w:author="瑞明 唐" w:date="2019-04-17T21:57:00Z">
        <w:r w:rsidR="00554AA3">
          <w:rPr>
            <w:rFonts w:ascii="宋体" w:eastAsia="宋体" w:hAnsi="宋体" w:hint="eastAsia"/>
            <w:sz w:val="24"/>
            <w:szCs w:val="24"/>
          </w:rPr>
          <w:t>分组中的“边框”下拉列表</w:t>
        </w:r>
      </w:ins>
      <w:del w:id="1860" w:author="瑞明 唐" w:date="2019-04-17T21:57:00Z">
        <w:r w:rsidR="008423DB" w:rsidRPr="001A4179" w:rsidDel="00554AA3">
          <w:rPr>
            <w:rFonts w:ascii="宋体" w:eastAsia="宋体" w:hAnsi="宋体" w:hint="eastAsia"/>
            <w:sz w:val="24"/>
            <w:szCs w:val="24"/>
          </w:rPr>
          <w:delText>功能区</w:delText>
        </w:r>
        <w:r w:rsidR="00555721" w:rsidDel="00554AA3">
          <w:rPr>
            <w:rFonts w:ascii="宋体" w:eastAsia="宋体" w:hAnsi="宋体" w:hint="eastAsia"/>
            <w:sz w:val="24"/>
            <w:szCs w:val="24"/>
          </w:rPr>
          <w:delText>，</w:delText>
        </w:r>
      </w:del>
      <w:ins w:id="1861" w:author="瑞明 唐" w:date="2019-04-17T21:57:00Z">
        <w:r w:rsidR="00554AA3">
          <w:rPr>
            <w:rFonts w:ascii="宋体" w:eastAsia="宋体" w:hAnsi="宋体" w:hint="eastAsia"/>
            <w:sz w:val="24"/>
            <w:szCs w:val="24"/>
          </w:rPr>
          <w:t>，</w:t>
        </w:r>
      </w:ins>
      <w:r w:rsidR="008423DB"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008423DB" w:rsidRPr="001A4179">
        <w:rPr>
          <w:rFonts w:ascii="宋体" w:eastAsia="宋体" w:hAnsi="宋体" w:hint="eastAsia"/>
          <w:sz w:val="24"/>
          <w:szCs w:val="24"/>
        </w:rPr>
        <w:t>如</w:t>
      </w:r>
      <w:ins w:id="1862" w:author="瑞明 唐" w:date="2019-04-17T21:35: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_Ref6429357 \h</w:instrText>
        </w:r>
        <w:r w:rsidR="003B361C">
          <w:rPr>
            <w:rFonts w:ascii="宋体" w:eastAsia="宋体" w:hAnsi="宋体"/>
            <w:sz w:val="24"/>
            <w:szCs w:val="24"/>
          </w:rPr>
          <w:instrText xml:space="preserve"> </w:instrText>
        </w:r>
      </w:ins>
      <w:r w:rsidR="003B361C">
        <w:rPr>
          <w:rFonts w:ascii="宋体" w:eastAsia="宋体" w:hAnsi="宋体"/>
          <w:sz w:val="24"/>
          <w:szCs w:val="24"/>
        </w:rPr>
      </w:r>
      <w:r w:rsidR="003B361C">
        <w:rPr>
          <w:rFonts w:ascii="宋体" w:eastAsia="宋体" w:hAnsi="宋体"/>
          <w:sz w:val="24"/>
          <w:szCs w:val="24"/>
        </w:rPr>
        <w:fldChar w:fldCharType="separate"/>
      </w:r>
      <w:ins w:id="1863" w:author="瑞明 唐" w:date="2019-04-17T23:36:00Z">
        <w:r w:rsidR="00062BC7">
          <w:rPr>
            <w:rFonts w:ascii="宋体" w:eastAsia="宋体" w:hAnsi="宋体" w:hint="eastAsia"/>
            <w:b/>
            <w:bCs/>
            <w:sz w:val="24"/>
            <w:szCs w:val="24"/>
          </w:rPr>
          <w:t>错误!未找到引用源。</w:t>
        </w:r>
      </w:ins>
      <w:ins w:id="1864" w:author="瑞明 唐" w:date="2019-04-17T21:35:00Z">
        <w:r w:rsidR="003B361C">
          <w:rPr>
            <w:rFonts w:ascii="宋体" w:eastAsia="宋体" w:hAnsi="宋体"/>
            <w:sz w:val="24"/>
            <w:szCs w:val="24"/>
          </w:rPr>
          <w:fldChar w:fldCharType="end"/>
        </w:r>
      </w:ins>
      <w:del w:id="1865" w:author="瑞明 唐" w:date="2019-04-17T21:35:00Z">
        <w:r w:rsidR="008423DB" w:rsidRPr="001A4179" w:rsidDel="003B361C">
          <w:rPr>
            <w:rFonts w:ascii="宋体" w:eastAsia="宋体" w:hAnsi="宋体" w:hint="eastAsia"/>
            <w:sz w:val="24"/>
            <w:szCs w:val="24"/>
          </w:rPr>
          <w:delText>图</w:delText>
        </w:r>
        <w:r w:rsidR="008423DB"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97</w:delText>
        </w:r>
      </w:del>
      <w:r w:rsidR="008423DB" w:rsidRPr="001A4179">
        <w:rPr>
          <w:rFonts w:ascii="宋体" w:eastAsia="宋体" w:hAnsi="宋体" w:hint="eastAsia"/>
          <w:sz w:val="24"/>
          <w:szCs w:val="24"/>
        </w:rPr>
        <w:t>所示。</w:t>
      </w:r>
    </w:p>
    <w:p w14:paraId="5183CBB9" w14:textId="122CDAA0" w:rsidR="008423DB" w:rsidRDefault="00450D5C" w:rsidP="00450D5C">
      <w:pPr>
        <w:ind w:firstLineChars="200" w:firstLine="509"/>
        <w:rPr>
          <w:rFonts w:ascii="宋体" w:eastAsia="宋体" w:hAnsi="宋体"/>
          <w:sz w:val="24"/>
          <w:szCs w:val="24"/>
        </w:rPr>
      </w:pPr>
      <w:r>
        <w:rPr>
          <w:rFonts w:ascii="宋体" w:eastAsia="宋体" w:hAnsi="宋体" w:hint="eastAsia"/>
          <w:sz w:val="24"/>
          <w:szCs w:val="24"/>
        </w:rPr>
        <w:t>②</w:t>
      </w:r>
      <w:r w:rsidR="008423DB"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008423DB" w:rsidRPr="001A4179">
        <w:rPr>
          <w:rFonts w:ascii="宋体" w:eastAsia="宋体" w:hAnsi="宋体" w:hint="eastAsia"/>
          <w:sz w:val="24"/>
          <w:szCs w:val="24"/>
        </w:rPr>
        <w:t>可以对文字</w:t>
      </w:r>
      <w:r w:rsidR="00555721">
        <w:rPr>
          <w:rFonts w:ascii="宋体" w:eastAsia="宋体" w:hAnsi="宋体" w:hint="eastAsia"/>
          <w:sz w:val="24"/>
          <w:szCs w:val="24"/>
        </w:rPr>
        <w:t>、</w:t>
      </w:r>
      <w:r w:rsidR="008423DB" w:rsidRPr="001A4179">
        <w:rPr>
          <w:rFonts w:ascii="宋体" w:eastAsia="宋体" w:hAnsi="宋体" w:hint="eastAsia"/>
          <w:sz w:val="24"/>
          <w:szCs w:val="24"/>
        </w:rPr>
        <w:t>段落</w:t>
      </w:r>
      <w:r w:rsidR="00555721">
        <w:rPr>
          <w:rFonts w:ascii="宋体" w:eastAsia="宋体" w:hAnsi="宋体" w:hint="eastAsia"/>
          <w:sz w:val="24"/>
          <w:szCs w:val="24"/>
        </w:rPr>
        <w:t>、</w:t>
      </w:r>
      <w:r w:rsidR="008423DB" w:rsidRPr="001A4179">
        <w:rPr>
          <w:rFonts w:ascii="宋体" w:eastAsia="宋体" w:hAnsi="宋体" w:hint="eastAsia"/>
          <w:sz w:val="24"/>
          <w:szCs w:val="24"/>
        </w:rPr>
        <w:t>单元格和表格的边框进行设置</w:t>
      </w:r>
      <w:r w:rsidR="00555721">
        <w:rPr>
          <w:rFonts w:ascii="宋体" w:eastAsia="宋体" w:hAnsi="宋体" w:hint="eastAsia"/>
          <w:sz w:val="24"/>
          <w:szCs w:val="24"/>
        </w:rPr>
        <w:t>，</w:t>
      </w:r>
      <w:r w:rsidR="008423DB" w:rsidRPr="001A4179">
        <w:rPr>
          <w:rFonts w:ascii="宋体" w:eastAsia="宋体" w:hAnsi="宋体" w:hint="eastAsia"/>
          <w:sz w:val="24"/>
          <w:szCs w:val="24"/>
        </w:rPr>
        <w:t>如</w:t>
      </w:r>
      <w:ins w:id="1866" w:author="瑞明 唐" w:date="2019-04-17T21:37: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_Ref6429473 \h</w:instrText>
        </w:r>
        <w:r w:rsidR="00AE787B">
          <w:rPr>
            <w:rFonts w:ascii="宋体" w:eastAsia="宋体" w:hAnsi="宋体"/>
            <w:sz w:val="24"/>
            <w:szCs w:val="24"/>
          </w:rPr>
          <w:instrText xml:space="preserve"> </w:instrText>
        </w:r>
      </w:ins>
      <w:r w:rsidR="00AE787B">
        <w:rPr>
          <w:rFonts w:ascii="宋体" w:eastAsia="宋体" w:hAnsi="宋体"/>
          <w:sz w:val="24"/>
          <w:szCs w:val="24"/>
        </w:rPr>
      </w:r>
      <w:r w:rsidR="00AE787B">
        <w:rPr>
          <w:rFonts w:ascii="宋体" w:eastAsia="宋体" w:hAnsi="宋体"/>
          <w:sz w:val="24"/>
          <w:szCs w:val="24"/>
        </w:rPr>
        <w:fldChar w:fldCharType="separate"/>
      </w:r>
      <w:ins w:id="1867" w:author="瑞明 唐" w:date="2019-04-17T23:36:00Z">
        <w:r w:rsidR="00062BC7">
          <w:t xml:space="preserve">图4 - </w:t>
        </w:r>
        <w:r w:rsidR="00062BC7">
          <w:rPr>
            <w:noProof/>
          </w:rPr>
          <w:t>109</w:t>
        </w:r>
        <w:r w:rsidR="00062BC7">
          <w:rPr>
            <w:rFonts w:hint="eastAsia"/>
          </w:rPr>
          <w:t>表格边框设置</w:t>
        </w:r>
      </w:ins>
      <w:ins w:id="1868" w:author="瑞明 唐" w:date="2019-04-17T21:37:00Z">
        <w:r w:rsidR="00AE787B">
          <w:rPr>
            <w:rFonts w:ascii="宋体" w:eastAsia="宋体" w:hAnsi="宋体"/>
            <w:sz w:val="24"/>
            <w:szCs w:val="24"/>
          </w:rPr>
          <w:fldChar w:fldCharType="end"/>
        </w:r>
      </w:ins>
      <w:del w:id="1869" w:author="瑞明 唐" w:date="2019-04-17T21:37:00Z">
        <w:r w:rsidR="008423DB" w:rsidRPr="001A4179" w:rsidDel="00AE787B">
          <w:rPr>
            <w:rFonts w:ascii="宋体" w:eastAsia="宋体" w:hAnsi="宋体" w:hint="eastAsia"/>
            <w:sz w:val="24"/>
            <w:szCs w:val="24"/>
          </w:rPr>
          <w:delText>图</w:delText>
        </w:r>
        <w:r w:rsidR="008423DB"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8423DB" w:rsidRPr="001A4179" w:rsidDel="00AE787B">
          <w:rPr>
            <w:rFonts w:ascii="宋体" w:eastAsia="宋体" w:hAnsi="宋体"/>
            <w:sz w:val="24"/>
            <w:szCs w:val="24"/>
          </w:rPr>
          <w:delText>9</w:delText>
        </w:r>
        <w:r w:rsidDel="00AE787B">
          <w:rPr>
            <w:rFonts w:ascii="宋体" w:eastAsia="宋体" w:hAnsi="宋体"/>
            <w:sz w:val="24"/>
            <w:szCs w:val="24"/>
          </w:rPr>
          <w:delText>8</w:delText>
        </w:r>
      </w:del>
      <w:r w:rsidR="008423D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8"/>
        <w:gridCol w:w="3068"/>
        <w:gridCol w:w="2402"/>
      </w:tblGrid>
      <w:tr w:rsidR="00450D5C" w14:paraId="1FA6A734" w14:textId="77777777" w:rsidTr="001A4179">
        <w:tc>
          <w:tcPr>
            <w:tcW w:w="2842" w:type="dxa"/>
          </w:tcPr>
          <w:p w14:paraId="67593060" w14:textId="77777777" w:rsidR="00AE787B" w:rsidRDefault="00450D5C" w:rsidP="00062BC7">
            <w:pPr>
              <w:keepNext/>
              <w:jc w:val="center"/>
              <w:rPr>
                <w:ins w:id="1870" w:author="瑞明 唐" w:date="2019-04-17T21:36:00Z"/>
              </w:rPr>
            </w:pPr>
            <w:r>
              <w:rPr>
                <w:rFonts w:ascii="宋体" w:eastAsia="宋体" w:hAnsi="宋体" w:hint="eastAsia"/>
                <w:noProof/>
                <w:sz w:val="24"/>
                <w:szCs w:val="24"/>
              </w:rPr>
              <w:lastRenderedPageBreak/>
              <w:drawing>
                <wp:inline distT="0" distB="0" distL="0" distR="0" wp14:anchorId="51E035CE" wp14:editId="21DBD261">
                  <wp:extent cx="1944499" cy="1352694"/>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4-9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44499" cy="1352694"/>
                          </a:xfrm>
                          <a:prstGeom prst="rect">
                            <a:avLst/>
                          </a:prstGeom>
                        </pic:spPr>
                      </pic:pic>
                    </a:graphicData>
                  </a:graphic>
                </wp:inline>
              </w:drawing>
            </w:r>
          </w:p>
          <w:p w14:paraId="2CA062D8" w14:textId="7B0ADBEA" w:rsidR="006C6FE5" w:rsidDel="00AE787B" w:rsidRDefault="00AE787B">
            <w:pPr>
              <w:pStyle w:val="a9"/>
              <w:jc w:val="center"/>
              <w:rPr>
                <w:del w:id="1871" w:author="瑞明 唐" w:date="2019-04-17T21:36:00Z"/>
              </w:rPr>
              <w:pPrChange w:id="1872" w:author="瑞明 唐" w:date="2019-04-17T21:36:00Z">
                <w:pPr>
                  <w:keepNext/>
                  <w:jc w:val="center"/>
                </w:pPr>
              </w:pPrChange>
            </w:pPr>
            <w:bookmarkStart w:id="1873" w:name="_Ref6429473"/>
            <w:ins w:id="1874"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875" w:author="瑞明 唐" w:date="2019-04-21T10:07:00Z">
              <w:r w:rsidR="00C93B02">
                <w:rPr>
                  <w:noProof/>
                </w:rPr>
                <w:t>109</w:t>
              </w:r>
            </w:ins>
            <w:ins w:id="1876" w:author="瑞明 唐" w:date="2019-04-17T21:36:00Z">
              <w:r>
                <w:fldChar w:fldCharType="end"/>
              </w:r>
              <w:r>
                <w:rPr>
                  <w:rFonts w:hint="eastAsia"/>
                </w:rPr>
                <w:t>表格边框设置</w:t>
              </w:r>
            </w:ins>
            <w:bookmarkEnd w:id="1873"/>
          </w:p>
          <w:p w14:paraId="7DB00F49" w14:textId="12958B7D" w:rsidR="00450D5C" w:rsidRDefault="006C6FE5" w:rsidP="00062BC7">
            <w:pPr>
              <w:pStyle w:val="a9"/>
              <w:jc w:val="center"/>
              <w:rPr>
                <w:rFonts w:ascii="宋体" w:eastAsia="宋体" w:hAnsi="宋体"/>
                <w:sz w:val="24"/>
                <w:szCs w:val="24"/>
              </w:rPr>
            </w:pPr>
            <w:del w:id="1877" w:author="瑞明 唐" w:date="2019-04-17T21:36: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878" w:author="瑞明 唐" w:date="2019-04-16T16:15:00Z">
              <w:r w:rsidR="00BB747F" w:rsidDel="00C71EF7">
                <w:rPr>
                  <w:noProof/>
                </w:rPr>
                <w:delText>98</w:delText>
              </w:r>
            </w:del>
            <w:del w:id="1879" w:author="瑞明 唐" w:date="2019-04-17T21:36:00Z">
              <w:r w:rsidDel="00AE787B">
                <w:fldChar w:fldCharType="end"/>
              </w:r>
              <w:r w:rsidDel="00AE787B">
                <w:rPr>
                  <w:rFonts w:hint="eastAsia"/>
                </w:rPr>
                <w:delText>表格边框设置</w:delText>
              </w:r>
            </w:del>
          </w:p>
        </w:tc>
        <w:tc>
          <w:tcPr>
            <w:tcW w:w="2843" w:type="dxa"/>
          </w:tcPr>
          <w:p w14:paraId="26A88FDC" w14:textId="77777777" w:rsidR="00AE787B" w:rsidRDefault="00450D5C">
            <w:pPr>
              <w:keepNext/>
              <w:jc w:val="center"/>
              <w:rPr>
                <w:ins w:id="1880" w:author="瑞明 唐" w:date="2019-04-17T21:36:00Z"/>
              </w:rPr>
            </w:pPr>
            <w:r>
              <w:rPr>
                <w:rFonts w:ascii="宋体" w:eastAsia="宋体" w:hAnsi="宋体" w:hint="eastAsia"/>
                <w:noProof/>
                <w:sz w:val="24"/>
                <w:szCs w:val="24"/>
              </w:rPr>
              <w:drawing>
                <wp:inline distT="0" distB="0" distL="0" distR="0" wp14:anchorId="595E0DF3" wp14:editId="1A674EB6">
                  <wp:extent cx="1951722" cy="1357719"/>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4-99.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56243" cy="1360864"/>
                          </a:xfrm>
                          <a:prstGeom prst="rect">
                            <a:avLst/>
                          </a:prstGeom>
                        </pic:spPr>
                      </pic:pic>
                    </a:graphicData>
                  </a:graphic>
                </wp:inline>
              </w:drawing>
            </w:r>
          </w:p>
          <w:p w14:paraId="602057C0" w14:textId="54D77787" w:rsidR="006C6FE5" w:rsidDel="00AE787B" w:rsidRDefault="00AE787B">
            <w:pPr>
              <w:pStyle w:val="a9"/>
              <w:jc w:val="center"/>
              <w:rPr>
                <w:del w:id="1881" w:author="瑞明 唐" w:date="2019-04-17T21:37:00Z"/>
              </w:rPr>
              <w:pPrChange w:id="1882" w:author="瑞明 唐" w:date="2019-04-17T21:37:00Z">
                <w:pPr>
                  <w:keepNext/>
                  <w:jc w:val="center"/>
                </w:pPr>
              </w:pPrChange>
            </w:pPr>
            <w:bookmarkStart w:id="1883" w:name="_Ref6429489"/>
            <w:ins w:id="1884"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885" w:author="瑞明 唐" w:date="2019-04-21T10:07:00Z">
              <w:r w:rsidR="00C93B02">
                <w:rPr>
                  <w:noProof/>
                </w:rPr>
                <w:t>110</w:t>
              </w:r>
            </w:ins>
            <w:ins w:id="1886" w:author="瑞明 唐" w:date="2019-04-17T21:36:00Z">
              <w:r>
                <w:fldChar w:fldCharType="end"/>
              </w:r>
              <w:r>
                <w:rPr>
                  <w:rFonts w:hint="eastAsia"/>
                </w:rPr>
                <w:t>表格底纹设置</w:t>
              </w:r>
            </w:ins>
            <w:bookmarkEnd w:id="1883"/>
          </w:p>
          <w:p w14:paraId="66476512" w14:textId="6468FC02" w:rsidR="00450D5C" w:rsidRDefault="006C6FE5" w:rsidP="00062BC7">
            <w:pPr>
              <w:pStyle w:val="a9"/>
              <w:jc w:val="center"/>
              <w:rPr>
                <w:rFonts w:ascii="宋体" w:eastAsia="宋体" w:hAnsi="宋体"/>
                <w:sz w:val="24"/>
                <w:szCs w:val="24"/>
              </w:rPr>
            </w:pPr>
            <w:del w:id="1887" w:author="瑞明 唐" w:date="2019-04-17T21:37: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888" w:author="瑞明 唐" w:date="2019-04-16T16:15:00Z">
              <w:r w:rsidR="00BB747F" w:rsidDel="00C71EF7">
                <w:rPr>
                  <w:noProof/>
                </w:rPr>
                <w:delText>99</w:delText>
              </w:r>
            </w:del>
            <w:del w:id="1889" w:author="瑞明 唐" w:date="2019-04-17T21:37:00Z">
              <w:r w:rsidDel="00AE787B">
                <w:fldChar w:fldCharType="end"/>
              </w:r>
              <w:r w:rsidDel="00AE787B">
                <w:rPr>
                  <w:rFonts w:hint="eastAsia"/>
                </w:rPr>
                <w:delText>表格底纹设置</w:delText>
              </w:r>
            </w:del>
          </w:p>
        </w:tc>
        <w:tc>
          <w:tcPr>
            <w:tcW w:w="2843" w:type="dxa"/>
          </w:tcPr>
          <w:p w14:paraId="451BEFD7" w14:textId="77777777" w:rsidR="00AE787B" w:rsidRDefault="00450D5C">
            <w:pPr>
              <w:keepNext/>
              <w:jc w:val="center"/>
              <w:rPr>
                <w:ins w:id="1890" w:author="瑞明 唐" w:date="2019-04-17T21:36:00Z"/>
              </w:rPr>
            </w:pPr>
            <w:r>
              <w:rPr>
                <w:rFonts w:ascii="宋体" w:eastAsia="宋体" w:hAnsi="宋体" w:hint="eastAsia"/>
                <w:noProof/>
                <w:sz w:val="24"/>
                <w:szCs w:val="24"/>
              </w:rPr>
              <w:drawing>
                <wp:inline distT="0" distB="0" distL="0" distR="0" wp14:anchorId="18708016" wp14:editId="4BE7D4BF">
                  <wp:extent cx="1496211" cy="417669"/>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4-100.png"/>
                          <pic:cNvPicPr/>
                        </pic:nvPicPr>
                        <pic:blipFill>
                          <a:blip r:embed="rId134">
                            <a:extLst>
                              <a:ext uri="{28A0092B-C50C-407E-A947-70E740481C1C}">
                                <a14:useLocalDpi xmlns:a14="http://schemas.microsoft.com/office/drawing/2010/main" val="0"/>
                              </a:ext>
                            </a:extLst>
                          </a:blip>
                          <a:stretch>
                            <a:fillRect/>
                          </a:stretch>
                        </pic:blipFill>
                        <pic:spPr>
                          <a:xfrm>
                            <a:off x="0" y="0"/>
                            <a:ext cx="1668905" cy="465877"/>
                          </a:xfrm>
                          <a:prstGeom prst="rect">
                            <a:avLst/>
                          </a:prstGeom>
                        </pic:spPr>
                      </pic:pic>
                    </a:graphicData>
                  </a:graphic>
                </wp:inline>
              </w:drawing>
            </w:r>
          </w:p>
          <w:p w14:paraId="64874AB2" w14:textId="26C14B75" w:rsidR="006C6FE5" w:rsidDel="00AE787B" w:rsidRDefault="00AE787B">
            <w:pPr>
              <w:pStyle w:val="a9"/>
              <w:jc w:val="center"/>
              <w:rPr>
                <w:del w:id="1891" w:author="瑞明 唐" w:date="2019-04-17T21:37:00Z"/>
              </w:rPr>
              <w:pPrChange w:id="1892" w:author="瑞明 唐" w:date="2019-04-17T21:37:00Z">
                <w:pPr>
                  <w:keepNext/>
                  <w:jc w:val="center"/>
                </w:pPr>
              </w:pPrChange>
            </w:pPr>
            <w:bookmarkStart w:id="1893" w:name="_Ref6429518"/>
            <w:ins w:id="1894"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895" w:author="瑞明 唐" w:date="2019-04-21T10:07:00Z">
              <w:r w:rsidR="00C93B02">
                <w:rPr>
                  <w:noProof/>
                </w:rPr>
                <w:t>111</w:t>
              </w:r>
            </w:ins>
            <w:ins w:id="1896" w:author="瑞明 唐" w:date="2019-04-17T21:36:00Z">
              <w:r>
                <w:fldChar w:fldCharType="end"/>
              </w:r>
              <w:r>
                <w:rPr>
                  <w:rFonts w:hint="eastAsia"/>
                </w:rPr>
                <w:t>表格样式设置</w:t>
              </w:r>
            </w:ins>
            <w:bookmarkEnd w:id="1893"/>
          </w:p>
          <w:p w14:paraId="5BFD4E03" w14:textId="6F7481FE" w:rsidR="00450D5C" w:rsidRDefault="006C6FE5" w:rsidP="00062BC7">
            <w:pPr>
              <w:pStyle w:val="a9"/>
              <w:jc w:val="center"/>
              <w:rPr>
                <w:rFonts w:ascii="宋体" w:eastAsia="宋体" w:hAnsi="宋体"/>
                <w:sz w:val="24"/>
                <w:szCs w:val="24"/>
              </w:rPr>
            </w:pPr>
            <w:del w:id="1897" w:author="瑞明 唐" w:date="2019-04-17T21:37: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898" w:author="瑞明 唐" w:date="2019-04-16T16:15:00Z">
              <w:r w:rsidR="00BB747F" w:rsidDel="00C71EF7">
                <w:rPr>
                  <w:noProof/>
                </w:rPr>
                <w:delText>100</w:delText>
              </w:r>
            </w:del>
            <w:del w:id="1899" w:author="瑞明 唐" w:date="2019-04-17T21:37:00Z">
              <w:r w:rsidDel="00AE787B">
                <w:fldChar w:fldCharType="end"/>
              </w:r>
              <w:r w:rsidDel="00AE787B">
                <w:rPr>
                  <w:rFonts w:hint="eastAsia"/>
                </w:rPr>
                <w:delText>表格样式设置</w:delText>
              </w:r>
            </w:del>
          </w:p>
        </w:tc>
      </w:tr>
    </w:tbl>
    <w:p w14:paraId="3E94E9E0" w14:textId="77777777" w:rsidR="00450D5C" w:rsidRPr="001A4179" w:rsidRDefault="00450D5C" w:rsidP="001A4179">
      <w:pPr>
        <w:rPr>
          <w:rFonts w:ascii="宋体" w:eastAsia="宋体" w:hAnsi="宋体"/>
          <w:sz w:val="24"/>
          <w:szCs w:val="24"/>
        </w:rPr>
      </w:pPr>
    </w:p>
    <w:p w14:paraId="482B56FE" w14:textId="38B138DC"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2</w:t>
      </w:r>
      <w:r w:rsidR="008423DB" w:rsidRPr="001A4179">
        <w:rPr>
          <w:rFonts w:ascii="宋体" w:eastAsia="宋体" w:hAnsi="宋体" w:hint="eastAsia"/>
          <w:sz w:val="24"/>
          <w:szCs w:val="24"/>
        </w:rPr>
        <w:t>设置底纹</w:t>
      </w:r>
    </w:p>
    <w:p w14:paraId="41B51F7F" w14:textId="61922348" w:rsidR="008423DB" w:rsidRPr="001A4179" w:rsidRDefault="00B25A21" w:rsidP="001A4179">
      <w:pPr>
        <w:pStyle w:val="a6"/>
        <w:numPr>
          <w:ilvl w:val="0"/>
          <w:numId w:val="23"/>
        </w:numPr>
        <w:ind w:left="0" w:firstLine="509"/>
        <w:rPr>
          <w:rFonts w:ascii="宋体" w:eastAsia="宋体" w:hAnsi="宋体"/>
          <w:sz w:val="24"/>
          <w:szCs w:val="24"/>
        </w:rPr>
      </w:pPr>
      <w:ins w:id="1900" w:author="瑞明 唐" w:date="2019-04-17T22:11:00Z">
        <w:r w:rsidRPr="00B25A21">
          <w:rPr>
            <w:rFonts w:ascii="宋体" w:eastAsia="宋体" w:hAnsi="宋体" w:hint="eastAsia"/>
            <w:sz w:val="24"/>
            <w:szCs w:val="24"/>
          </w:rPr>
          <w:t>选中要设置的表格，选择“图片工具”上下文选项卡下的“设计”分组中的“边框”下拉列表，单击“边框和底纹”按钮，如</w:t>
        </w:r>
      </w:ins>
      <w:ins w:id="1901" w:author="瑞明 唐" w:date="2019-04-17T22:12:00Z">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_Ref6431549 \h</w:instrText>
        </w:r>
        <w:r>
          <w:rPr>
            <w:rFonts w:ascii="宋体" w:eastAsia="宋体" w:hAnsi="宋体"/>
            <w:sz w:val="24"/>
            <w:szCs w:val="24"/>
          </w:rPr>
          <w:instrText xml:space="preserve"> </w:instrText>
        </w:r>
      </w:ins>
      <w:r>
        <w:rPr>
          <w:rFonts w:ascii="宋体" w:eastAsia="宋体" w:hAnsi="宋体"/>
          <w:sz w:val="24"/>
          <w:szCs w:val="24"/>
        </w:rPr>
      </w:r>
      <w:r>
        <w:rPr>
          <w:rFonts w:ascii="宋体" w:eastAsia="宋体" w:hAnsi="宋体"/>
          <w:sz w:val="24"/>
          <w:szCs w:val="24"/>
        </w:rPr>
        <w:fldChar w:fldCharType="separate"/>
      </w:r>
      <w:ins w:id="1902" w:author="瑞明 唐" w:date="2019-04-17T23:36:00Z">
        <w:r w:rsidR="00062BC7">
          <w:t xml:space="preserve">图4 - </w:t>
        </w:r>
        <w:r w:rsidR="00062BC7">
          <w:rPr>
            <w:noProof/>
          </w:rPr>
          <w:t>108</w:t>
        </w:r>
        <w:r w:rsidR="00062BC7">
          <w:rPr>
            <w:rFonts w:hint="eastAsia"/>
          </w:rPr>
          <w:t>设置表格边框</w:t>
        </w:r>
      </w:ins>
      <w:ins w:id="1903" w:author="瑞明 唐" w:date="2019-04-17T22:12:00Z">
        <w:r>
          <w:rPr>
            <w:rFonts w:ascii="宋体" w:eastAsia="宋体" w:hAnsi="宋体"/>
            <w:sz w:val="24"/>
            <w:szCs w:val="24"/>
          </w:rPr>
          <w:fldChar w:fldCharType="end"/>
        </w:r>
      </w:ins>
      <w:ins w:id="1904" w:author="瑞明 唐" w:date="2019-04-17T22:11:00Z">
        <w:r w:rsidRPr="00B25A21">
          <w:rPr>
            <w:rFonts w:ascii="宋体" w:eastAsia="宋体" w:hAnsi="宋体"/>
            <w:sz w:val="24"/>
            <w:szCs w:val="24"/>
          </w:rPr>
          <w:t>设置表格边框所示。</w:t>
        </w:r>
      </w:ins>
      <w:del w:id="1905" w:author="瑞明 唐" w:date="2019-04-17T22:11:00Z">
        <w:r w:rsidR="008423DB" w:rsidRPr="001A4179" w:rsidDel="00B25A21">
          <w:rPr>
            <w:rFonts w:ascii="宋体" w:eastAsia="宋体" w:hAnsi="宋体" w:hint="eastAsia"/>
            <w:sz w:val="24"/>
            <w:szCs w:val="24"/>
          </w:rPr>
          <w:delText>选中要设置的表格元素</w:delText>
        </w:r>
        <w:r w:rsidR="00555721" w:rsidDel="00B25A21">
          <w:rPr>
            <w:rFonts w:ascii="宋体" w:eastAsia="宋体" w:hAnsi="宋体" w:hint="eastAsia"/>
            <w:sz w:val="24"/>
            <w:szCs w:val="24"/>
          </w:rPr>
          <w:delText>，</w:delText>
        </w:r>
        <w:r w:rsidR="008423DB" w:rsidRPr="001A4179" w:rsidDel="00B25A21">
          <w:rPr>
            <w:rFonts w:ascii="宋体" w:eastAsia="宋体" w:hAnsi="宋体" w:hint="eastAsia"/>
            <w:sz w:val="24"/>
            <w:szCs w:val="24"/>
          </w:rPr>
          <w:delText>选择“设计”选项卡下的“绘图边框”功能区</w:delText>
        </w:r>
        <w:r w:rsidR="00555721" w:rsidDel="00B25A21">
          <w:rPr>
            <w:rFonts w:ascii="宋体" w:eastAsia="宋体" w:hAnsi="宋体" w:hint="eastAsia"/>
            <w:sz w:val="24"/>
            <w:szCs w:val="24"/>
          </w:rPr>
          <w:delText>，</w:delText>
        </w:r>
        <w:r w:rsidR="008423DB" w:rsidRPr="001A4179" w:rsidDel="00B25A21">
          <w:rPr>
            <w:rFonts w:ascii="宋体" w:eastAsia="宋体" w:hAnsi="宋体" w:hint="eastAsia"/>
            <w:sz w:val="24"/>
            <w:szCs w:val="24"/>
          </w:rPr>
          <w:delText>单击“边框和底纹”按钮</w:delText>
        </w:r>
      </w:del>
      <w:r w:rsidR="00555721">
        <w:rPr>
          <w:rFonts w:ascii="宋体" w:eastAsia="宋体" w:hAnsi="宋体" w:hint="eastAsia"/>
          <w:sz w:val="24"/>
          <w:szCs w:val="24"/>
        </w:rPr>
        <w:t>，</w:t>
      </w:r>
      <w:r w:rsidR="008423DB" w:rsidRPr="001A4179">
        <w:rPr>
          <w:rFonts w:ascii="宋体" w:eastAsia="宋体" w:hAnsi="宋体" w:hint="eastAsia"/>
          <w:sz w:val="24"/>
          <w:szCs w:val="24"/>
        </w:rPr>
        <w:t>如</w:t>
      </w:r>
      <w:ins w:id="1906" w:author="瑞明 唐" w:date="2019-04-17T22:13:00Z">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_Ref6429473 \h</w:instrText>
        </w:r>
        <w:r>
          <w:rPr>
            <w:rFonts w:ascii="宋体" w:eastAsia="宋体" w:hAnsi="宋体"/>
            <w:sz w:val="24"/>
            <w:szCs w:val="24"/>
          </w:rPr>
          <w:instrText xml:space="preserve"> </w:instrText>
        </w:r>
      </w:ins>
      <w:r>
        <w:rPr>
          <w:rFonts w:ascii="宋体" w:eastAsia="宋体" w:hAnsi="宋体"/>
          <w:sz w:val="24"/>
          <w:szCs w:val="24"/>
        </w:rPr>
      </w:r>
      <w:r>
        <w:rPr>
          <w:rFonts w:ascii="宋体" w:eastAsia="宋体" w:hAnsi="宋体"/>
          <w:sz w:val="24"/>
          <w:szCs w:val="24"/>
        </w:rPr>
        <w:fldChar w:fldCharType="separate"/>
      </w:r>
      <w:ins w:id="1907" w:author="瑞明 唐" w:date="2019-04-17T23:36:00Z">
        <w:r w:rsidR="00062BC7">
          <w:t xml:space="preserve">图4 - </w:t>
        </w:r>
        <w:r w:rsidR="00062BC7">
          <w:rPr>
            <w:noProof/>
          </w:rPr>
          <w:t>109</w:t>
        </w:r>
        <w:r w:rsidR="00062BC7">
          <w:rPr>
            <w:rFonts w:hint="eastAsia"/>
          </w:rPr>
          <w:t>表格边框设置</w:t>
        </w:r>
      </w:ins>
      <w:ins w:id="1908" w:author="瑞明 唐" w:date="2019-04-17T22:13:00Z">
        <w:r>
          <w:rPr>
            <w:rFonts w:ascii="宋体" w:eastAsia="宋体" w:hAnsi="宋体"/>
            <w:sz w:val="24"/>
            <w:szCs w:val="24"/>
          </w:rPr>
          <w:fldChar w:fldCharType="end"/>
        </w:r>
      </w:ins>
      <w:del w:id="1909" w:author="瑞明 唐" w:date="2019-04-17T21:37:00Z">
        <w:r w:rsidR="008423DB" w:rsidRPr="001A4179" w:rsidDel="00AE787B">
          <w:rPr>
            <w:rFonts w:ascii="宋体" w:eastAsia="宋体" w:hAnsi="宋体" w:hint="eastAsia"/>
            <w:sz w:val="24"/>
            <w:szCs w:val="24"/>
          </w:rPr>
          <w:delText>图</w:delText>
        </w:r>
        <w:r w:rsidR="008423DB"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450D5C" w:rsidRPr="001A4179" w:rsidDel="00AE787B">
          <w:rPr>
            <w:rFonts w:ascii="宋体" w:eastAsia="宋体" w:hAnsi="宋体"/>
            <w:sz w:val="24"/>
            <w:szCs w:val="24"/>
          </w:rPr>
          <w:delText>9</w:delText>
        </w:r>
        <w:r w:rsidR="00450D5C" w:rsidDel="00AE787B">
          <w:rPr>
            <w:rFonts w:ascii="宋体" w:eastAsia="宋体" w:hAnsi="宋体"/>
            <w:sz w:val="24"/>
            <w:szCs w:val="24"/>
          </w:rPr>
          <w:delText>7</w:delText>
        </w:r>
      </w:del>
      <w:r w:rsidR="008423DB" w:rsidRPr="001A4179">
        <w:rPr>
          <w:rFonts w:ascii="宋体" w:eastAsia="宋体" w:hAnsi="宋体" w:hint="eastAsia"/>
          <w:sz w:val="24"/>
          <w:szCs w:val="24"/>
        </w:rPr>
        <w:t>所示。</w:t>
      </w:r>
    </w:p>
    <w:p w14:paraId="5C862114" w14:textId="199C817B"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Pr="001A4179">
        <w:rPr>
          <w:rFonts w:ascii="宋体" w:eastAsia="宋体" w:hAnsi="宋体" w:hint="eastAsia"/>
          <w:sz w:val="24"/>
          <w:szCs w:val="24"/>
        </w:rPr>
        <w:t>选择“底纹”选项卡</w:t>
      </w:r>
      <w:r w:rsidR="00555721">
        <w:rPr>
          <w:rFonts w:ascii="宋体" w:eastAsia="宋体" w:hAnsi="宋体" w:hint="eastAsia"/>
          <w:sz w:val="24"/>
          <w:szCs w:val="24"/>
        </w:rPr>
        <w:t>，</w:t>
      </w:r>
      <w:r w:rsidRPr="001A4179">
        <w:rPr>
          <w:rFonts w:ascii="宋体" w:eastAsia="宋体" w:hAnsi="宋体" w:hint="eastAsia"/>
          <w:sz w:val="24"/>
          <w:szCs w:val="24"/>
        </w:rPr>
        <w:t>可以对文字</w:t>
      </w:r>
      <w:r w:rsidR="00555721">
        <w:rPr>
          <w:rFonts w:ascii="宋体" w:eastAsia="宋体" w:hAnsi="宋体" w:hint="eastAsia"/>
          <w:sz w:val="24"/>
          <w:szCs w:val="24"/>
        </w:rPr>
        <w:t>、</w:t>
      </w:r>
      <w:r w:rsidRPr="001A4179">
        <w:rPr>
          <w:rFonts w:ascii="宋体" w:eastAsia="宋体" w:hAnsi="宋体" w:hint="eastAsia"/>
          <w:sz w:val="24"/>
          <w:szCs w:val="24"/>
        </w:rPr>
        <w:t>段落</w:t>
      </w:r>
      <w:r w:rsidR="00555721">
        <w:rPr>
          <w:rFonts w:ascii="宋体" w:eastAsia="宋体" w:hAnsi="宋体" w:hint="eastAsia"/>
          <w:sz w:val="24"/>
          <w:szCs w:val="24"/>
        </w:rPr>
        <w:t>、</w:t>
      </w:r>
      <w:r w:rsidRPr="001A4179">
        <w:rPr>
          <w:rFonts w:ascii="宋体" w:eastAsia="宋体" w:hAnsi="宋体" w:hint="eastAsia"/>
          <w:sz w:val="24"/>
          <w:szCs w:val="24"/>
        </w:rPr>
        <w:t>单元格和表格的底纹进行设置</w:t>
      </w:r>
      <w:r w:rsidR="00555721">
        <w:rPr>
          <w:rFonts w:ascii="宋体" w:eastAsia="宋体" w:hAnsi="宋体" w:hint="eastAsia"/>
          <w:sz w:val="24"/>
          <w:szCs w:val="24"/>
        </w:rPr>
        <w:t>，</w:t>
      </w:r>
      <w:r w:rsidRPr="001A4179">
        <w:rPr>
          <w:rFonts w:ascii="宋体" w:eastAsia="宋体" w:hAnsi="宋体" w:hint="eastAsia"/>
          <w:sz w:val="24"/>
          <w:szCs w:val="24"/>
        </w:rPr>
        <w:t>如</w:t>
      </w:r>
      <w:ins w:id="1910" w:author="瑞明 唐" w:date="2019-04-17T21:39: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_Ref6429489 \h</w:instrText>
        </w:r>
        <w:r w:rsidR="00AE787B">
          <w:rPr>
            <w:rFonts w:ascii="宋体" w:eastAsia="宋体" w:hAnsi="宋体"/>
            <w:sz w:val="24"/>
            <w:szCs w:val="24"/>
          </w:rPr>
          <w:instrText xml:space="preserve"> </w:instrText>
        </w:r>
      </w:ins>
      <w:r w:rsidR="00AE787B">
        <w:rPr>
          <w:rFonts w:ascii="宋体" w:eastAsia="宋体" w:hAnsi="宋体"/>
          <w:sz w:val="24"/>
          <w:szCs w:val="24"/>
        </w:rPr>
      </w:r>
      <w:r w:rsidR="00AE787B">
        <w:rPr>
          <w:rFonts w:ascii="宋体" w:eastAsia="宋体" w:hAnsi="宋体"/>
          <w:sz w:val="24"/>
          <w:szCs w:val="24"/>
        </w:rPr>
        <w:fldChar w:fldCharType="separate"/>
      </w:r>
      <w:ins w:id="1911" w:author="瑞明 唐" w:date="2019-04-17T23:36:00Z">
        <w:r w:rsidR="00062BC7">
          <w:t xml:space="preserve">图4 - </w:t>
        </w:r>
        <w:r w:rsidR="00062BC7">
          <w:rPr>
            <w:noProof/>
          </w:rPr>
          <w:t>110</w:t>
        </w:r>
        <w:r w:rsidR="00062BC7">
          <w:rPr>
            <w:rFonts w:hint="eastAsia"/>
          </w:rPr>
          <w:t>表格底纹设置</w:t>
        </w:r>
      </w:ins>
      <w:ins w:id="1912" w:author="瑞明 唐" w:date="2019-04-17T21:39:00Z">
        <w:r w:rsidR="00AE787B">
          <w:rPr>
            <w:rFonts w:ascii="宋体" w:eastAsia="宋体" w:hAnsi="宋体"/>
            <w:sz w:val="24"/>
            <w:szCs w:val="24"/>
          </w:rPr>
          <w:fldChar w:fldCharType="end"/>
        </w:r>
      </w:ins>
      <w:del w:id="1913" w:author="瑞明 唐" w:date="2019-04-17T21:39:00Z">
        <w:r w:rsidRPr="001A4179" w:rsidDel="00AE787B">
          <w:rPr>
            <w:rFonts w:ascii="宋体" w:eastAsia="宋体" w:hAnsi="宋体" w:hint="eastAsia"/>
            <w:sz w:val="24"/>
            <w:szCs w:val="24"/>
          </w:rPr>
          <w:delText>图</w:delText>
        </w:r>
        <w:r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Pr="001A4179" w:rsidDel="00AE787B">
          <w:rPr>
            <w:rFonts w:ascii="宋体" w:eastAsia="宋体" w:hAnsi="宋体"/>
            <w:sz w:val="24"/>
            <w:szCs w:val="24"/>
          </w:rPr>
          <w:delText>9</w:delText>
        </w:r>
        <w:r w:rsidR="00450D5C" w:rsidDel="00AE787B">
          <w:rPr>
            <w:rFonts w:ascii="宋体" w:eastAsia="宋体" w:hAnsi="宋体"/>
            <w:sz w:val="24"/>
            <w:szCs w:val="24"/>
          </w:rPr>
          <w:delText>9</w:delText>
        </w:r>
      </w:del>
      <w:r w:rsidRPr="001A4179">
        <w:rPr>
          <w:rFonts w:ascii="宋体" w:eastAsia="宋体" w:hAnsi="宋体" w:hint="eastAsia"/>
          <w:sz w:val="24"/>
          <w:szCs w:val="24"/>
        </w:rPr>
        <w:t>所示。</w:t>
      </w:r>
    </w:p>
    <w:p w14:paraId="20AFE338" w14:textId="099E9C63" w:rsidR="008423DB" w:rsidRPr="001A4179" w:rsidRDefault="008423DB" w:rsidP="0063621D">
      <w:pPr>
        <w:ind w:firstLineChars="200" w:firstLine="509"/>
        <w:rPr>
          <w:rFonts w:ascii="宋体" w:eastAsia="宋体" w:hAnsi="宋体"/>
          <w:sz w:val="24"/>
          <w:szCs w:val="24"/>
        </w:rPr>
      </w:pPr>
      <w:r w:rsidRPr="001A4179">
        <w:rPr>
          <w:rFonts w:ascii="宋体" w:eastAsia="宋体" w:hAnsi="宋体" w:hint="eastAsia"/>
          <w:sz w:val="24"/>
          <w:szCs w:val="24"/>
        </w:rPr>
        <w:t>除了上述方法外</w:t>
      </w:r>
      <w:r w:rsidR="00555721">
        <w:rPr>
          <w:rFonts w:ascii="宋体" w:eastAsia="宋体" w:hAnsi="宋体" w:hint="eastAsia"/>
          <w:sz w:val="24"/>
          <w:szCs w:val="24"/>
        </w:rPr>
        <w:t>，</w:t>
      </w:r>
      <w:r w:rsidRPr="001A4179">
        <w:rPr>
          <w:rFonts w:ascii="宋体" w:eastAsia="宋体" w:hAnsi="宋体" w:hint="eastAsia"/>
          <w:sz w:val="24"/>
          <w:szCs w:val="24"/>
        </w:rPr>
        <w:t>边框和底纹的设置</w:t>
      </w:r>
      <w:r w:rsidR="00555721">
        <w:rPr>
          <w:rFonts w:ascii="宋体" w:eastAsia="宋体" w:hAnsi="宋体" w:hint="eastAsia"/>
          <w:sz w:val="24"/>
          <w:szCs w:val="24"/>
        </w:rPr>
        <w:t>，</w:t>
      </w:r>
      <w:r w:rsidRPr="001A4179">
        <w:rPr>
          <w:rFonts w:ascii="宋体" w:eastAsia="宋体" w:hAnsi="宋体" w:hint="eastAsia"/>
          <w:sz w:val="24"/>
          <w:szCs w:val="24"/>
        </w:rPr>
        <w:t>也可以在“设计”选项卡下的“表格样式”功能区中</w:t>
      </w:r>
      <w:r w:rsidR="0063621D" w:rsidRPr="001A4179">
        <w:rPr>
          <w:rFonts w:ascii="宋体" w:eastAsia="宋体" w:hAnsi="宋体" w:hint="eastAsia"/>
          <w:sz w:val="24"/>
          <w:szCs w:val="24"/>
        </w:rPr>
        <w:t>快速</w:t>
      </w:r>
      <w:r w:rsidRPr="001A4179">
        <w:rPr>
          <w:rFonts w:ascii="宋体" w:eastAsia="宋体" w:hAnsi="宋体" w:hint="eastAsia"/>
          <w:sz w:val="24"/>
          <w:szCs w:val="24"/>
        </w:rPr>
        <w:t>设置</w:t>
      </w:r>
      <w:r w:rsidR="00555721">
        <w:rPr>
          <w:rFonts w:ascii="宋体" w:eastAsia="宋体" w:hAnsi="宋体" w:hint="eastAsia"/>
          <w:sz w:val="24"/>
          <w:szCs w:val="24"/>
        </w:rPr>
        <w:t>，</w:t>
      </w:r>
      <w:r w:rsidRPr="001A4179">
        <w:rPr>
          <w:rFonts w:ascii="宋体" w:eastAsia="宋体" w:hAnsi="宋体" w:hint="eastAsia"/>
          <w:sz w:val="24"/>
          <w:szCs w:val="24"/>
        </w:rPr>
        <w:t>如</w:t>
      </w:r>
      <w:ins w:id="1914" w:author="瑞明 唐" w:date="2019-04-17T21:38: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_Ref6429518 \h</w:instrText>
        </w:r>
        <w:r w:rsidR="00AE787B">
          <w:rPr>
            <w:rFonts w:ascii="宋体" w:eastAsia="宋体" w:hAnsi="宋体"/>
            <w:sz w:val="24"/>
            <w:szCs w:val="24"/>
          </w:rPr>
          <w:instrText xml:space="preserve"> </w:instrText>
        </w:r>
      </w:ins>
      <w:r w:rsidR="00AE787B">
        <w:rPr>
          <w:rFonts w:ascii="宋体" w:eastAsia="宋体" w:hAnsi="宋体"/>
          <w:sz w:val="24"/>
          <w:szCs w:val="24"/>
        </w:rPr>
      </w:r>
      <w:r w:rsidR="00AE787B">
        <w:rPr>
          <w:rFonts w:ascii="宋体" w:eastAsia="宋体" w:hAnsi="宋体"/>
          <w:sz w:val="24"/>
          <w:szCs w:val="24"/>
        </w:rPr>
        <w:fldChar w:fldCharType="separate"/>
      </w:r>
      <w:ins w:id="1915" w:author="瑞明 唐" w:date="2019-04-17T23:36:00Z">
        <w:r w:rsidR="00062BC7">
          <w:t xml:space="preserve">图4 - </w:t>
        </w:r>
        <w:r w:rsidR="00062BC7">
          <w:rPr>
            <w:noProof/>
          </w:rPr>
          <w:t>111</w:t>
        </w:r>
        <w:r w:rsidR="00062BC7">
          <w:rPr>
            <w:rFonts w:hint="eastAsia"/>
          </w:rPr>
          <w:t>表格样式设置</w:t>
        </w:r>
      </w:ins>
      <w:ins w:id="1916" w:author="瑞明 唐" w:date="2019-04-17T21:38:00Z">
        <w:r w:rsidR="00AE787B">
          <w:rPr>
            <w:rFonts w:ascii="宋体" w:eastAsia="宋体" w:hAnsi="宋体"/>
            <w:sz w:val="24"/>
            <w:szCs w:val="24"/>
          </w:rPr>
          <w:fldChar w:fldCharType="end"/>
        </w:r>
      </w:ins>
      <w:del w:id="1917" w:author="瑞明 唐" w:date="2019-04-17T21:38:00Z">
        <w:r w:rsidRPr="001A4179" w:rsidDel="00AE787B">
          <w:rPr>
            <w:rFonts w:ascii="宋体" w:eastAsia="宋体" w:hAnsi="宋体" w:hint="eastAsia"/>
            <w:sz w:val="24"/>
            <w:szCs w:val="24"/>
          </w:rPr>
          <w:delText>图</w:delText>
        </w:r>
        <w:r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450D5C" w:rsidDel="00AE787B">
          <w:rPr>
            <w:rFonts w:ascii="宋体" w:eastAsia="宋体" w:hAnsi="宋体"/>
            <w:sz w:val="24"/>
            <w:szCs w:val="24"/>
          </w:rPr>
          <w:delText>100</w:delText>
        </w:r>
      </w:del>
      <w:r w:rsidRPr="001A4179">
        <w:rPr>
          <w:rFonts w:ascii="宋体" w:eastAsia="宋体" w:hAnsi="宋体" w:hint="eastAsia"/>
          <w:sz w:val="24"/>
          <w:szCs w:val="24"/>
        </w:rPr>
        <w:t>所示。</w:t>
      </w:r>
    </w:p>
    <w:p w14:paraId="16ACA4DA" w14:textId="255E8E9D" w:rsidR="007A52AD" w:rsidRPr="001A4179" w:rsidRDefault="0063621D" w:rsidP="0063621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7</w:t>
      </w:r>
      <w:r w:rsidR="007A52AD" w:rsidRPr="001A4179">
        <w:rPr>
          <w:rFonts w:ascii="宋体" w:eastAsia="宋体" w:hAnsi="宋体"/>
        </w:rPr>
        <w:t xml:space="preserve"> 利用样式设置</w:t>
      </w:r>
    </w:p>
    <w:p w14:paraId="783CF9F0" w14:textId="260FB88E" w:rsidR="0063621D" w:rsidRPr="001A4179" w:rsidRDefault="00FA1EEB" w:rsidP="00FA1EEB">
      <w:pPr>
        <w:ind w:firstLineChars="200" w:firstLine="509"/>
        <w:rPr>
          <w:rFonts w:ascii="宋体" w:eastAsia="宋体" w:hAnsi="宋体"/>
          <w:sz w:val="24"/>
          <w:szCs w:val="24"/>
        </w:rPr>
      </w:pPr>
      <w:r w:rsidRPr="001A4179">
        <w:rPr>
          <w:rFonts w:ascii="宋体" w:eastAsia="宋体" w:hAnsi="宋体" w:hint="eastAsia"/>
          <w:sz w:val="24"/>
          <w:szCs w:val="24"/>
        </w:rPr>
        <w:t>选中表格的任何地方</w:t>
      </w:r>
      <w:r w:rsidR="00555721">
        <w:rPr>
          <w:rFonts w:ascii="宋体" w:eastAsia="宋体" w:hAnsi="宋体" w:hint="eastAsia"/>
          <w:sz w:val="24"/>
          <w:szCs w:val="24"/>
        </w:rPr>
        <w:t>，</w:t>
      </w:r>
      <w:r w:rsidRPr="001A4179">
        <w:rPr>
          <w:rFonts w:ascii="宋体" w:eastAsia="宋体" w:hAnsi="宋体" w:hint="eastAsia"/>
          <w:sz w:val="24"/>
          <w:szCs w:val="24"/>
        </w:rPr>
        <w:t>选中“设计”下的“表格样式”功能区里的“其他”按钮</w:t>
      </w:r>
      <w:r w:rsidR="00555721">
        <w:rPr>
          <w:rFonts w:ascii="宋体" w:eastAsia="宋体" w:hAnsi="宋体" w:hint="eastAsia"/>
          <w:sz w:val="24"/>
          <w:szCs w:val="24"/>
        </w:rPr>
        <w:t>，</w:t>
      </w:r>
      <w:r w:rsidRPr="001A4179">
        <w:rPr>
          <w:rFonts w:ascii="宋体" w:eastAsia="宋体" w:hAnsi="宋体" w:hint="eastAsia"/>
          <w:sz w:val="24"/>
          <w:szCs w:val="24"/>
        </w:rPr>
        <w:t>可以快速应用</w:t>
      </w:r>
      <w:r w:rsidRPr="001A4179">
        <w:rPr>
          <w:rFonts w:ascii="宋体" w:eastAsia="宋体" w:hAnsi="宋体"/>
          <w:sz w:val="24"/>
          <w:szCs w:val="24"/>
        </w:rPr>
        <w:t xml:space="preserve"> Word内置的表格样式</w:t>
      </w:r>
      <w:r w:rsidR="00555721">
        <w:rPr>
          <w:rFonts w:ascii="宋体" w:eastAsia="宋体" w:hAnsi="宋体"/>
          <w:sz w:val="24"/>
          <w:szCs w:val="24"/>
        </w:rPr>
        <w:t>，</w:t>
      </w:r>
      <w:r w:rsidRPr="001A4179">
        <w:rPr>
          <w:rFonts w:ascii="宋体" w:eastAsia="宋体" w:hAnsi="宋体"/>
          <w:sz w:val="24"/>
          <w:szCs w:val="24"/>
        </w:rPr>
        <w:t>如</w:t>
      </w:r>
      <w:ins w:id="1918" w:author="瑞明 唐" w:date="2019-04-17T22:58:00Z">
        <w:r w:rsidR="009C04E2">
          <w:rPr>
            <w:rFonts w:ascii="宋体" w:eastAsia="宋体" w:hAnsi="宋体"/>
            <w:sz w:val="24"/>
            <w:szCs w:val="24"/>
          </w:rPr>
          <w:fldChar w:fldCharType="begin"/>
        </w:r>
        <w:r w:rsidR="009C04E2">
          <w:rPr>
            <w:rFonts w:ascii="宋体" w:eastAsia="宋体" w:hAnsi="宋体"/>
            <w:sz w:val="24"/>
            <w:szCs w:val="24"/>
          </w:rPr>
          <w:instrText xml:space="preserve"> REF _Ref6434331 \h </w:instrText>
        </w:r>
      </w:ins>
      <w:r w:rsidR="009C04E2">
        <w:rPr>
          <w:rFonts w:ascii="宋体" w:eastAsia="宋体" w:hAnsi="宋体"/>
          <w:sz w:val="24"/>
          <w:szCs w:val="24"/>
        </w:rPr>
      </w:r>
      <w:r w:rsidR="009C04E2">
        <w:rPr>
          <w:rFonts w:ascii="宋体" w:eastAsia="宋体" w:hAnsi="宋体"/>
          <w:sz w:val="24"/>
          <w:szCs w:val="24"/>
        </w:rPr>
        <w:fldChar w:fldCharType="separate"/>
      </w:r>
      <w:ins w:id="1919" w:author="瑞明 唐" w:date="2019-04-17T23:36:00Z">
        <w:r w:rsidR="00062BC7">
          <w:t xml:space="preserve">图4 - </w:t>
        </w:r>
        <w:r w:rsidR="00062BC7">
          <w:rPr>
            <w:noProof/>
          </w:rPr>
          <w:t>112</w:t>
        </w:r>
        <w:r w:rsidR="00062BC7">
          <w:rPr>
            <w:rFonts w:hint="eastAsia"/>
          </w:rPr>
          <w:t>表格内置样式</w:t>
        </w:r>
      </w:ins>
      <w:ins w:id="1920" w:author="瑞明 唐" w:date="2019-04-17T22:58:00Z">
        <w:r w:rsidR="009C04E2">
          <w:rPr>
            <w:rFonts w:ascii="宋体" w:eastAsia="宋体" w:hAnsi="宋体"/>
            <w:sz w:val="24"/>
            <w:szCs w:val="24"/>
          </w:rPr>
          <w:fldChar w:fldCharType="end"/>
        </w:r>
      </w:ins>
      <w:del w:id="1921" w:author="瑞明 唐" w:date="2019-04-17T22:58:00Z">
        <w:r w:rsidRPr="001A4179" w:rsidDel="009C04E2">
          <w:rPr>
            <w:rFonts w:ascii="宋体" w:eastAsia="宋体" w:hAnsi="宋体"/>
            <w:sz w:val="24"/>
            <w:szCs w:val="24"/>
          </w:rPr>
          <w:delText>图4</w:delText>
        </w:r>
        <w:r w:rsidR="00D96DA5" w:rsidDel="009C04E2">
          <w:rPr>
            <w:rFonts w:ascii="宋体" w:eastAsia="宋体" w:hAnsi="宋体"/>
            <w:sz w:val="24"/>
            <w:szCs w:val="24"/>
          </w:rPr>
          <w:delText>-</w:delText>
        </w:r>
        <w:r w:rsidR="006C6FE5" w:rsidDel="009C04E2">
          <w:rPr>
            <w:rFonts w:ascii="宋体" w:eastAsia="宋体" w:hAnsi="宋体"/>
            <w:sz w:val="24"/>
            <w:szCs w:val="24"/>
          </w:rPr>
          <w:delText>101</w:delText>
        </w:r>
      </w:del>
      <w:r w:rsidRPr="001A4179">
        <w:rPr>
          <w:rFonts w:ascii="宋体" w:eastAsia="宋体" w:hAnsi="宋体" w:hint="eastAsia"/>
          <w:sz w:val="24"/>
          <w:szCs w:val="24"/>
        </w:rPr>
        <w:t>所示。内置样式库包含了很多样式</w:t>
      </w:r>
      <w:r w:rsidR="00555721">
        <w:rPr>
          <w:rFonts w:ascii="宋体" w:eastAsia="宋体" w:hAnsi="宋体" w:hint="eastAsia"/>
          <w:sz w:val="24"/>
          <w:szCs w:val="24"/>
        </w:rPr>
        <w:t>，</w:t>
      </w:r>
      <w:r w:rsidRPr="001A4179">
        <w:rPr>
          <w:rFonts w:ascii="宋体" w:eastAsia="宋体" w:hAnsi="宋体" w:hint="eastAsia"/>
          <w:sz w:val="24"/>
          <w:szCs w:val="24"/>
        </w:rPr>
        <w:t>在设计表格时</w:t>
      </w:r>
      <w:r w:rsidR="00555721">
        <w:rPr>
          <w:rFonts w:ascii="宋体" w:eastAsia="宋体" w:hAnsi="宋体" w:hint="eastAsia"/>
          <w:sz w:val="24"/>
          <w:szCs w:val="24"/>
        </w:rPr>
        <w:t>，</w:t>
      </w:r>
      <w:r w:rsidRPr="001A4179">
        <w:rPr>
          <w:rFonts w:ascii="宋体" w:eastAsia="宋体" w:hAnsi="宋体" w:hint="eastAsia"/>
          <w:sz w:val="24"/>
          <w:szCs w:val="24"/>
        </w:rPr>
        <w:t>可以快速选择一种样式应用。如</w:t>
      </w:r>
      <w:ins w:id="1922" w:author="瑞明 唐" w:date="2019-04-17T23:24:00Z">
        <w:r w:rsidR="00205CAE">
          <w:rPr>
            <w:rFonts w:ascii="宋体" w:eastAsia="宋体" w:hAnsi="宋体"/>
            <w:sz w:val="24"/>
            <w:szCs w:val="24"/>
          </w:rPr>
          <w:fldChar w:fldCharType="begin"/>
        </w:r>
        <w:r w:rsidR="00205CAE">
          <w:rPr>
            <w:rFonts w:ascii="宋体" w:eastAsia="宋体" w:hAnsi="宋体"/>
            <w:sz w:val="24"/>
            <w:szCs w:val="24"/>
          </w:rPr>
          <w:instrText xml:space="preserve"> </w:instrText>
        </w:r>
        <w:r w:rsidR="00205CAE">
          <w:rPr>
            <w:rFonts w:ascii="宋体" w:eastAsia="宋体" w:hAnsi="宋体" w:hint="eastAsia"/>
            <w:sz w:val="24"/>
            <w:szCs w:val="24"/>
          </w:rPr>
          <w:instrText>REF _Ref6435898 \h</w:instrText>
        </w:r>
        <w:r w:rsidR="00205CAE">
          <w:rPr>
            <w:rFonts w:ascii="宋体" w:eastAsia="宋体" w:hAnsi="宋体"/>
            <w:sz w:val="24"/>
            <w:szCs w:val="24"/>
          </w:rPr>
          <w:instrText xml:space="preserve"> </w:instrText>
        </w:r>
      </w:ins>
      <w:r w:rsidR="00205CAE">
        <w:rPr>
          <w:rFonts w:ascii="宋体" w:eastAsia="宋体" w:hAnsi="宋体"/>
          <w:sz w:val="24"/>
          <w:szCs w:val="24"/>
        </w:rPr>
      </w:r>
      <w:r w:rsidR="00205CAE">
        <w:rPr>
          <w:rFonts w:ascii="宋体" w:eastAsia="宋体" w:hAnsi="宋体"/>
          <w:sz w:val="24"/>
          <w:szCs w:val="24"/>
        </w:rPr>
        <w:fldChar w:fldCharType="separate"/>
      </w:r>
      <w:ins w:id="1923" w:author="瑞明 唐" w:date="2019-04-17T23:36:00Z">
        <w:r w:rsidR="00062BC7">
          <w:t xml:space="preserve">图4 - </w:t>
        </w:r>
        <w:r w:rsidR="00062BC7">
          <w:rPr>
            <w:noProof/>
          </w:rPr>
          <w:t>113</w:t>
        </w:r>
        <w:r w:rsidR="00062BC7">
          <w:rPr>
            <w:rFonts w:hint="eastAsia"/>
          </w:rPr>
          <w:t>更多表格样式</w:t>
        </w:r>
      </w:ins>
      <w:ins w:id="1924" w:author="瑞明 唐" w:date="2019-04-17T23:24:00Z">
        <w:r w:rsidR="00205CAE">
          <w:rPr>
            <w:rFonts w:ascii="宋体" w:eastAsia="宋体" w:hAnsi="宋体"/>
            <w:sz w:val="24"/>
            <w:szCs w:val="24"/>
          </w:rPr>
          <w:fldChar w:fldCharType="end"/>
        </w:r>
      </w:ins>
      <w:del w:id="1925" w:author="瑞明 唐" w:date="2019-04-17T23:24:00Z">
        <w:r w:rsidRPr="001A4179" w:rsidDel="00205CAE">
          <w:rPr>
            <w:rFonts w:ascii="宋体" w:eastAsia="宋体" w:hAnsi="宋体" w:hint="eastAsia"/>
            <w:sz w:val="24"/>
            <w:szCs w:val="24"/>
          </w:rPr>
          <w:delText>图</w:delText>
        </w:r>
        <w:r w:rsidRPr="001A4179" w:rsidDel="00205CAE">
          <w:rPr>
            <w:rFonts w:ascii="宋体" w:eastAsia="宋体" w:hAnsi="宋体"/>
            <w:sz w:val="24"/>
            <w:szCs w:val="24"/>
          </w:rPr>
          <w:delText>4</w:delText>
        </w:r>
        <w:r w:rsidR="00D96DA5" w:rsidDel="00205CAE">
          <w:rPr>
            <w:rFonts w:ascii="宋体" w:eastAsia="宋体" w:hAnsi="宋体"/>
            <w:sz w:val="24"/>
            <w:szCs w:val="24"/>
          </w:rPr>
          <w:delText>-</w:delText>
        </w:r>
        <w:r w:rsidR="006C6FE5" w:rsidDel="00205CAE">
          <w:rPr>
            <w:rFonts w:ascii="宋体" w:eastAsia="宋体" w:hAnsi="宋体"/>
            <w:sz w:val="24"/>
            <w:szCs w:val="24"/>
          </w:rPr>
          <w:delText>102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C6FE5" w14:paraId="3690F145" w14:textId="77777777" w:rsidTr="001A4179">
        <w:tc>
          <w:tcPr>
            <w:tcW w:w="8528" w:type="dxa"/>
          </w:tcPr>
          <w:p w14:paraId="153F5B61" w14:textId="77777777" w:rsidR="009C04E2" w:rsidRDefault="006C6FE5" w:rsidP="00062BC7">
            <w:pPr>
              <w:keepNext/>
              <w:jc w:val="center"/>
              <w:rPr>
                <w:ins w:id="1926" w:author="瑞明 唐" w:date="2019-04-17T22:58:00Z"/>
              </w:rPr>
            </w:pPr>
            <w:r>
              <w:rPr>
                <w:rFonts w:ascii="宋体" w:eastAsia="宋体" w:hAnsi="宋体" w:hint="eastAsia"/>
                <w:noProof/>
                <w:sz w:val="24"/>
                <w:szCs w:val="24"/>
              </w:rPr>
              <w:drawing>
                <wp:inline distT="0" distB="0" distL="0" distR="0" wp14:anchorId="1DDE9436" wp14:editId="722AE548">
                  <wp:extent cx="2382768" cy="6884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4-101.png"/>
                          <pic:cNvPicPr/>
                        </pic:nvPicPr>
                        <pic:blipFill>
                          <a:blip r:embed="rId135">
                            <a:extLst>
                              <a:ext uri="{28A0092B-C50C-407E-A947-70E740481C1C}">
                                <a14:useLocalDpi xmlns:a14="http://schemas.microsoft.com/office/drawing/2010/main" val="0"/>
                              </a:ext>
                            </a:extLst>
                          </a:blip>
                          <a:stretch>
                            <a:fillRect/>
                          </a:stretch>
                        </pic:blipFill>
                        <pic:spPr>
                          <a:xfrm>
                            <a:off x="0" y="0"/>
                            <a:ext cx="2473009" cy="714528"/>
                          </a:xfrm>
                          <a:prstGeom prst="rect">
                            <a:avLst/>
                          </a:prstGeom>
                        </pic:spPr>
                      </pic:pic>
                    </a:graphicData>
                  </a:graphic>
                </wp:inline>
              </w:drawing>
            </w:r>
          </w:p>
          <w:p w14:paraId="34499628" w14:textId="3789E99E" w:rsidR="006C6FE5" w:rsidDel="009C04E2" w:rsidRDefault="009C04E2">
            <w:pPr>
              <w:pStyle w:val="a9"/>
              <w:jc w:val="center"/>
              <w:rPr>
                <w:del w:id="1927" w:author="瑞明 唐" w:date="2019-04-17T22:58:00Z"/>
              </w:rPr>
              <w:pPrChange w:id="1928" w:author="瑞明 唐" w:date="2019-04-17T22:58:00Z">
                <w:pPr>
                  <w:keepNext/>
                  <w:jc w:val="center"/>
                </w:pPr>
              </w:pPrChange>
            </w:pPr>
            <w:bookmarkStart w:id="1929" w:name="_Ref6434331"/>
            <w:ins w:id="1930" w:author="瑞明 唐" w:date="2019-04-17T22:58:00Z">
              <w:r>
                <w:t>图</w:t>
              </w:r>
              <w:r>
                <w:t xml:space="preserve">4 - </w:t>
              </w:r>
              <w:r>
                <w:fldChar w:fldCharType="begin"/>
              </w:r>
              <w:r>
                <w:instrText xml:space="preserve"> SEQ </w:instrText>
              </w:r>
              <w:r>
                <w:instrText>图</w:instrText>
              </w:r>
              <w:r>
                <w:instrText xml:space="preserve">4_- \* ARABIC </w:instrText>
              </w:r>
            </w:ins>
            <w:r>
              <w:fldChar w:fldCharType="separate"/>
            </w:r>
            <w:ins w:id="1931" w:author="瑞明 唐" w:date="2019-04-21T10:07:00Z">
              <w:r w:rsidR="00C93B02">
                <w:rPr>
                  <w:noProof/>
                </w:rPr>
                <w:t>112</w:t>
              </w:r>
            </w:ins>
            <w:ins w:id="1932" w:author="瑞明 唐" w:date="2019-04-17T22:58:00Z">
              <w:r>
                <w:fldChar w:fldCharType="end"/>
              </w:r>
              <w:r>
                <w:rPr>
                  <w:rFonts w:hint="eastAsia"/>
                </w:rPr>
                <w:t>表格内置样式</w:t>
              </w:r>
            </w:ins>
            <w:bookmarkEnd w:id="1929"/>
          </w:p>
          <w:p w14:paraId="600B8F9A" w14:textId="7EFD0A33" w:rsidR="006C6FE5" w:rsidRDefault="006C6FE5" w:rsidP="00062BC7">
            <w:pPr>
              <w:pStyle w:val="a9"/>
              <w:jc w:val="center"/>
              <w:rPr>
                <w:rFonts w:ascii="宋体" w:eastAsia="宋体" w:hAnsi="宋体"/>
                <w:sz w:val="24"/>
                <w:szCs w:val="24"/>
              </w:rPr>
            </w:pPr>
            <w:del w:id="1933" w:author="瑞明 唐" w:date="2019-04-17T22:58: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34" w:author="瑞明 唐" w:date="2019-04-16T16:15:00Z">
              <w:r w:rsidR="00BB747F" w:rsidDel="00C71EF7">
                <w:rPr>
                  <w:noProof/>
                </w:rPr>
                <w:delText>101</w:delText>
              </w:r>
            </w:del>
            <w:del w:id="1935" w:author="瑞明 唐" w:date="2019-04-17T22:58:00Z">
              <w:r w:rsidDel="009C04E2">
                <w:fldChar w:fldCharType="end"/>
              </w:r>
              <w:r w:rsidDel="009C04E2">
                <w:rPr>
                  <w:rFonts w:hint="eastAsia"/>
                </w:rPr>
                <w:delText>表格内置样式</w:delText>
              </w:r>
            </w:del>
          </w:p>
        </w:tc>
      </w:tr>
    </w:tbl>
    <w:p w14:paraId="564D559C" w14:textId="77777777" w:rsidR="00FA1EEB" w:rsidRPr="001A4179" w:rsidRDefault="00FA1EEB" w:rsidP="001A4179">
      <w:pPr>
        <w:rPr>
          <w:rFonts w:ascii="宋体" w:eastAsia="宋体" w:hAnsi="宋体"/>
          <w:sz w:val="24"/>
          <w:szCs w:val="24"/>
        </w:rPr>
      </w:pPr>
    </w:p>
    <w:p w14:paraId="6FDA3163" w14:textId="4BCF57FF" w:rsidR="007A52AD" w:rsidRPr="001A4179" w:rsidRDefault="008B6661" w:rsidP="008B666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8</w:t>
      </w:r>
      <w:r w:rsidR="007A52AD" w:rsidRPr="001A4179">
        <w:rPr>
          <w:rFonts w:ascii="宋体" w:eastAsia="宋体" w:hAnsi="宋体"/>
        </w:rPr>
        <w:t xml:space="preserve"> 自定义</w:t>
      </w:r>
      <w:r w:rsidR="000D747C" w:rsidRPr="001A4179">
        <w:rPr>
          <w:rFonts w:ascii="宋体" w:eastAsia="宋体" w:hAnsi="宋体" w:hint="eastAsia"/>
        </w:rPr>
        <w:t>设置</w:t>
      </w:r>
    </w:p>
    <w:p w14:paraId="20A59C80" w14:textId="11FE4569" w:rsidR="007A52AD"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在表格的编辑中</w:t>
      </w:r>
      <w:r w:rsidR="00555721">
        <w:rPr>
          <w:rFonts w:ascii="宋体" w:eastAsia="宋体" w:hAnsi="宋体" w:hint="eastAsia"/>
          <w:sz w:val="24"/>
          <w:szCs w:val="24"/>
        </w:rPr>
        <w:t>，</w:t>
      </w:r>
      <w:r w:rsidRPr="001A4179">
        <w:rPr>
          <w:rFonts w:ascii="宋体" w:eastAsia="宋体" w:hAnsi="宋体" w:hint="eastAsia"/>
          <w:sz w:val="24"/>
          <w:szCs w:val="24"/>
        </w:rPr>
        <w:t>往往会对表格线型以及底纹进行自定义修改</w:t>
      </w:r>
      <w:r w:rsidR="00555721">
        <w:rPr>
          <w:rFonts w:ascii="宋体" w:eastAsia="宋体" w:hAnsi="宋体" w:hint="eastAsia"/>
          <w:sz w:val="24"/>
          <w:szCs w:val="24"/>
        </w:rPr>
        <w:t>，</w:t>
      </w:r>
      <w:r w:rsidRPr="001A4179">
        <w:rPr>
          <w:rFonts w:ascii="宋体" w:eastAsia="宋体" w:hAnsi="宋体" w:hint="eastAsia"/>
          <w:sz w:val="24"/>
          <w:szCs w:val="24"/>
        </w:rPr>
        <w:t>修改成自己满意的样式。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2"/>
        <w:gridCol w:w="4536"/>
      </w:tblGrid>
      <w:tr w:rsidR="006C6FE5" w14:paraId="64DC0E38" w14:textId="77777777" w:rsidTr="001A4179">
        <w:tc>
          <w:tcPr>
            <w:tcW w:w="4264" w:type="dxa"/>
          </w:tcPr>
          <w:p w14:paraId="34E148D1" w14:textId="77777777" w:rsidR="009C04E2" w:rsidRDefault="006C6FE5" w:rsidP="00062BC7">
            <w:pPr>
              <w:keepNext/>
              <w:jc w:val="center"/>
              <w:rPr>
                <w:ins w:id="1936" w:author="瑞明 唐" w:date="2019-04-17T22:58:00Z"/>
              </w:rPr>
            </w:pPr>
            <w:r>
              <w:rPr>
                <w:rFonts w:ascii="宋体" w:eastAsia="宋体" w:hAnsi="宋体" w:hint="eastAsia"/>
                <w:noProof/>
                <w:sz w:val="24"/>
                <w:szCs w:val="24"/>
              </w:rPr>
              <w:lastRenderedPageBreak/>
              <w:drawing>
                <wp:inline distT="0" distB="0" distL="0" distR="0" wp14:anchorId="578B952B" wp14:editId="72AAFB95">
                  <wp:extent cx="1747680" cy="2124566"/>
                  <wp:effectExtent l="0" t="0" r="508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4-10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57143" cy="2136070"/>
                          </a:xfrm>
                          <a:prstGeom prst="rect">
                            <a:avLst/>
                          </a:prstGeom>
                        </pic:spPr>
                      </pic:pic>
                    </a:graphicData>
                  </a:graphic>
                </wp:inline>
              </w:drawing>
            </w:r>
          </w:p>
          <w:p w14:paraId="47AE1510" w14:textId="38DBFE53" w:rsidR="006C6FE5" w:rsidDel="009C04E2" w:rsidRDefault="009C04E2">
            <w:pPr>
              <w:pStyle w:val="a9"/>
              <w:jc w:val="center"/>
              <w:rPr>
                <w:del w:id="1937" w:author="瑞明 唐" w:date="2019-04-17T22:59:00Z"/>
              </w:rPr>
              <w:pPrChange w:id="1938" w:author="瑞明 唐" w:date="2019-04-17T22:59:00Z">
                <w:pPr>
                  <w:keepNext/>
                  <w:jc w:val="center"/>
                </w:pPr>
              </w:pPrChange>
            </w:pPr>
            <w:bookmarkStart w:id="1939" w:name="_Ref6435898"/>
            <w:ins w:id="1940" w:author="瑞明 唐" w:date="2019-04-17T22:58:00Z">
              <w:r>
                <w:t>图</w:t>
              </w:r>
              <w:r>
                <w:t xml:space="preserve">4 - </w:t>
              </w:r>
              <w:r>
                <w:fldChar w:fldCharType="begin"/>
              </w:r>
              <w:r>
                <w:instrText xml:space="preserve"> SEQ </w:instrText>
              </w:r>
              <w:r>
                <w:instrText>图</w:instrText>
              </w:r>
              <w:r>
                <w:instrText xml:space="preserve">4_- \* ARABIC </w:instrText>
              </w:r>
            </w:ins>
            <w:r>
              <w:fldChar w:fldCharType="separate"/>
            </w:r>
            <w:ins w:id="1941" w:author="瑞明 唐" w:date="2019-04-21T10:07:00Z">
              <w:r w:rsidR="00C93B02">
                <w:rPr>
                  <w:noProof/>
                </w:rPr>
                <w:t>113</w:t>
              </w:r>
            </w:ins>
            <w:ins w:id="1942" w:author="瑞明 唐" w:date="2019-04-17T22:58:00Z">
              <w:r>
                <w:fldChar w:fldCharType="end"/>
              </w:r>
              <w:r>
                <w:rPr>
                  <w:rFonts w:hint="eastAsia"/>
                </w:rPr>
                <w:t>更多表格样式</w:t>
              </w:r>
            </w:ins>
            <w:bookmarkEnd w:id="1939"/>
          </w:p>
          <w:p w14:paraId="4C8CBB2E" w14:textId="6D32985F" w:rsidR="006C6FE5" w:rsidRDefault="006C6FE5" w:rsidP="00062BC7">
            <w:pPr>
              <w:pStyle w:val="a9"/>
              <w:jc w:val="center"/>
              <w:rPr>
                <w:rFonts w:ascii="宋体" w:eastAsia="宋体" w:hAnsi="宋体"/>
                <w:sz w:val="24"/>
                <w:szCs w:val="24"/>
              </w:rPr>
            </w:pPr>
            <w:del w:id="1943" w:author="瑞明 唐" w:date="2019-04-17T22:59: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44" w:author="瑞明 唐" w:date="2019-04-16T16:15:00Z">
              <w:r w:rsidR="00BB747F" w:rsidDel="00C71EF7">
                <w:rPr>
                  <w:noProof/>
                </w:rPr>
                <w:delText>102</w:delText>
              </w:r>
            </w:del>
            <w:del w:id="1945" w:author="瑞明 唐" w:date="2019-04-17T22:59:00Z">
              <w:r w:rsidDel="009C04E2">
                <w:fldChar w:fldCharType="end"/>
              </w:r>
              <w:r w:rsidDel="009C04E2">
                <w:rPr>
                  <w:rFonts w:hint="eastAsia"/>
                </w:rPr>
                <w:delText>更多表格样式</w:delText>
              </w:r>
            </w:del>
          </w:p>
        </w:tc>
        <w:tc>
          <w:tcPr>
            <w:tcW w:w="4264" w:type="dxa"/>
          </w:tcPr>
          <w:p w14:paraId="5AA26E91" w14:textId="77777777" w:rsidR="009C04E2" w:rsidRDefault="006C6FE5" w:rsidP="00062BC7">
            <w:pPr>
              <w:keepNext/>
              <w:jc w:val="center"/>
              <w:rPr>
                <w:ins w:id="1946" w:author="瑞明 唐" w:date="2019-04-17T22:59:00Z"/>
              </w:rPr>
            </w:pPr>
            <w:r>
              <w:rPr>
                <w:rFonts w:ascii="宋体" w:eastAsia="宋体" w:hAnsi="宋体" w:hint="eastAsia"/>
                <w:noProof/>
                <w:sz w:val="24"/>
                <w:szCs w:val="24"/>
              </w:rPr>
              <w:drawing>
                <wp:inline distT="0" distB="0" distL="0" distR="0" wp14:anchorId="46685C73" wp14:editId="248269DC">
                  <wp:extent cx="2737110" cy="335281"/>
                  <wp:effectExtent l="0" t="0" r="635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4-10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37110" cy="335281"/>
                          </a:xfrm>
                          <a:prstGeom prst="rect">
                            <a:avLst/>
                          </a:prstGeom>
                        </pic:spPr>
                      </pic:pic>
                    </a:graphicData>
                  </a:graphic>
                </wp:inline>
              </w:drawing>
            </w:r>
          </w:p>
          <w:p w14:paraId="6873ED52" w14:textId="02105A52" w:rsidR="006C6FE5" w:rsidDel="009C04E2" w:rsidRDefault="009C04E2">
            <w:pPr>
              <w:pStyle w:val="a9"/>
              <w:jc w:val="center"/>
              <w:rPr>
                <w:del w:id="1947" w:author="瑞明 唐" w:date="2019-04-17T22:59:00Z"/>
              </w:rPr>
              <w:pPrChange w:id="1948" w:author="瑞明 唐" w:date="2019-04-17T22:59:00Z">
                <w:pPr>
                  <w:keepNext/>
                  <w:jc w:val="center"/>
                </w:pPr>
              </w:pPrChange>
            </w:pPr>
            <w:bookmarkStart w:id="1949" w:name="_Ref6435923"/>
            <w:ins w:id="1950" w:author="瑞明 唐" w:date="2019-04-17T22:59:00Z">
              <w:r>
                <w:t>图</w:t>
              </w:r>
              <w:r>
                <w:t xml:space="preserve">4 - </w:t>
              </w:r>
              <w:r>
                <w:fldChar w:fldCharType="begin"/>
              </w:r>
              <w:r>
                <w:instrText xml:space="preserve"> SEQ </w:instrText>
              </w:r>
              <w:r>
                <w:instrText>图</w:instrText>
              </w:r>
              <w:r>
                <w:instrText xml:space="preserve">4_- \* ARABIC </w:instrText>
              </w:r>
            </w:ins>
            <w:r>
              <w:fldChar w:fldCharType="separate"/>
            </w:r>
            <w:ins w:id="1951" w:author="瑞明 唐" w:date="2019-04-21T10:07:00Z">
              <w:r w:rsidR="00C93B02">
                <w:rPr>
                  <w:noProof/>
                </w:rPr>
                <w:t>114</w:t>
              </w:r>
            </w:ins>
            <w:ins w:id="1952" w:author="瑞明 唐" w:date="2019-04-17T22:59:00Z">
              <w:r>
                <w:fldChar w:fldCharType="end"/>
              </w:r>
              <w:r>
                <w:rPr>
                  <w:rFonts w:hint="eastAsia"/>
                </w:rPr>
                <w:t>表格</w:t>
              </w:r>
              <w:r>
                <w:rPr>
                  <w:rFonts w:hint="eastAsia"/>
                </w:rPr>
                <w:t>1</w:t>
              </w:r>
            </w:ins>
            <w:bookmarkEnd w:id="1949"/>
          </w:p>
          <w:p w14:paraId="4DF5AC33" w14:textId="2932F1D5" w:rsidR="006C6FE5" w:rsidRDefault="006C6FE5" w:rsidP="00062BC7">
            <w:pPr>
              <w:pStyle w:val="a9"/>
              <w:jc w:val="center"/>
              <w:rPr>
                <w:rFonts w:ascii="宋体" w:eastAsia="宋体" w:hAnsi="宋体"/>
                <w:sz w:val="24"/>
                <w:szCs w:val="24"/>
              </w:rPr>
            </w:pPr>
            <w:del w:id="1953" w:author="瑞明 唐" w:date="2019-04-17T22:59: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54" w:author="瑞明 唐" w:date="2019-04-16T16:15:00Z">
              <w:r w:rsidR="00BB747F" w:rsidDel="00C71EF7">
                <w:rPr>
                  <w:noProof/>
                </w:rPr>
                <w:delText>103</w:delText>
              </w:r>
            </w:del>
            <w:del w:id="1955" w:author="瑞明 唐" w:date="2019-04-17T22:59:00Z">
              <w:r w:rsidDel="009C04E2">
                <w:fldChar w:fldCharType="end"/>
              </w:r>
              <w:r w:rsidDel="009C04E2">
                <w:rPr>
                  <w:rFonts w:hint="eastAsia"/>
                </w:rPr>
                <w:delText>表格</w:delText>
              </w:r>
              <w:r w:rsidDel="009C04E2">
                <w:rPr>
                  <w:rFonts w:hint="eastAsia"/>
                </w:rPr>
                <w:delText>1</w:delText>
              </w:r>
            </w:del>
          </w:p>
        </w:tc>
      </w:tr>
    </w:tbl>
    <w:p w14:paraId="51DF501F" w14:textId="77777777" w:rsidR="006C6FE5" w:rsidRPr="001A4179" w:rsidRDefault="006C6FE5" w:rsidP="001A4179">
      <w:pPr>
        <w:rPr>
          <w:rFonts w:ascii="宋体" w:eastAsia="宋体" w:hAnsi="宋体"/>
          <w:sz w:val="24"/>
          <w:szCs w:val="24"/>
        </w:rPr>
      </w:pPr>
    </w:p>
    <w:p w14:paraId="0C71A5F5" w14:textId="356C9FE0" w:rsidR="000D747C" w:rsidRPr="001A4179"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表格自定义常用操作就是线型以及底纹的操作。</w:t>
      </w:r>
      <w:r w:rsidR="00631DBA" w:rsidRPr="001A4179">
        <w:rPr>
          <w:rFonts w:ascii="宋体" w:eastAsia="宋体" w:hAnsi="宋体" w:hint="eastAsia"/>
          <w:sz w:val="24"/>
          <w:szCs w:val="24"/>
        </w:rPr>
        <w:t>前面我们提到过“边框和底纹”的设置</w:t>
      </w:r>
      <w:r w:rsidR="00555721">
        <w:rPr>
          <w:rFonts w:ascii="宋体" w:eastAsia="宋体" w:hAnsi="宋体" w:hint="eastAsia"/>
          <w:sz w:val="24"/>
          <w:szCs w:val="24"/>
        </w:rPr>
        <w:t>，</w:t>
      </w:r>
      <w:r w:rsidR="00631DBA" w:rsidRPr="001A4179">
        <w:rPr>
          <w:rFonts w:ascii="宋体" w:eastAsia="宋体" w:hAnsi="宋体" w:hint="eastAsia"/>
          <w:sz w:val="24"/>
          <w:szCs w:val="24"/>
        </w:rPr>
        <w:t>这里就是综合的应用了。</w:t>
      </w:r>
    </w:p>
    <w:p w14:paraId="7EF8581B" w14:textId="28B7EAE6" w:rsidR="00631DBA" w:rsidRPr="001A4179" w:rsidRDefault="00631DBA" w:rsidP="000D747C">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我们将如</w:t>
      </w:r>
      <w:ins w:id="1956" w:author="瑞明 唐" w:date="2019-04-17T23:25: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_Ref6435923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57" w:author="瑞明 唐" w:date="2019-04-17T23:36:00Z">
        <w:r w:rsidR="00062BC7">
          <w:t xml:space="preserve">图4 - </w:t>
        </w:r>
        <w:r w:rsidR="00062BC7">
          <w:rPr>
            <w:noProof/>
          </w:rPr>
          <w:t>114</w:t>
        </w:r>
        <w:r w:rsidR="00062BC7">
          <w:rPr>
            <w:rFonts w:hint="eastAsia"/>
          </w:rPr>
          <w:t>表格1</w:t>
        </w:r>
      </w:ins>
      <w:ins w:id="1958" w:author="瑞明 唐" w:date="2019-04-17T23:25:00Z">
        <w:r w:rsidR="00A61EF5">
          <w:rPr>
            <w:rFonts w:ascii="宋体" w:eastAsia="宋体" w:hAnsi="宋体"/>
            <w:sz w:val="24"/>
            <w:szCs w:val="24"/>
          </w:rPr>
          <w:fldChar w:fldCharType="end"/>
        </w:r>
      </w:ins>
      <w:del w:id="1959" w:author="瑞明 唐" w:date="2019-04-17T23:25: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C06021" w:rsidDel="00A61EF5">
          <w:rPr>
            <w:rFonts w:ascii="宋体" w:eastAsia="宋体" w:hAnsi="宋体"/>
            <w:sz w:val="24"/>
            <w:szCs w:val="24"/>
          </w:rPr>
          <w:delText>3</w:delText>
        </w:r>
      </w:del>
      <w:r w:rsidRPr="001A4179">
        <w:rPr>
          <w:rFonts w:ascii="宋体" w:eastAsia="宋体" w:hAnsi="宋体" w:hint="eastAsia"/>
          <w:sz w:val="24"/>
          <w:szCs w:val="24"/>
        </w:rPr>
        <w:t>所示表格</w:t>
      </w:r>
      <w:r w:rsidR="00555721">
        <w:rPr>
          <w:rFonts w:ascii="宋体" w:eastAsia="宋体" w:hAnsi="宋体" w:hint="eastAsia"/>
          <w:sz w:val="24"/>
          <w:szCs w:val="24"/>
        </w:rPr>
        <w:t>，</w:t>
      </w:r>
      <w:r w:rsidRPr="001A4179">
        <w:rPr>
          <w:rFonts w:ascii="宋体" w:eastAsia="宋体" w:hAnsi="宋体" w:hint="eastAsia"/>
          <w:sz w:val="24"/>
          <w:szCs w:val="24"/>
        </w:rPr>
        <w:t>外框线设置成“红色</w:t>
      </w:r>
      <w:r w:rsidR="00555721">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磅双实线”</w:t>
      </w:r>
      <w:r w:rsidR="00555721">
        <w:rPr>
          <w:rFonts w:ascii="宋体" w:eastAsia="宋体" w:hAnsi="宋体" w:hint="eastAsia"/>
          <w:sz w:val="24"/>
          <w:szCs w:val="24"/>
        </w:rPr>
        <w:t>，</w:t>
      </w:r>
      <w:r w:rsidRPr="001A4179">
        <w:rPr>
          <w:rFonts w:ascii="宋体" w:eastAsia="宋体" w:hAnsi="宋体" w:hint="eastAsia"/>
          <w:sz w:val="24"/>
          <w:szCs w:val="24"/>
        </w:rPr>
        <w:t>内框线设置成“蓝色</w:t>
      </w:r>
      <w:r w:rsidR="00555721">
        <w:rPr>
          <w:rFonts w:ascii="宋体" w:eastAsia="宋体" w:hAnsi="宋体" w:hint="eastAsia"/>
          <w:sz w:val="24"/>
          <w:szCs w:val="24"/>
        </w:rPr>
        <w:t>、</w:t>
      </w:r>
      <w:r w:rsidRPr="001A4179">
        <w:rPr>
          <w:rFonts w:ascii="宋体" w:eastAsia="宋体" w:hAnsi="宋体"/>
          <w:sz w:val="24"/>
          <w:szCs w:val="24"/>
        </w:rPr>
        <w:t>0</w:t>
      </w:r>
      <w:r w:rsidR="008764DD">
        <w:rPr>
          <w:rFonts w:ascii="宋体" w:eastAsia="宋体" w:hAnsi="宋体" w:hint="eastAsia"/>
          <w:sz w:val="24"/>
          <w:szCs w:val="24"/>
        </w:rPr>
        <w:t>.</w:t>
      </w:r>
      <w:r w:rsidRPr="001A4179">
        <w:rPr>
          <w:rFonts w:ascii="宋体" w:eastAsia="宋体" w:hAnsi="宋体"/>
          <w:sz w:val="24"/>
          <w:szCs w:val="24"/>
        </w:rPr>
        <w:t>75</w:t>
      </w:r>
      <w:r w:rsidRPr="001A4179">
        <w:rPr>
          <w:rFonts w:ascii="宋体" w:eastAsia="宋体" w:hAnsi="宋体" w:hint="eastAsia"/>
          <w:sz w:val="24"/>
          <w:szCs w:val="24"/>
        </w:rPr>
        <w:t>磅单实线”</w:t>
      </w:r>
      <w:r w:rsidR="00555721">
        <w:rPr>
          <w:rFonts w:ascii="宋体" w:eastAsia="宋体" w:hAnsi="宋体" w:hint="eastAsia"/>
          <w:sz w:val="24"/>
          <w:szCs w:val="24"/>
        </w:rPr>
        <w:t>，</w:t>
      </w:r>
      <w:r w:rsidRPr="001A4179">
        <w:rPr>
          <w:rFonts w:ascii="宋体" w:eastAsia="宋体" w:hAnsi="宋体" w:hint="eastAsia"/>
          <w:sz w:val="24"/>
          <w:szCs w:val="24"/>
        </w:rPr>
        <w:t>第一行设置成</w:t>
      </w:r>
      <w:r w:rsidR="00681913" w:rsidRPr="001A4179">
        <w:rPr>
          <w:rFonts w:ascii="宋体" w:eastAsia="宋体" w:hAnsi="宋体" w:hint="eastAsia"/>
          <w:sz w:val="24"/>
          <w:szCs w:val="24"/>
        </w:rPr>
        <w:t>“</w:t>
      </w:r>
      <w:r w:rsidRPr="001A4179">
        <w:rPr>
          <w:rFonts w:ascii="宋体" w:eastAsia="宋体" w:hAnsi="宋体" w:hint="eastAsia"/>
          <w:sz w:val="24"/>
          <w:szCs w:val="24"/>
        </w:rPr>
        <w:t>蓝色底纹</w:t>
      </w:r>
      <w:r w:rsidR="00681913" w:rsidRPr="001A4179">
        <w:rPr>
          <w:rFonts w:ascii="宋体" w:eastAsia="宋体" w:hAnsi="宋体" w:hint="eastAsia"/>
          <w:sz w:val="24"/>
          <w:szCs w:val="24"/>
        </w:rPr>
        <w:t>”</w:t>
      </w:r>
      <w:r w:rsidRPr="001A4179">
        <w:rPr>
          <w:rFonts w:ascii="宋体" w:eastAsia="宋体" w:hAnsi="宋体" w:hint="eastAsia"/>
          <w:sz w:val="24"/>
          <w:szCs w:val="24"/>
        </w:rPr>
        <w:t>。</w:t>
      </w:r>
    </w:p>
    <w:p w14:paraId="1858F52E" w14:textId="77777777" w:rsidR="00631DBA" w:rsidRPr="001A4179" w:rsidRDefault="00336BA9" w:rsidP="00516C62">
      <w:pPr>
        <w:pStyle w:val="a6"/>
        <w:numPr>
          <w:ilvl w:val="0"/>
          <w:numId w:val="24"/>
        </w:numPr>
        <w:ind w:firstLineChars="0"/>
        <w:rPr>
          <w:rFonts w:ascii="宋体" w:eastAsia="宋体" w:hAnsi="宋体"/>
          <w:sz w:val="24"/>
          <w:szCs w:val="24"/>
        </w:rPr>
      </w:pPr>
      <w:r w:rsidRPr="001A4179">
        <w:rPr>
          <w:rFonts w:ascii="宋体" w:eastAsia="宋体" w:hAnsi="宋体" w:hint="eastAsia"/>
          <w:sz w:val="24"/>
          <w:szCs w:val="24"/>
        </w:rPr>
        <w:t>选择整个表格。</w:t>
      </w:r>
    </w:p>
    <w:p w14:paraId="27C29272" w14:textId="5BBC13A5" w:rsidR="00336BA9"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设置外框线。“表格工具”→“设计”→“边框”→“边框和底纹”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ins w:id="1960" w:author="瑞明 唐" w:date="2019-04-17T23:26: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_Ref6436004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61" w:author="瑞明 唐" w:date="2019-04-17T23:36:00Z">
        <w:r w:rsidR="00062BC7">
          <w:t xml:space="preserve">图4 - </w:t>
        </w:r>
        <w:r w:rsidR="00062BC7">
          <w:rPr>
            <w:noProof/>
          </w:rPr>
          <w:t>115</w:t>
        </w:r>
        <w:r w:rsidR="00062BC7">
          <w:rPr>
            <w:rFonts w:hint="eastAsia"/>
          </w:rPr>
          <w:t>设置表格外框线</w:t>
        </w:r>
      </w:ins>
      <w:ins w:id="1962" w:author="瑞明 唐" w:date="2019-04-17T23:26:00Z">
        <w:r w:rsidR="00A61EF5">
          <w:rPr>
            <w:rFonts w:ascii="宋体" w:eastAsia="宋体" w:hAnsi="宋体"/>
            <w:sz w:val="24"/>
            <w:szCs w:val="24"/>
          </w:rPr>
          <w:fldChar w:fldCharType="end"/>
        </w:r>
      </w:ins>
      <w:del w:id="1963" w:author="瑞明 唐" w:date="2019-04-17T23:26: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C06021" w:rsidDel="00A61EF5">
          <w:rPr>
            <w:rFonts w:ascii="宋体" w:eastAsia="宋体" w:hAnsi="宋体"/>
            <w:sz w:val="24"/>
            <w:szCs w:val="24"/>
          </w:rPr>
          <w:delText>4</w:delText>
        </w:r>
      </w:del>
      <w:r w:rsidRPr="001A4179">
        <w:rPr>
          <w:rFonts w:ascii="宋体" w:eastAsia="宋体" w:hAnsi="宋体" w:hint="eastAsia"/>
          <w:sz w:val="24"/>
          <w:szCs w:val="24"/>
        </w:rPr>
        <w:t>所示。我们在预览窗格中看到整个表格外框线和内框线都设置成“红色”</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w:t>
      </w:r>
      <w:r w:rsidR="00555721">
        <w:rPr>
          <w:rFonts w:ascii="宋体" w:eastAsia="宋体" w:hAnsi="宋体" w:hint="eastAsia"/>
          <w:sz w:val="24"/>
          <w:szCs w:val="24"/>
        </w:rPr>
        <w:t>、</w:t>
      </w:r>
      <w:r w:rsidRPr="001A4179">
        <w:rPr>
          <w:rFonts w:ascii="宋体" w:eastAsia="宋体" w:hAnsi="宋体" w:hint="eastAsia"/>
          <w:sz w:val="24"/>
          <w:szCs w:val="24"/>
        </w:rPr>
        <w:t>“双实线”了。</w:t>
      </w:r>
    </w:p>
    <w:p w14:paraId="6E78E3BF" w14:textId="41D9E883" w:rsidR="0098680B"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设置内框线。</w:t>
      </w:r>
      <w:r w:rsidR="00681913" w:rsidRPr="001A4179">
        <w:rPr>
          <w:rFonts w:ascii="宋体" w:eastAsia="宋体" w:hAnsi="宋体" w:hint="eastAsia"/>
          <w:sz w:val="24"/>
          <w:szCs w:val="24"/>
        </w:rPr>
        <w:t>在设置内框线之前</w:t>
      </w:r>
      <w:r w:rsidR="00555721">
        <w:rPr>
          <w:rFonts w:ascii="宋体" w:eastAsia="宋体" w:hAnsi="宋体" w:hint="eastAsia"/>
          <w:sz w:val="24"/>
          <w:szCs w:val="24"/>
        </w:rPr>
        <w:t>，</w:t>
      </w:r>
      <w:r w:rsidR="00681913" w:rsidRPr="001A4179">
        <w:rPr>
          <w:rFonts w:ascii="宋体" w:eastAsia="宋体" w:hAnsi="宋体" w:hint="eastAsia"/>
          <w:sz w:val="24"/>
          <w:szCs w:val="24"/>
        </w:rPr>
        <w:t>我们点击</w:t>
      </w:r>
      <w:r w:rsidR="00140F8B" w:rsidRPr="001A4179">
        <w:rPr>
          <w:rFonts w:ascii="宋体" w:eastAsia="宋体" w:hAnsi="宋体" w:hint="eastAsia"/>
          <w:sz w:val="24"/>
          <w:szCs w:val="24"/>
        </w:rPr>
        <w:t>“设置”下面的“自定义”</w:t>
      </w:r>
      <w:r w:rsidR="00555721">
        <w:rPr>
          <w:rFonts w:ascii="宋体" w:eastAsia="宋体" w:hAnsi="宋体" w:hint="eastAsia"/>
          <w:sz w:val="24"/>
          <w:szCs w:val="24"/>
        </w:rPr>
        <w:t>，</w:t>
      </w:r>
      <w:r w:rsidR="00140F8B" w:rsidRPr="001A4179">
        <w:rPr>
          <w:rFonts w:ascii="宋体" w:eastAsia="宋体" w:hAnsi="宋体" w:hint="eastAsia"/>
          <w:sz w:val="24"/>
          <w:szCs w:val="24"/>
        </w:rPr>
        <w:t>然后一次从上往下选择“样式”</w:t>
      </w:r>
      <w:r w:rsidR="00555721">
        <w:rPr>
          <w:rFonts w:ascii="宋体" w:eastAsia="宋体" w:hAnsi="宋体" w:hint="eastAsia"/>
          <w:sz w:val="24"/>
          <w:szCs w:val="24"/>
        </w:rPr>
        <w:t>、</w:t>
      </w:r>
      <w:r w:rsidR="00140F8B" w:rsidRPr="001A4179">
        <w:rPr>
          <w:rFonts w:ascii="宋体" w:eastAsia="宋体" w:hAnsi="宋体" w:hint="eastAsia"/>
          <w:sz w:val="24"/>
          <w:szCs w:val="24"/>
        </w:rPr>
        <w:t>“颜色”和“线型粗细”</w:t>
      </w:r>
      <w:r w:rsidR="00555721">
        <w:rPr>
          <w:rFonts w:ascii="宋体" w:eastAsia="宋体" w:hAnsi="宋体" w:hint="eastAsia"/>
          <w:sz w:val="24"/>
          <w:szCs w:val="24"/>
        </w:rPr>
        <w:t>，</w:t>
      </w:r>
      <w:r w:rsidR="00140F8B" w:rsidRPr="001A4179">
        <w:rPr>
          <w:rFonts w:ascii="宋体" w:eastAsia="宋体" w:hAnsi="宋体" w:hint="eastAsia"/>
          <w:sz w:val="24"/>
          <w:szCs w:val="24"/>
        </w:rPr>
        <w:t>最后在边框和底纹右部的“预览”窗格</w:t>
      </w:r>
      <w:r w:rsidR="00555721">
        <w:rPr>
          <w:rFonts w:ascii="宋体" w:eastAsia="宋体" w:hAnsi="宋体" w:hint="eastAsia"/>
          <w:sz w:val="24"/>
          <w:szCs w:val="24"/>
        </w:rPr>
        <w:t>，</w:t>
      </w:r>
      <w:r w:rsidR="00140F8B" w:rsidRPr="001A4179">
        <w:rPr>
          <w:rFonts w:ascii="宋体" w:eastAsia="宋体" w:hAnsi="宋体" w:hint="eastAsia"/>
          <w:sz w:val="24"/>
          <w:szCs w:val="24"/>
        </w:rPr>
        <w:t>田字形的表格中点击下横竖线交叉点。预览窗格就可以看到外框线和内框线线型已经按照我们要求发生变化</w:t>
      </w:r>
      <w:r w:rsidR="00555721">
        <w:rPr>
          <w:rFonts w:ascii="宋体" w:eastAsia="宋体" w:hAnsi="宋体" w:hint="eastAsia"/>
          <w:sz w:val="24"/>
          <w:szCs w:val="24"/>
        </w:rPr>
        <w:t>，</w:t>
      </w:r>
      <w:r w:rsidR="00140F8B" w:rsidRPr="001A4179">
        <w:rPr>
          <w:rFonts w:ascii="宋体" w:eastAsia="宋体" w:hAnsi="宋体" w:hint="eastAsia"/>
          <w:sz w:val="24"/>
          <w:szCs w:val="24"/>
        </w:rPr>
        <w:t>点击“确定”按钮</w:t>
      </w:r>
      <w:r w:rsidR="00555721">
        <w:rPr>
          <w:rFonts w:ascii="宋体" w:eastAsia="宋体" w:hAnsi="宋体" w:hint="eastAsia"/>
          <w:sz w:val="24"/>
          <w:szCs w:val="24"/>
        </w:rPr>
        <w:t>，</w:t>
      </w:r>
      <w:r w:rsidR="00140F8B" w:rsidRPr="001A4179">
        <w:rPr>
          <w:rFonts w:ascii="宋体" w:eastAsia="宋体" w:hAnsi="宋体" w:hint="eastAsia"/>
          <w:sz w:val="24"/>
          <w:szCs w:val="24"/>
        </w:rPr>
        <w:t>整个表格线型已经按照要求设置成功</w:t>
      </w:r>
      <w:r w:rsidR="00555721">
        <w:rPr>
          <w:rFonts w:ascii="宋体" w:eastAsia="宋体" w:hAnsi="宋体" w:hint="eastAsia"/>
          <w:sz w:val="24"/>
          <w:szCs w:val="24"/>
        </w:rPr>
        <w:t>，</w:t>
      </w:r>
      <w:r w:rsidR="00140F8B" w:rsidRPr="001A4179">
        <w:rPr>
          <w:rFonts w:ascii="宋体" w:eastAsia="宋体" w:hAnsi="宋体" w:hint="eastAsia"/>
          <w:sz w:val="24"/>
          <w:szCs w:val="24"/>
        </w:rPr>
        <w:t>如</w:t>
      </w:r>
      <w:ins w:id="1964" w:author="瑞明 唐" w:date="2019-04-17T23:27: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_Ref6436042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65" w:author="瑞明 唐" w:date="2019-04-17T23:36:00Z">
        <w:r w:rsidR="00062BC7">
          <w:t xml:space="preserve">图4 - </w:t>
        </w:r>
        <w:r w:rsidR="00062BC7">
          <w:rPr>
            <w:noProof/>
          </w:rPr>
          <w:t>116</w:t>
        </w:r>
        <w:r w:rsidR="00062BC7">
          <w:rPr>
            <w:rFonts w:hint="eastAsia"/>
          </w:rPr>
          <w:t>设置表格内框线</w:t>
        </w:r>
      </w:ins>
      <w:ins w:id="1966" w:author="瑞明 唐" w:date="2019-04-17T23:27:00Z">
        <w:r w:rsidR="00A61EF5">
          <w:rPr>
            <w:rFonts w:ascii="宋体" w:eastAsia="宋体" w:hAnsi="宋体"/>
            <w:sz w:val="24"/>
            <w:szCs w:val="24"/>
          </w:rPr>
          <w:fldChar w:fldCharType="end"/>
        </w:r>
      </w:ins>
      <w:del w:id="1967" w:author="瑞明 唐" w:date="2019-04-17T23:27:00Z">
        <w:r w:rsidR="00140F8B" w:rsidRPr="001A4179" w:rsidDel="00A61EF5">
          <w:rPr>
            <w:rFonts w:ascii="宋体" w:eastAsia="宋体" w:hAnsi="宋体" w:hint="eastAsia"/>
            <w:sz w:val="24"/>
            <w:szCs w:val="24"/>
          </w:rPr>
          <w:delText>图</w:delText>
        </w:r>
        <w:r w:rsidR="00140F8B"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00140F8B" w:rsidRPr="001A4179" w:rsidDel="00A61EF5">
          <w:rPr>
            <w:rFonts w:ascii="宋体" w:eastAsia="宋体" w:hAnsi="宋体"/>
            <w:sz w:val="24"/>
            <w:szCs w:val="24"/>
          </w:rPr>
          <w:delText>10</w:delText>
        </w:r>
        <w:r w:rsidR="00C06021" w:rsidDel="00A61EF5">
          <w:rPr>
            <w:rFonts w:ascii="宋体" w:eastAsia="宋体" w:hAnsi="宋体"/>
            <w:sz w:val="24"/>
            <w:szCs w:val="24"/>
          </w:rPr>
          <w:delText>5</w:delText>
        </w:r>
      </w:del>
      <w:r w:rsidR="00140F8B" w:rsidRPr="001A4179">
        <w:rPr>
          <w:rFonts w:ascii="宋体" w:eastAsia="宋体" w:hAnsi="宋体" w:hint="eastAsia"/>
          <w:sz w:val="24"/>
          <w:szCs w:val="24"/>
        </w:rPr>
        <w:t>所示。</w:t>
      </w:r>
    </w:p>
    <w:p w14:paraId="2EC60967" w14:textId="08C458AD" w:rsidR="0098680B" w:rsidRPr="001A4179" w:rsidRDefault="0098680B"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选择表格的第一行</w:t>
      </w:r>
      <w:r w:rsidR="00555721">
        <w:rPr>
          <w:rFonts w:ascii="宋体" w:eastAsia="宋体" w:hAnsi="宋体" w:hint="eastAsia"/>
          <w:sz w:val="24"/>
          <w:szCs w:val="24"/>
        </w:rPr>
        <w:t>，</w:t>
      </w:r>
      <w:r w:rsidRPr="001A4179">
        <w:rPr>
          <w:rFonts w:ascii="宋体" w:eastAsia="宋体" w:hAnsi="宋体" w:hint="eastAsia"/>
          <w:sz w:val="24"/>
          <w:szCs w:val="24"/>
        </w:rPr>
        <w:t>“表格工具”→“设计”→“边框”→“边框和底纹”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ins w:id="1968" w:author="瑞明 唐" w:date="2019-04-17T23:28: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_Ref6436116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69" w:author="瑞明 唐" w:date="2019-04-17T23:36:00Z">
        <w:r w:rsidR="00062BC7">
          <w:t xml:space="preserve">图4 - </w:t>
        </w:r>
        <w:r w:rsidR="00062BC7">
          <w:rPr>
            <w:noProof/>
          </w:rPr>
          <w:t>117</w:t>
        </w:r>
        <w:r w:rsidR="00062BC7">
          <w:rPr>
            <w:rFonts w:hint="eastAsia"/>
          </w:rPr>
          <w:t>设置表格底纹</w:t>
        </w:r>
      </w:ins>
      <w:ins w:id="1970" w:author="瑞明 唐" w:date="2019-04-17T23:28:00Z">
        <w:r w:rsidR="00A61EF5">
          <w:rPr>
            <w:rFonts w:ascii="宋体" w:eastAsia="宋体" w:hAnsi="宋体"/>
            <w:sz w:val="24"/>
            <w:szCs w:val="24"/>
          </w:rPr>
          <w:fldChar w:fldCharType="end"/>
        </w:r>
      </w:ins>
      <w:del w:id="1971" w:author="瑞明 唐" w:date="2019-04-17T23:28: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04024F" w:rsidDel="00A61EF5">
          <w:rPr>
            <w:rFonts w:ascii="宋体" w:eastAsia="宋体" w:hAnsi="宋体"/>
            <w:sz w:val="24"/>
            <w:szCs w:val="24"/>
          </w:rPr>
          <w:delText>6</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点击“底纹”选项卡</w:t>
      </w:r>
      <w:r w:rsidR="00555721">
        <w:rPr>
          <w:rFonts w:ascii="宋体" w:eastAsia="宋体" w:hAnsi="宋体" w:hint="eastAsia"/>
          <w:sz w:val="24"/>
          <w:szCs w:val="24"/>
        </w:rPr>
        <w:t>，</w:t>
      </w:r>
      <w:r w:rsidRPr="001A4179">
        <w:rPr>
          <w:rFonts w:ascii="宋体" w:eastAsia="宋体" w:hAnsi="宋体" w:hint="eastAsia"/>
          <w:sz w:val="24"/>
          <w:szCs w:val="24"/>
        </w:rPr>
        <w:t>填充颜色中选择蓝色</w:t>
      </w:r>
      <w:r w:rsidR="00555721">
        <w:rPr>
          <w:rFonts w:ascii="宋体" w:eastAsia="宋体" w:hAnsi="宋体" w:hint="eastAsia"/>
          <w:sz w:val="24"/>
          <w:szCs w:val="24"/>
        </w:rPr>
        <w:t>，</w:t>
      </w:r>
      <w:r w:rsidRPr="001A4179">
        <w:rPr>
          <w:rFonts w:ascii="宋体" w:eastAsia="宋体" w:hAnsi="宋体" w:hint="eastAsia"/>
          <w:sz w:val="24"/>
          <w:szCs w:val="24"/>
        </w:rPr>
        <w:t>然后点击“确定”。最后效果如</w:t>
      </w:r>
      <w:ins w:id="1972" w:author="瑞明 唐" w:date="2019-04-17T23:28: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_Ref6436135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73" w:author="瑞明 唐" w:date="2019-04-17T23:36:00Z">
        <w:r w:rsidR="00062BC7">
          <w:t xml:space="preserve">图4 - </w:t>
        </w:r>
        <w:r w:rsidR="00062BC7">
          <w:rPr>
            <w:noProof/>
          </w:rPr>
          <w:t>118</w:t>
        </w:r>
        <w:r w:rsidR="00062BC7">
          <w:rPr>
            <w:rFonts w:hint="eastAsia"/>
          </w:rPr>
          <w:t>表格2</w:t>
        </w:r>
      </w:ins>
      <w:ins w:id="1974" w:author="瑞明 唐" w:date="2019-04-17T23:28:00Z">
        <w:r w:rsidR="00A61EF5">
          <w:rPr>
            <w:rFonts w:ascii="宋体" w:eastAsia="宋体" w:hAnsi="宋体"/>
            <w:sz w:val="24"/>
            <w:szCs w:val="24"/>
          </w:rPr>
          <w:fldChar w:fldCharType="end"/>
        </w:r>
      </w:ins>
      <w:del w:id="1975" w:author="瑞明 唐" w:date="2019-04-17T23:28: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04024F" w:rsidDel="00A61EF5">
          <w:rPr>
            <w:rFonts w:ascii="宋体" w:eastAsia="宋体" w:hAnsi="宋体"/>
            <w:sz w:val="24"/>
            <w:szCs w:val="24"/>
          </w:rPr>
          <w:delText>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06021" w14:paraId="30B91585" w14:textId="77777777" w:rsidTr="001A4179">
        <w:tc>
          <w:tcPr>
            <w:tcW w:w="4264" w:type="dxa"/>
          </w:tcPr>
          <w:p w14:paraId="635C64E7" w14:textId="77777777" w:rsidR="00A61EF5" w:rsidRDefault="00C06021" w:rsidP="00062BC7">
            <w:pPr>
              <w:keepNext/>
              <w:jc w:val="center"/>
              <w:rPr>
                <w:ins w:id="1976" w:author="瑞明 唐" w:date="2019-04-17T23:25:00Z"/>
              </w:rPr>
            </w:pPr>
            <w:r>
              <w:rPr>
                <w:rFonts w:ascii="宋体" w:eastAsia="宋体" w:hAnsi="宋体"/>
                <w:noProof/>
                <w:sz w:val="24"/>
                <w:szCs w:val="24"/>
              </w:rPr>
              <w:lastRenderedPageBreak/>
              <w:drawing>
                <wp:inline distT="0" distB="0" distL="0" distR="0" wp14:anchorId="3417B7F6" wp14:editId="662A8E8A">
                  <wp:extent cx="2102764" cy="1462793"/>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4-10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36208" cy="1486058"/>
                          </a:xfrm>
                          <a:prstGeom prst="rect">
                            <a:avLst/>
                          </a:prstGeom>
                        </pic:spPr>
                      </pic:pic>
                    </a:graphicData>
                  </a:graphic>
                </wp:inline>
              </w:drawing>
            </w:r>
          </w:p>
          <w:p w14:paraId="0657A149" w14:textId="62500835" w:rsidR="00C06021" w:rsidDel="00A61EF5" w:rsidRDefault="00A61EF5">
            <w:pPr>
              <w:pStyle w:val="a9"/>
              <w:jc w:val="center"/>
              <w:rPr>
                <w:del w:id="1977" w:author="瑞明 唐" w:date="2019-04-17T23:25:00Z"/>
              </w:rPr>
              <w:pPrChange w:id="1978" w:author="瑞明 唐" w:date="2019-04-17T23:25:00Z">
                <w:pPr>
                  <w:keepNext/>
                  <w:jc w:val="center"/>
                </w:pPr>
              </w:pPrChange>
            </w:pPr>
            <w:bookmarkStart w:id="1979" w:name="_Ref6436004"/>
            <w:ins w:id="1980" w:author="瑞明 唐" w:date="2019-04-17T23:25:00Z">
              <w:r>
                <w:t>图</w:t>
              </w:r>
              <w:r>
                <w:t xml:space="preserve">4 - </w:t>
              </w:r>
              <w:r>
                <w:fldChar w:fldCharType="begin"/>
              </w:r>
              <w:r>
                <w:instrText xml:space="preserve"> SEQ </w:instrText>
              </w:r>
              <w:r>
                <w:instrText>图</w:instrText>
              </w:r>
              <w:r>
                <w:instrText xml:space="preserve">4_- \* ARABIC </w:instrText>
              </w:r>
            </w:ins>
            <w:r>
              <w:fldChar w:fldCharType="separate"/>
            </w:r>
            <w:ins w:id="1981" w:author="瑞明 唐" w:date="2019-04-21T10:07:00Z">
              <w:r w:rsidR="00C93B02">
                <w:rPr>
                  <w:noProof/>
                </w:rPr>
                <w:t>115</w:t>
              </w:r>
            </w:ins>
            <w:ins w:id="1982" w:author="瑞明 唐" w:date="2019-04-17T23:25:00Z">
              <w:r>
                <w:fldChar w:fldCharType="end"/>
              </w:r>
              <w:r>
                <w:rPr>
                  <w:rFonts w:hint="eastAsia"/>
                </w:rPr>
                <w:t>设置表格外框线</w:t>
              </w:r>
            </w:ins>
            <w:bookmarkEnd w:id="1979"/>
          </w:p>
          <w:p w14:paraId="1C5B68F6" w14:textId="0AF28883" w:rsidR="00C06021" w:rsidRDefault="00C06021" w:rsidP="00062BC7">
            <w:pPr>
              <w:pStyle w:val="a9"/>
              <w:jc w:val="center"/>
              <w:rPr>
                <w:rFonts w:ascii="宋体" w:eastAsia="宋体" w:hAnsi="宋体"/>
                <w:sz w:val="24"/>
                <w:szCs w:val="24"/>
              </w:rPr>
            </w:pPr>
            <w:del w:id="1983" w:author="瑞明 唐" w:date="2019-04-17T23:25: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1984" w:author="瑞明 唐" w:date="2019-04-16T16:15:00Z">
              <w:r w:rsidR="00BB747F" w:rsidDel="00C71EF7">
                <w:rPr>
                  <w:noProof/>
                </w:rPr>
                <w:delText>104</w:delText>
              </w:r>
            </w:del>
            <w:del w:id="1985" w:author="瑞明 唐" w:date="2019-04-17T23:25:00Z">
              <w:r w:rsidDel="00A61EF5">
                <w:fldChar w:fldCharType="end"/>
              </w:r>
              <w:r w:rsidDel="00A61EF5">
                <w:rPr>
                  <w:rFonts w:hint="eastAsia"/>
                </w:rPr>
                <w:delText>设置表格</w:delText>
              </w:r>
              <w:r w:rsidR="00651866" w:rsidDel="00A61EF5">
                <w:rPr>
                  <w:rFonts w:hint="eastAsia"/>
                </w:rPr>
                <w:delText>外框线</w:delText>
              </w:r>
            </w:del>
          </w:p>
        </w:tc>
        <w:tc>
          <w:tcPr>
            <w:tcW w:w="4264" w:type="dxa"/>
          </w:tcPr>
          <w:p w14:paraId="6482382A" w14:textId="77777777" w:rsidR="00A61EF5" w:rsidRDefault="00C06021" w:rsidP="00062BC7">
            <w:pPr>
              <w:keepNext/>
              <w:jc w:val="center"/>
              <w:rPr>
                <w:ins w:id="1986" w:author="瑞明 唐" w:date="2019-04-17T23:25:00Z"/>
              </w:rPr>
            </w:pPr>
            <w:r>
              <w:rPr>
                <w:rFonts w:ascii="宋体" w:eastAsia="宋体" w:hAnsi="宋体"/>
                <w:noProof/>
                <w:sz w:val="24"/>
                <w:szCs w:val="24"/>
              </w:rPr>
              <w:drawing>
                <wp:inline distT="0" distB="0" distL="0" distR="0" wp14:anchorId="3D925473" wp14:editId="09AB4157">
                  <wp:extent cx="2061262" cy="1433922"/>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4-10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094386" cy="1456964"/>
                          </a:xfrm>
                          <a:prstGeom prst="rect">
                            <a:avLst/>
                          </a:prstGeom>
                        </pic:spPr>
                      </pic:pic>
                    </a:graphicData>
                  </a:graphic>
                </wp:inline>
              </w:drawing>
            </w:r>
          </w:p>
          <w:p w14:paraId="37C5AF12" w14:textId="46C453EA" w:rsidR="00C06021" w:rsidDel="00A61EF5" w:rsidRDefault="00A61EF5">
            <w:pPr>
              <w:pStyle w:val="a9"/>
              <w:jc w:val="center"/>
              <w:rPr>
                <w:del w:id="1987" w:author="瑞明 唐" w:date="2019-04-17T23:26:00Z"/>
              </w:rPr>
              <w:pPrChange w:id="1988" w:author="瑞明 唐" w:date="2019-04-17T23:26:00Z">
                <w:pPr>
                  <w:keepNext/>
                  <w:jc w:val="center"/>
                </w:pPr>
              </w:pPrChange>
            </w:pPr>
            <w:bookmarkStart w:id="1989" w:name="_Ref6436042"/>
            <w:ins w:id="1990" w:author="瑞明 唐" w:date="2019-04-17T23:25:00Z">
              <w:r>
                <w:t>图</w:t>
              </w:r>
              <w:r>
                <w:t xml:space="preserve">4 - </w:t>
              </w:r>
              <w:r>
                <w:fldChar w:fldCharType="begin"/>
              </w:r>
              <w:r>
                <w:instrText xml:space="preserve"> SEQ </w:instrText>
              </w:r>
              <w:r>
                <w:instrText>图</w:instrText>
              </w:r>
              <w:r>
                <w:instrText xml:space="preserve">4_- \* ARABIC </w:instrText>
              </w:r>
            </w:ins>
            <w:r>
              <w:fldChar w:fldCharType="separate"/>
            </w:r>
            <w:ins w:id="1991" w:author="瑞明 唐" w:date="2019-04-21T10:07:00Z">
              <w:r w:rsidR="00C93B02">
                <w:rPr>
                  <w:noProof/>
                </w:rPr>
                <w:t>116</w:t>
              </w:r>
            </w:ins>
            <w:ins w:id="1992" w:author="瑞明 唐" w:date="2019-04-17T23:25:00Z">
              <w:r>
                <w:fldChar w:fldCharType="end"/>
              </w:r>
              <w:r>
                <w:rPr>
                  <w:rFonts w:hint="eastAsia"/>
                </w:rPr>
                <w:t>设置表格内框线</w:t>
              </w:r>
            </w:ins>
            <w:bookmarkEnd w:id="1989"/>
          </w:p>
          <w:p w14:paraId="79D663A1" w14:textId="06CCC68E" w:rsidR="00C06021" w:rsidRDefault="00C06021" w:rsidP="00062BC7">
            <w:pPr>
              <w:pStyle w:val="a9"/>
              <w:jc w:val="center"/>
              <w:rPr>
                <w:rFonts w:ascii="宋体" w:eastAsia="宋体" w:hAnsi="宋体"/>
                <w:sz w:val="24"/>
                <w:szCs w:val="24"/>
              </w:rPr>
            </w:pPr>
            <w:del w:id="1993" w:author="瑞明 唐" w:date="2019-04-17T23:26: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1994" w:author="瑞明 唐" w:date="2019-04-16T16:15:00Z">
              <w:r w:rsidR="00BB747F" w:rsidDel="00C71EF7">
                <w:rPr>
                  <w:noProof/>
                </w:rPr>
                <w:delText>105</w:delText>
              </w:r>
            </w:del>
            <w:del w:id="1995" w:author="瑞明 唐" w:date="2019-04-17T23:26:00Z">
              <w:r w:rsidDel="00A61EF5">
                <w:fldChar w:fldCharType="end"/>
              </w:r>
              <w:r w:rsidDel="00A61EF5">
                <w:rPr>
                  <w:rFonts w:hint="eastAsia"/>
                </w:rPr>
                <w:delText>设置表格</w:delText>
              </w:r>
              <w:r w:rsidR="00651866" w:rsidDel="00A61EF5">
                <w:rPr>
                  <w:rFonts w:hint="eastAsia"/>
                </w:rPr>
                <w:delText>内框线</w:delText>
              </w:r>
            </w:del>
          </w:p>
        </w:tc>
      </w:tr>
    </w:tbl>
    <w:p w14:paraId="7E63875C" w14:textId="66F8276D" w:rsidR="00140F8B" w:rsidRDefault="00140F8B" w:rsidP="0098680B">
      <w:pPr>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4641"/>
      </w:tblGrid>
      <w:tr w:rsidR="00E05BE5" w14:paraId="3A8205B0" w14:textId="77777777" w:rsidTr="001A4179">
        <w:tc>
          <w:tcPr>
            <w:tcW w:w="4264" w:type="dxa"/>
          </w:tcPr>
          <w:p w14:paraId="4393F667" w14:textId="77777777" w:rsidR="00A61EF5" w:rsidRDefault="00E05BE5" w:rsidP="00062BC7">
            <w:pPr>
              <w:keepNext/>
              <w:jc w:val="center"/>
              <w:rPr>
                <w:ins w:id="1996" w:author="瑞明 唐" w:date="2019-04-17T23:27:00Z"/>
              </w:rPr>
            </w:pPr>
            <w:r>
              <w:rPr>
                <w:noProof/>
              </w:rPr>
              <w:drawing>
                <wp:inline distT="0" distB="0" distL="0" distR="0" wp14:anchorId="3E2648E6" wp14:editId="09F66E17">
                  <wp:extent cx="2228636" cy="1490705"/>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49233" cy="1504482"/>
                          </a:xfrm>
                          <a:prstGeom prst="rect">
                            <a:avLst/>
                          </a:prstGeom>
                          <a:noFill/>
                          <a:ln>
                            <a:noFill/>
                          </a:ln>
                        </pic:spPr>
                      </pic:pic>
                    </a:graphicData>
                  </a:graphic>
                </wp:inline>
              </w:drawing>
            </w:r>
          </w:p>
          <w:p w14:paraId="7D5054DF" w14:textId="4EE11A09" w:rsidR="00E05BE5" w:rsidDel="00A61EF5" w:rsidRDefault="00A61EF5">
            <w:pPr>
              <w:pStyle w:val="a9"/>
              <w:jc w:val="center"/>
              <w:rPr>
                <w:del w:id="1997" w:author="瑞明 唐" w:date="2019-04-17T23:27:00Z"/>
              </w:rPr>
              <w:pPrChange w:id="1998" w:author="瑞明 唐" w:date="2019-04-17T23:27:00Z">
                <w:pPr>
                  <w:keepNext/>
                  <w:jc w:val="center"/>
                </w:pPr>
              </w:pPrChange>
            </w:pPr>
            <w:bookmarkStart w:id="1999" w:name="_Ref6436116"/>
            <w:ins w:id="2000" w:author="瑞明 唐" w:date="2019-04-17T23:27:00Z">
              <w:r>
                <w:t>图</w:t>
              </w:r>
              <w:r>
                <w:t xml:space="preserve">4 - </w:t>
              </w:r>
              <w:r>
                <w:fldChar w:fldCharType="begin"/>
              </w:r>
              <w:r>
                <w:instrText xml:space="preserve"> SEQ </w:instrText>
              </w:r>
              <w:r>
                <w:instrText>图</w:instrText>
              </w:r>
              <w:r>
                <w:instrText xml:space="preserve">4_- \* ARABIC </w:instrText>
              </w:r>
            </w:ins>
            <w:r>
              <w:fldChar w:fldCharType="separate"/>
            </w:r>
            <w:ins w:id="2001" w:author="瑞明 唐" w:date="2019-04-21T10:07:00Z">
              <w:r w:rsidR="00C93B02">
                <w:rPr>
                  <w:noProof/>
                </w:rPr>
                <w:t>117</w:t>
              </w:r>
            </w:ins>
            <w:ins w:id="2002" w:author="瑞明 唐" w:date="2019-04-17T23:27:00Z">
              <w:r>
                <w:fldChar w:fldCharType="end"/>
              </w:r>
              <w:r>
                <w:rPr>
                  <w:rFonts w:hint="eastAsia"/>
                </w:rPr>
                <w:t>设置表格底纹</w:t>
              </w:r>
            </w:ins>
            <w:bookmarkEnd w:id="1999"/>
          </w:p>
          <w:p w14:paraId="52A83E44" w14:textId="18472DDB" w:rsidR="00E05BE5" w:rsidRDefault="00E05BE5" w:rsidP="00062BC7">
            <w:pPr>
              <w:pStyle w:val="a9"/>
              <w:jc w:val="center"/>
              <w:rPr>
                <w:rFonts w:ascii="宋体" w:eastAsia="宋体" w:hAnsi="宋体"/>
                <w:sz w:val="24"/>
                <w:szCs w:val="24"/>
              </w:rPr>
            </w:pPr>
            <w:del w:id="2003" w:author="瑞明 唐" w:date="2019-04-17T23:27: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2004" w:author="瑞明 唐" w:date="2019-04-16T16:15:00Z">
              <w:r w:rsidR="00BB747F" w:rsidDel="00C71EF7">
                <w:rPr>
                  <w:noProof/>
                </w:rPr>
                <w:delText>106</w:delText>
              </w:r>
            </w:del>
            <w:del w:id="2005" w:author="瑞明 唐" w:date="2019-04-17T23:27:00Z">
              <w:r w:rsidDel="00A61EF5">
                <w:fldChar w:fldCharType="end"/>
              </w:r>
              <w:r w:rsidDel="00A61EF5">
                <w:rPr>
                  <w:rFonts w:hint="eastAsia"/>
                </w:rPr>
                <w:delText>设置表格底纹</w:delText>
              </w:r>
            </w:del>
          </w:p>
        </w:tc>
        <w:tc>
          <w:tcPr>
            <w:tcW w:w="4264" w:type="dxa"/>
          </w:tcPr>
          <w:p w14:paraId="35313D37" w14:textId="77777777" w:rsidR="00A61EF5" w:rsidRDefault="00E05BE5" w:rsidP="00062BC7">
            <w:pPr>
              <w:keepNext/>
              <w:jc w:val="center"/>
              <w:rPr>
                <w:ins w:id="2006" w:author="瑞明 唐" w:date="2019-04-17T23:27:00Z"/>
              </w:rPr>
            </w:pPr>
            <w:r>
              <w:rPr>
                <w:rFonts w:ascii="宋体" w:eastAsia="宋体" w:hAnsi="宋体" w:hint="eastAsia"/>
                <w:noProof/>
                <w:sz w:val="24"/>
                <w:szCs w:val="24"/>
              </w:rPr>
              <w:drawing>
                <wp:inline distT="0" distB="0" distL="0" distR="0" wp14:anchorId="4C47A48F" wp14:editId="4DEA26C5">
                  <wp:extent cx="2810262" cy="451105"/>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4-10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10262" cy="451105"/>
                          </a:xfrm>
                          <a:prstGeom prst="rect">
                            <a:avLst/>
                          </a:prstGeom>
                        </pic:spPr>
                      </pic:pic>
                    </a:graphicData>
                  </a:graphic>
                </wp:inline>
              </w:drawing>
            </w:r>
          </w:p>
          <w:p w14:paraId="3539B5CE" w14:textId="76066B85" w:rsidR="00E05BE5" w:rsidDel="00A61EF5" w:rsidRDefault="00A61EF5">
            <w:pPr>
              <w:pStyle w:val="a9"/>
              <w:jc w:val="center"/>
              <w:rPr>
                <w:del w:id="2007" w:author="瑞明 唐" w:date="2019-04-17T23:27:00Z"/>
              </w:rPr>
              <w:pPrChange w:id="2008" w:author="瑞明 唐" w:date="2019-04-17T23:27:00Z">
                <w:pPr>
                  <w:keepNext/>
                  <w:jc w:val="center"/>
                </w:pPr>
              </w:pPrChange>
            </w:pPr>
            <w:bookmarkStart w:id="2009" w:name="_Ref6436135"/>
            <w:ins w:id="2010" w:author="瑞明 唐" w:date="2019-04-17T23:27:00Z">
              <w:r>
                <w:t>图</w:t>
              </w:r>
              <w:r>
                <w:t xml:space="preserve">4 - </w:t>
              </w:r>
              <w:r>
                <w:fldChar w:fldCharType="begin"/>
              </w:r>
              <w:r>
                <w:instrText xml:space="preserve"> SEQ </w:instrText>
              </w:r>
              <w:r>
                <w:instrText>图</w:instrText>
              </w:r>
              <w:r>
                <w:instrText xml:space="preserve">4_- \* ARABIC </w:instrText>
              </w:r>
            </w:ins>
            <w:r>
              <w:fldChar w:fldCharType="separate"/>
            </w:r>
            <w:ins w:id="2011" w:author="瑞明 唐" w:date="2019-04-21T10:07:00Z">
              <w:r w:rsidR="00C93B02">
                <w:rPr>
                  <w:noProof/>
                </w:rPr>
                <w:t>118</w:t>
              </w:r>
            </w:ins>
            <w:ins w:id="2012" w:author="瑞明 唐" w:date="2019-04-17T23:27:00Z">
              <w:r>
                <w:fldChar w:fldCharType="end"/>
              </w:r>
              <w:r>
                <w:rPr>
                  <w:rFonts w:hint="eastAsia"/>
                </w:rPr>
                <w:t>表格</w:t>
              </w:r>
              <w:r>
                <w:rPr>
                  <w:rFonts w:hint="eastAsia"/>
                </w:rPr>
                <w:t>2</w:t>
              </w:r>
            </w:ins>
            <w:bookmarkEnd w:id="2009"/>
          </w:p>
          <w:p w14:paraId="1B69878E" w14:textId="1EB8FAB1" w:rsidR="00E05BE5" w:rsidRDefault="00E05BE5" w:rsidP="00062BC7">
            <w:pPr>
              <w:pStyle w:val="a9"/>
              <w:jc w:val="center"/>
              <w:rPr>
                <w:rFonts w:ascii="宋体" w:eastAsia="宋体" w:hAnsi="宋体"/>
                <w:sz w:val="24"/>
                <w:szCs w:val="24"/>
              </w:rPr>
            </w:pPr>
            <w:del w:id="2013" w:author="瑞明 唐" w:date="2019-04-17T23:27: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2014" w:author="瑞明 唐" w:date="2019-04-16T16:15:00Z">
              <w:r w:rsidR="00BB747F" w:rsidDel="00C71EF7">
                <w:rPr>
                  <w:noProof/>
                </w:rPr>
                <w:delText>107</w:delText>
              </w:r>
            </w:del>
            <w:del w:id="2015" w:author="瑞明 唐" w:date="2019-04-17T23:27:00Z">
              <w:r w:rsidDel="00A61EF5">
                <w:fldChar w:fldCharType="end"/>
              </w:r>
              <w:r w:rsidDel="00A61EF5">
                <w:rPr>
                  <w:rFonts w:hint="eastAsia"/>
                </w:rPr>
                <w:delText>表格</w:delText>
              </w:r>
              <w:r w:rsidDel="00A61EF5">
                <w:rPr>
                  <w:rFonts w:hint="eastAsia"/>
                </w:rPr>
                <w:delText>2</w:delText>
              </w:r>
            </w:del>
          </w:p>
        </w:tc>
      </w:tr>
    </w:tbl>
    <w:p w14:paraId="590D72B6" w14:textId="77777777" w:rsidR="00E05BE5" w:rsidRPr="001A4179" w:rsidRDefault="00E05BE5" w:rsidP="0098680B">
      <w:pPr>
        <w:rPr>
          <w:rFonts w:ascii="宋体" w:eastAsia="宋体" w:hAnsi="宋体"/>
          <w:sz w:val="24"/>
          <w:szCs w:val="24"/>
        </w:rPr>
      </w:pPr>
    </w:p>
    <w:p w14:paraId="4B4CD78C" w14:textId="56A2BE68" w:rsidR="007A52AD" w:rsidRPr="001A4179" w:rsidRDefault="007A52AD" w:rsidP="004F01D1">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4 表格中数据的计算与排序</w:t>
      </w:r>
    </w:p>
    <w:p w14:paraId="5DF5EAE7" w14:textId="1AFA66B2" w:rsidR="007A52AD" w:rsidRPr="001A4179" w:rsidRDefault="007A52AD" w:rsidP="004F01D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hint="eastAsia"/>
        </w:rPr>
        <w:t>.</w:t>
      </w:r>
      <w:r w:rsidRPr="001A4179">
        <w:rPr>
          <w:rFonts w:ascii="宋体" w:eastAsia="宋体" w:hAnsi="宋体"/>
        </w:rPr>
        <w:t>1 数据计算</w:t>
      </w:r>
    </w:p>
    <w:p w14:paraId="3E417FFA" w14:textId="2DC49FC5"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表格中简单的运算</w:t>
      </w:r>
      <w:r w:rsidR="00555721">
        <w:rPr>
          <w:rFonts w:ascii="宋体" w:eastAsia="宋体" w:hAnsi="宋体" w:hint="eastAsia"/>
          <w:sz w:val="24"/>
          <w:szCs w:val="24"/>
        </w:rPr>
        <w:t>，</w:t>
      </w:r>
      <w:r w:rsidRPr="001A4179">
        <w:rPr>
          <w:rFonts w:ascii="宋体" w:eastAsia="宋体" w:hAnsi="宋体"/>
          <w:sz w:val="24"/>
          <w:szCs w:val="24"/>
        </w:rPr>
        <w:t>Word中的简单运算对我们日常工作和学习非常有用</w:t>
      </w:r>
      <w:r w:rsidR="00555721">
        <w:rPr>
          <w:rFonts w:ascii="宋体" w:eastAsia="宋体" w:hAnsi="宋体"/>
          <w:sz w:val="24"/>
          <w:szCs w:val="24"/>
        </w:rPr>
        <w:t>，</w:t>
      </w:r>
      <w:r w:rsidRPr="001A4179">
        <w:rPr>
          <w:rFonts w:ascii="宋体" w:eastAsia="宋体" w:hAnsi="宋体"/>
          <w:sz w:val="24"/>
          <w:szCs w:val="24"/>
        </w:rPr>
        <w:t>在讲运算之前</w:t>
      </w:r>
      <w:r w:rsidR="00555721">
        <w:rPr>
          <w:rFonts w:ascii="宋体" w:eastAsia="宋体" w:hAnsi="宋体"/>
          <w:sz w:val="24"/>
          <w:szCs w:val="24"/>
        </w:rPr>
        <w:t>，</w:t>
      </w:r>
      <w:r w:rsidRPr="001A4179">
        <w:rPr>
          <w:rFonts w:ascii="宋体" w:eastAsia="宋体" w:hAnsi="宋体"/>
          <w:sz w:val="24"/>
          <w:szCs w:val="24"/>
        </w:rPr>
        <w:t>先简单明白一些概念。</w:t>
      </w:r>
    </w:p>
    <w:p w14:paraId="71D76E69" w14:textId="34727900"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w:t>
      </w:r>
      <w:r w:rsidR="00555721">
        <w:rPr>
          <w:rFonts w:ascii="宋体" w:eastAsia="宋体" w:hAnsi="宋体" w:hint="eastAsia"/>
          <w:sz w:val="24"/>
          <w:szCs w:val="24"/>
        </w:rPr>
        <w:t>、</w:t>
      </w:r>
      <w:r w:rsidRPr="001A4179">
        <w:rPr>
          <w:rFonts w:ascii="宋体" w:eastAsia="宋体" w:hAnsi="宋体" w:hint="eastAsia"/>
          <w:sz w:val="24"/>
          <w:szCs w:val="24"/>
        </w:rPr>
        <w:t>单元格表示方法</w:t>
      </w:r>
      <w:r w:rsidR="00555721">
        <w:rPr>
          <w:rFonts w:ascii="宋体" w:eastAsia="宋体" w:hAnsi="宋体" w:hint="eastAsia"/>
          <w:sz w:val="24"/>
          <w:szCs w:val="24"/>
        </w:rPr>
        <w:t>，</w:t>
      </w:r>
      <w:r w:rsidRPr="001A4179">
        <w:rPr>
          <w:rFonts w:ascii="宋体" w:eastAsia="宋体" w:hAnsi="宋体" w:hint="eastAsia"/>
          <w:sz w:val="24"/>
          <w:szCs w:val="24"/>
        </w:rPr>
        <w:t>表格中的行用</w:t>
      </w:r>
      <w:r w:rsidRPr="001A4179">
        <w:rPr>
          <w:rFonts w:ascii="宋体" w:eastAsia="宋体" w:hAnsi="宋体"/>
          <w:sz w:val="24"/>
          <w:szCs w:val="24"/>
        </w:rPr>
        <w:t>1</w:t>
      </w:r>
      <w:r w:rsidR="00555721">
        <w:rPr>
          <w:rFonts w:ascii="宋体" w:eastAsia="宋体" w:hAnsi="宋体"/>
          <w:sz w:val="24"/>
          <w:szCs w:val="24"/>
        </w:rPr>
        <w:t>，</w:t>
      </w:r>
      <w:r w:rsidRPr="001A4179">
        <w:rPr>
          <w:rFonts w:ascii="宋体" w:eastAsia="宋体" w:hAnsi="宋体"/>
          <w:sz w:val="24"/>
          <w:szCs w:val="24"/>
        </w:rPr>
        <w:t>2</w:t>
      </w:r>
      <w:r w:rsidR="00555721">
        <w:rPr>
          <w:rFonts w:ascii="宋体" w:eastAsia="宋体" w:hAnsi="宋体"/>
          <w:sz w:val="24"/>
          <w:szCs w:val="24"/>
        </w:rPr>
        <w:t>，</w:t>
      </w:r>
      <w:r w:rsidRPr="001A4179">
        <w:rPr>
          <w:rFonts w:ascii="宋体" w:eastAsia="宋体" w:hAnsi="宋体"/>
          <w:sz w:val="24"/>
          <w:szCs w:val="24"/>
        </w:rPr>
        <w:t>3</w:t>
      </w:r>
      <w:r w:rsidR="00555721">
        <w:rPr>
          <w:rFonts w:ascii="宋体" w:eastAsia="宋体" w:hAnsi="宋体" w:hint="eastAsia"/>
          <w:sz w:val="24"/>
          <w:szCs w:val="24"/>
        </w:rPr>
        <w:t>……</w:t>
      </w:r>
      <w:proofErr w:type="gramStart"/>
      <w:r w:rsidR="00555721">
        <w:rPr>
          <w:rFonts w:ascii="宋体" w:eastAsia="宋体" w:hAnsi="宋体" w:hint="eastAsia"/>
          <w:sz w:val="24"/>
          <w:szCs w:val="24"/>
        </w:rPr>
        <w:t>……</w:t>
      </w:r>
      <w:proofErr w:type="gramEnd"/>
      <w:r w:rsidRPr="001A4179">
        <w:rPr>
          <w:rFonts w:ascii="宋体" w:eastAsia="宋体" w:hAnsi="宋体" w:hint="eastAsia"/>
          <w:sz w:val="24"/>
          <w:szCs w:val="24"/>
        </w:rPr>
        <w:t>表示</w:t>
      </w:r>
      <w:r w:rsidR="00555721">
        <w:rPr>
          <w:rFonts w:ascii="宋体" w:eastAsia="宋体" w:hAnsi="宋体" w:hint="eastAsia"/>
          <w:sz w:val="24"/>
          <w:szCs w:val="24"/>
        </w:rPr>
        <w:t>，</w:t>
      </w:r>
      <w:r w:rsidRPr="001A4179">
        <w:rPr>
          <w:rFonts w:ascii="宋体" w:eastAsia="宋体" w:hAnsi="宋体" w:hint="eastAsia"/>
          <w:sz w:val="24"/>
          <w:szCs w:val="24"/>
        </w:rPr>
        <w:t>列表用</w:t>
      </w:r>
      <w:r w:rsidRPr="001A4179">
        <w:rPr>
          <w:rFonts w:ascii="宋体" w:eastAsia="宋体" w:hAnsi="宋体"/>
          <w:sz w:val="24"/>
          <w:szCs w:val="24"/>
        </w:rPr>
        <w:t>A</w:t>
      </w:r>
      <w:r w:rsidR="00555721">
        <w:rPr>
          <w:rFonts w:ascii="宋体" w:eastAsia="宋体" w:hAnsi="宋体"/>
          <w:sz w:val="24"/>
          <w:szCs w:val="24"/>
        </w:rPr>
        <w:t>、</w:t>
      </w:r>
      <w:r w:rsidRPr="001A4179">
        <w:rPr>
          <w:rFonts w:ascii="宋体" w:eastAsia="宋体" w:hAnsi="宋体"/>
          <w:sz w:val="24"/>
          <w:szCs w:val="24"/>
        </w:rPr>
        <w:t>B</w:t>
      </w:r>
      <w:r w:rsidR="00555721">
        <w:rPr>
          <w:rFonts w:ascii="宋体" w:eastAsia="宋体" w:hAnsi="宋体"/>
          <w:sz w:val="24"/>
          <w:szCs w:val="24"/>
        </w:rPr>
        <w:t>、</w:t>
      </w:r>
      <w:r w:rsidRPr="001A4179">
        <w:rPr>
          <w:rFonts w:ascii="宋体" w:eastAsia="宋体" w:hAnsi="宋体"/>
          <w:sz w:val="24"/>
          <w:szCs w:val="24"/>
        </w:rPr>
        <w:t>C</w:t>
      </w:r>
      <w:r w:rsidR="00555721">
        <w:rPr>
          <w:rFonts w:ascii="宋体" w:eastAsia="宋体" w:hAnsi="宋体"/>
          <w:sz w:val="24"/>
          <w:szCs w:val="24"/>
        </w:rPr>
        <w:t>……</w:t>
      </w:r>
      <w:proofErr w:type="gramStart"/>
      <w:r w:rsidR="00555721">
        <w:rPr>
          <w:rFonts w:ascii="宋体" w:eastAsia="宋体" w:hAnsi="宋体"/>
          <w:sz w:val="24"/>
          <w:szCs w:val="24"/>
        </w:rPr>
        <w:t>……</w:t>
      </w:r>
      <w:proofErr w:type="gramEnd"/>
      <w:r w:rsidRPr="001A4179">
        <w:rPr>
          <w:rFonts w:ascii="宋体" w:eastAsia="宋体" w:hAnsi="宋体"/>
          <w:sz w:val="24"/>
          <w:szCs w:val="24"/>
        </w:rPr>
        <w:t>来表示</w:t>
      </w:r>
      <w:r w:rsidR="00555721">
        <w:rPr>
          <w:rFonts w:ascii="宋体" w:eastAsia="宋体" w:hAnsi="宋体"/>
          <w:sz w:val="24"/>
          <w:szCs w:val="24"/>
        </w:rPr>
        <w:t>，</w:t>
      </w:r>
      <w:r w:rsidRPr="001A4179">
        <w:rPr>
          <w:rFonts w:ascii="宋体" w:eastAsia="宋体" w:hAnsi="宋体"/>
          <w:sz w:val="24"/>
          <w:szCs w:val="24"/>
        </w:rPr>
        <w:t>单元格用行号和列号组合表示</w:t>
      </w:r>
      <w:r w:rsidR="00555721">
        <w:rPr>
          <w:rFonts w:ascii="宋体" w:eastAsia="宋体" w:hAnsi="宋体"/>
          <w:sz w:val="24"/>
          <w:szCs w:val="24"/>
        </w:rPr>
        <w:t>，</w:t>
      </w:r>
      <w:r w:rsidRPr="001A4179">
        <w:rPr>
          <w:rFonts w:ascii="宋体" w:eastAsia="宋体" w:hAnsi="宋体"/>
          <w:sz w:val="24"/>
          <w:szCs w:val="24"/>
        </w:rPr>
        <w:t>如B4</w:t>
      </w:r>
      <w:r w:rsidRPr="001A4179">
        <w:rPr>
          <w:rFonts w:ascii="宋体" w:eastAsia="宋体" w:hAnsi="宋体" w:hint="eastAsia"/>
          <w:sz w:val="24"/>
          <w:szCs w:val="24"/>
        </w:rPr>
        <w:t>表示第</w:t>
      </w:r>
      <w:r w:rsidRPr="001A4179">
        <w:rPr>
          <w:rFonts w:ascii="宋体" w:eastAsia="宋体" w:hAnsi="宋体"/>
          <w:sz w:val="24"/>
          <w:szCs w:val="24"/>
        </w:rPr>
        <w:t>4行第2列单元</w:t>
      </w:r>
      <w:r w:rsidRPr="001A4179">
        <w:rPr>
          <w:rFonts w:ascii="宋体" w:eastAsia="宋体" w:hAnsi="宋体" w:hint="eastAsia"/>
          <w:sz w:val="24"/>
          <w:szCs w:val="24"/>
        </w:rPr>
        <w:t>格。</w:t>
      </w:r>
    </w:p>
    <w:p w14:paraId="70B3B51E" w14:textId="38AE3C12" w:rsidR="004F01D1" w:rsidRDefault="004F01D1" w:rsidP="004F01D1">
      <w:pPr>
        <w:ind w:firstLineChars="200" w:firstLine="509"/>
        <w:rPr>
          <w:ins w:id="2016" w:author="瑞明 唐" w:date="2019-04-17T23:42:00Z"/>
          <w:rFonts w:ascii="宋体" w:eastAsia="宋体" w:hAnsi="宋体"/>
          <w:sz w:val="24"/>
          <w:szCs w:val="24"/>
        </w:rPr>
      </w:pPr>
      <w:proofErr w:type="gramStart"/>
      <w:r w:rsidRPr="001A4179">
        <w:rPr>
          <w:rFonts w:ascii="宋体" w:eastAsia="宋体" w:hAnsi="宋体" w:hint="eastAsia"/>
          <w:sz w:val="24"/>
          <w:szCs w:val="24"/>
        </w:rPr>
        <w:t>比号和</w:t>
      </w:r>
      <w:proofErr w:type="gramEnd"/>
      <w:r w:rsidRPr="001A4179">
        <w:rPr>
          <w:rFonts w:ascii="宋体" w:eastAsia="宋体" w:hAnsi="宋体" w:hint="eastAsia"/>
          <w:sz w:val="24"/>
          <w:szCs w:val="24"/>
        </w:rPr>
        <w:t>逗号的用途</w:t>
      </w:r>
      <w:r w:rsidR="00555721">
        <w:rPr>
          <w:rFonts w:ascii="宋体" w:eastAsia="宋体" w:hAnsi="宋体" w:hint="eastAsia"/>
          <w:sz w:val="24"/>
          <w:szCs w:val="24"/>
        </w:rPr>
        <w:t>：</w:t>
      </w:r>
      <w:proofErr w:type="gramStart"/>
      <w:r w:rsidRPr="001A4179">
        <w:rPr>
          <w:rFonts w:ascii="宋体" w:eastAsia="宋体" w:hAnsi="宋体" w:hint="eastAsia"/>
          <w:sz w:val="24"/>
          <w:szCs w:val="24"/>
        </w:rPr>
        <w:t>比号表示</w:t>
      </w:r>
      <w:proofErr w:type="gramEnd"/>
      <w:r w:rsidRPr="001A4179">
        <w:rPr>
          <w:rFonts w:ascii="宋体" w:eastAsia="宋体" w:hAnsi="宋体" w:hint="eastAsia"/>
          <w:sz w:val="24"/>
          <w:szCs w:val="24"/>
        </w:rPr>
        <w:t>两个单元格之间的所有单元格</w:t>
      </w:r>
      <w:r w:rsidR="00555721">
        <w:rPr>
          <w:rFonts w:ascii="宋体" w:eastAsia="宋体" w:hAnsi="宋体" w:hint="eastAsia"/>
          <w:sz w:val="24"/>
          <w:szCs w:val="24"/>
        </w:rPr>
        <w:t>，</w:t>
      </w:r>
      <w:r w:rsidRPr="001A4179">
        <w:rPr>
          <w:rFonts w:ascii="宋体" w:eastAsia="宋体" w:hAnsi="宋体" w:hint="eastAsia"/>
          <w:sz w:val="24"/>
          <w:szCs w:val="24"/>
        </w:rPr>
        <w:t>如</w:t>
      </w:r>
      <w:r w:rsidRPr="001A4179">
        <w:rPr>
          <w:rFonts w:ascii="宋体" w:eastAsia="宋体" w:hAnsi="宋体"/>
          <w:sz w:val="24"/>
          <w:szCs w:val="24"/>
        </w:rPr>
        <w:t>D1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D1</w:t>
      </w:r>
      <w:r w:rsidRPr="001A4179">
        <w:rPr>
          <w:rFonts w:ascii="宋体" w:eastAsia="宋体" w:hAnsi="宋体" w:hint="eastAsia"/>
          <w:sz w:val="24"/>
          <w:szCs w:val="24"/>
        </w:rPr>
        <w:t>到</w:t>
      </w:r>
      <w:r w:rsidRPr="001A4179">
        <w:rPr>
          <w:rFonts w:ascii="宋体" w:eastAsia="宋体" w:hAnsi="宋体"/>
          <w:sz w:val="24"/>
          <w:szCs w:val="24"/>
        </w:rPr>
        <w:t>F5这个矩形区域所有单元格。逗号便是两个单独单元格</w:t>
      </w:r>
      <w:r w:rsidR="00555721">
        <w:rPr>
          <w:rFonts w:ascii="宋体" w:eastAsia="宋体" w:hAnsi="宋体"/>
          <w:sz w:val="24"/>
          <w:szCs w:val="24"/>
        </w:rPr>
        <w:t>，</w:t>
      </w:r>
      <w:r w:rsidRPr="001A4179">
        <w:rPr>
          <w:rFonts w:ascii="宋体" w:eastAsia="宋体" w:hAnsi="宋体"/>
          <w:sz w:val="24"/>
          <w:szCs w:val="24"/>
        </w:rPr>
        <w:t>如C1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C1</w:t>
      </w:r>
      <w:r w:rsidRPr="001A4179">
        <w:rPr>
          <w:rFonts w:ascii="宋体" w:eastAsia="宋体" w:hAnsi="宋体" w:hint="eastAsia"/>
          <w:sz w:val="24"/>
          <w:szCs w:val="24"/>
        </w:rPr>
        <w:t>和</w:t>
      </w:r>
      <w:r w:rsidRPr="001A4179">
        <w:rPr>
          <w:rFonts w:ascii="宋体" w:eastAsia="宋体" w:hAnsi="宋体"/>
          <w:sz w:val="24"/>
          <w:szCs w:val="24"/>
        </w:rPr>
        <w:t>F5</w:t>
      </w:r>
      <w:proofErr w:type="gramStart"/>
      <w:r w:rsidRPr="001A4179">
        <w:rPr>
          <w:rFonts w:ascii="宋体" w:eastAsia="宋体" w:hAnsi="宋体" w:hint="eastAsia"/>
          <w:sz w:val="24"/>
          <w:szCs w:val="24"/>
        </w:rPr>
        <w:t>两个</w:t>
      </w:r>
      <w:proofErr w:type="gramEnd"/>
      <w:r w:rsidRPr="001A4179">
        <w:rPr>
          <w:rFonts w:ascii="宋体" w:eastAsia="宋体" w:hAnsi="宋体" w:hint="eastAsia"/>
          <w:sz w:val="24"/>
          <w:szCs w:val="24"/>
        </w:rPr>
        <w:t>单元格</w:t>
      </w:r>
      <w:r w:rsidR="00555721">
        <w:rPr>
          <w:rFonts w:ascii="宋体" w:eastAsia="宋体" w:hAnsi="宋体" w:hint="eastAsia"/>
          <w:sz w:val="24"/>
          <w:szCs w:val="24"/>
        </w:rPr>
        <w:t>，</w:t>
      </w:r>
      <w:r w:rsidRPr="001A4179">
        <w:rPr>
          <w:rFonts w:ascii="宋体" w:eastAsia="宋体" w:hAnsi="宋体" w:hint="eastAsia"/>
          <w:sz w:val="24"/>
          <w:szCs w:val="24"/>
        </w:rPr>
        <w:t>这里</w:t>
      </w:r>
      <w:proofErr w:type="gramStart"/>
      <w:r w:rsidRPr="001A4179">
        <w:rPr>
          <w:rFonts w:ascii="宋体" w:eastAsia="宋体" w:hAnsi="宋体" w:hint="eastAsia"/>
          <w:sz w:val="24"/>
          <w:szCs w:val="24"/>
        </w:rPr>
        <w:t>的比号和</w:t>
      </w:r>
      <w:proofErr w:type="gramEnd"/>
      <w:r w:rsidRPr="001A4179">
        <w:rPr>
          <w:rFonts w:ascii="宋体" w:eastAsia="宋体" w:hAnsi="宋体" w:hint="eastAsia"/>
          <w:sz w:val="24"/>
          <w:szCs w:val="24"/>
        </w:rPr>
        <w:t>逗号必须是英文格式的。</w:t>
      </w:r>
    </w:p>
    <w:tbl>
      <w:tblPr>
        <w:tblStyle w:val="af1"/>
        <w:tblpPr w:leftFromText="180" w:rightFromText="180" w:vertAnchor="text" w:horzAnchor="margin" w:tblpXSpec="right" w:tblpY="11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17" w:author="瑞明 唐" w:date="2019-04-17T23:45:00Z">
          <w:tblPr>
            <w:tblStyle w:val="af1"/>
            <w:tblpPr w:leftFromText="180" w:rightFromText="180" w:vertAnchor="text" w:horzAnchor="margin" w:tblpXSpec="right" w:tblpY="54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086"/>
        <w:tblGridChange w:id="2018">
          <w:tblGrid>
            <w:gridCol w:w="2086"/>
          </w:tblGrid>
        </w:tblGridChange>
      </w:tblGrid>
      <w:tr w:rsidR="00E03F96" w14:paraId="5C2C2CE8" w14:textId="77777777" w:rsidTr="00E03F96">
        <w:trPr>
          <w:ins w:id="2019" w:author="瑞明 唐" w:date="2019-04-17T23:45:00Z"/>
        </w:trPr>
        <w:tc>
          <w:tcPr>
            <w:tcW w:w="0" w:type="auto"/>
            <w:tcPrChange w:id="2020" w:author="瑞明 唐" w:date="2019-04-17T23:45:00Z">
              <w:tcPr>
                <w:tcW w:w="0" w:type="auto"/>
              </w:tcPr>
            </w:tcPrChange>
          </w:tcPr>
          <w:p w14:paraId="73B3DA4D" w14:textId="77777777" w:rsidR="00E03F96" w:rsidRDefault="00E03F96" w:rsidP="00E03F96">
            <w:pPr>
              <w:keepNext/>
              <w:jc w:val="center"/>
              <w:rPr>
                <w:ins w:id="2021" w:author="瑞明 唐" w:date="2019-04-17T23:45:00Z"/>
              </w:rPr>
            </w:pPr>
            <w:ins w:id="2022" w:author="瑞明 唐" w:date="2019-04-17T23:45:00Z">
              <w:r>
                <w:rPr>
                  <w:rFonts w:ascii="宋体" w:eastAsia="宋体" w:hAnsi="宋体" w:hint="eastAsia"/>
                  <w:noProof/>
                  <w:sz w:val="24"/>
                  <w:szCs w:val="24"/>
                </w:rPr>
                <w:drawing>
                  <wp:inline distT="0" distB="0" distL="0" distR="0" wp14:anchorId="25C39F4B" wp14:editId="5CC2C002">
                    <wp:extent cx="1187780" cy="66958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42">
                              <a:extLst>
                                <a:ext uri="{28A0092B-C50C-407E-A947-70E740481C1C}">
                                  <a14:useLocalDpi xmlns:a14="http://schemas.microsoft.com/office/drawing/2010/main" val="0"/>
                                </a:ext>
                              </a:extLst>
                            </a:blip>
                            <a:stretch>
                              <a:fillRect/>
                            </a:stretch>
                          </pic:blipFill>
                          <pic:spPr>
                            <a:xfrm>
                              <a:off x="0" y="0"/>
                              <a:ext cx="1253193" cy="706458"/>
                            </a:xfrm>
                            <a:prstGeom prst="rect">
                              <a:avLst/>
                            </a:prstGeom>
                          </pic:spPr>
                        </pic:pic>
                      </a:graphicData>
                    </a:graphic>
                  </wp:inline>
                </w:drawing>
              </w:r>
            </w:ins>
          </w:p>
          <w:p w14:paraId="55CAB26F" w14:textId="66DF12EA" w:rsidR="00E03F96" w:rsidRDefault="00E03F96" w:rsidP="00E03F96">
            <w:pPr>
              <w:pStyle w:val="a9"/>
              <w:jc w:val="center"/>
              <w:rPr>
                <w:ins w:id="2023" w:author="瑞明 唐" w:date="2019-04-17T23:45:00Z"/>
                <w:rFonts w:ascii="宋体" w:eastAsia="宋体" w:hAnsi="宋体"/>
                <w:sz w:val="24"/>
                <w:szCs w:val="24"/>
              </w:rPr>
            </w:pPr>
            <w:bookmarkStart w:id="2024" w:name="_Ref6436262"/>
            <w:ins w:id="2025" w:author="瑞明 唐" w:date="2019-04-17T23:45:00Z">
              <w:r>
                <w:t>图</w:t>
              </w:r>
              <w:r>
                <w:t xml:space="preserve">4 - </w:t>
              </w:r>
              <w:r>
                <w:fldChar w:fldCharType="begin"/>
              </w:r>
              <w:r>
                <w:instrText xml:space="preserve"> SEQ </w:instrText>
              </w:r>
              <w:r>
                <w:instrText>图</w:instrText>
              </w:r>
              <w:r>
                <w:instrText xml:space="preserve">4_- \* ARABIC </w:instrText>
              </w:r>
              <w:r>
                <w:fldChar w:fldCharType="separate"/>
              </w:r>
            </w:ins>
            <w:ins w:id="2026" w:author="瑞明 唐" w:date="2019-04-21T10:07:00Z">
              <w:r w:rsidR="00C93B02">
                <w:rPr>
                  <w:noProof/>
                </w:rPr>
                <w:t>119</w:t>
              </w:r>
            </w:ins>
            <w:ins w:id="2027" w:author="瑞明 唐" w:date="2019-04-17T23:45:00Z">
              <w:r>
                <w:fldChar w:fldCharType="end"/>
              </w:r>
              <w:r>
                <w:rPr>
                  <w:rFonts w:hint="eastAsia"/>
                </w:rPr>
                <w:t>插入公式</w:t>
              </w:r>
              <w:bookmarkEnd w:id="2024"/>
            </w:ins>
          </w:p>
        </w:tc>
      </w:tr>
    </w:tbl>
    <w:p w14:paraId="0F435216" w14:textId="4B974F1A" w:rsidR="00062BC7" w:rsidRPr="001A4179" w:rsidRDefault="00062BC7" w:rsidP="004F01D1">
      <w:pPr>
        <w:ind w:firstLineChars="200" w:firstLine="509"/>
        <w:rPr>
          <w:rFonts w:ascii="宋体" w:eastAsia="宋体" w:hAnsi="宋体"/>
          <w:sz w:val="24"/>
          <w:szCs w:val="24"/>
        </w:rPr>
      </w:pPr>
      <w:ins w:id="2028" w:author="瑞明 唐" w:date="2019-04-17T23:42:00Z">
        <w:r>
          <w:rPr>
            <w:rFonts w:ascii="宋体" w:eastAsia="宋体" w:hAnsi="宋体" w:hint="eastAsia"/>
            <w:sz w:val="24"/>
            <w:szCs w:val="24"/>
          </w:rPr>
          <w:t>Word表格常见的</w:t>
        </w:r>
      </w:ins>
      <w:ins w:id="2029" w:author="瑞明 唐" w:date="2019-04-17T23:43:00Z">
        <w:r>
          <w:rPr>
            <w:rFonts w:ascii="宋体" w:eastAsia="宋体" w:hAnsi="宋体" w:hint="eastAsia"/>
            <w:sz w:val="24"/>
            <w:szCs w:val="24"/>
          </w:rPr>
          <w:t>函数有sum求和函数、average平均值函数、max最大值函数以及min最小值函数等，这里我们介绍求和以及</w:t>
        </w:r>
      </w:ins>
      <w:ins w:id="2030" w:author="瑞明 唐" w:date="2019-04-17T23:44:00Z">
        <w:r>
          <w:rPr>
            <w:rFonts w:ascii="宋体" w:eastAsia="宋体" w:hAnsi="宋体" w:hint="eastAsia"/>
            <w:sz w:val="24"/>
            <w:szCs w:val="24"/>
          </w:rPr>
          <w:t>平均值函数计算，最大值以及最小值函数</w:t>
        </w:r>
      </w:ins>
      <w:ins w:id="2031" w:author="瑞明 唐" w:date="2019-04-17T23:45:00Z">
        <w:r>
          <w:rPr>
            <w:rFonts w:ascii="宋体" w:eastAsia="宋体" w:hAnsi="宋体" w:hint="eastAsia"/>
            <w:sz w:val="24"/>
            <w:szCs w:val="24"/>
          </w:rPr>
          <w:t>与求和</w:t>
        </w:r>
        <w:proofErr w:type="gramStart"/>
        <w:r>
          <w:rPr>
            <w:rFonts w:ascii="宋体" w:eastAsia="宋体" w:hAnsi="宋体" w:hint="eastAsia"/>
            <w:sz w:val="24"/>
            <w:szCs w:val="24"/>
          </w:rPr>
          <w:t>和</w:t>
        </w:r>
        <w:proofErr w:type="gramEnd"/>
        <w:r>
          <w:rPr>
            <w:rFonts w:ascii="宋体" w:eastAsia="宋体" w:hAnsi="宋体" w:hint="eastAsia"/>
            <w:sz w:val="24"/>
            <w:szCs w:val="24"/>
          </w:rPr>
          <w:t>平均值函数</w:t>
        </w:r>
        <w:r w:rsidR="00E03F96">
          <w:rPr>
            <w:rFonts w:ascii="宋体" w:eastAsia="宋体" w:hAnsi="宋体" w:hint="eastAsia"/>
            <w:sz w:val="24"/>
            <w:szCs w:val="24"/>
          </w:rPr>
          <w:t>操作相似。</w:t>
        </w:r>
      </w:ins>
    </w:p>
    <w:p w14:paraId="39382D38" w14:textId="45672B67" w:rsidR="004F01D1" w:rsidRPr="001A4179" w:rsidRDefault="0004024F" w:rsidP="001A4179">
      <w:pPr>
        <w:pStyle w:val="a6"/>
        <w:ind w:firstLine="509"/>
        <w:rPr>
          <w:rFonts w:ascii="宋体" w:eastAsia="宋体" w:hAnsi="宋体"/>
          <w:sz w:val="24"/>
          <w:szCs w:val="24"/>
        </w:rPr>
      </w:pPr>
      <w:r>
        <w:rPr>
          <w:rFonts w:ascii="宋体" w:eastAsia="宋体" w:hAnsi="宋体"/>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1</w:t>
      </w:r>
      <w:r w:rsidR="004F01D1" w:rsidRPr="001A4179">
        <w:rPr>
          <w:rFonts w:ascii="宋体" w:eastAsia="宋体" w:hAnsi="宋体" w:hint="eastAsia"/>
          <w:sz w:val="24"/>
          <w:szCs w:val="24"/>
        </w:rPr>
        <w:t>求和运算</w:t>
      </w:r>
    </w:p>
    <w:p w14:paraId="3B2B97C8" w14:textId="1F6E3536" w:rsidR="007519A8" w:rsidRPr="001A4179" w:rsidRDefault="007519A8" w:rsidP="007519A8">
      <w:pPr>
        <w:pStyle w:val="a6"/>
        <w:ind w:firstLine="509"/>
        <w:rPr>
          <w:rFonts w:ascii="宋体" w:eastAsia="宋体" w:hAnsi="宋体"/>
          <w:sz w:val="24"/>
          <w:szCs w:val="24"/>
        </w:rPr>
      </w:pPr>
      <w:bookmarkStart w:id="2032" w:name="_Hlk3818698"/>
      <w:r w:rsidRPr="001A4179">
        <w:rPr>
          <w:rFonts w:ascii="宋体" w:eastAsia="宋体" w:hAnsi="宋体" w:hint="eastAsia"/>
          <w:sz w:val="24"/>
          <w:szCs w:val="24"/>
        </w:rPr>
        <w:t>求和公式</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hint="eastAsia"/>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pPr w:leftFromText="180" w:rightFromText="180" w:vertAnchor="text" w:horzAnchor="margin" w:tblpXSpec="right" w:tblpY="4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tblGrid>
      <w:tr w:rsidR="0004024F" w:rsidDel="003E6AFF" w14:paraId="4CB6F3B9" w14:textId="19529A94" w:rsidTr="0004024F">
        <w:trPr>
          <w:del w:id="2033" w:author="瑞明 唐" w:date="2019-04-17T23:29:00Z"/>
        </w:trPr>
        <w:tc>
          <w:tcPr>
            <w:tcW w:w="0" w:type="auto"/>
          </w:tcPr>
          <w:bookmarkEnd w:id="2032"/>
          <w:p w14:paraId="7B06E8FC" w14:textId="24B4438F" w:rsidR="0004024F" w:rsidDel="003E6AFF" w:rsidRDefault="0004024F" w:rsidP="0004024F">
            <w:pPr>
              <w:keepNext/>
              <w:jc w:val="center"/>
              <w:rPr>
                <w:del w:id="2034" w:author="瑞明 唐" w:date="2019-04-17T23:29:00Z"/>
              </w:rPr>
            </w:pPr>
            <w:del w:id="2035" w:author="瑞明 唐" w:date="2019-04-17T23:29:00Z">
              <w:r w:rsidDel="003E6AFF">
                <w:rPr>
                  <w:rFonts w:ascii="宋体" w:eastAsia="宋体" w:hAnsi="宋体" w:hint="eastAsia"/>
                  <w:noProof/>
                  <w:sz w:val="24"/>
                  <w:szCs w:val="24"/>
                </w:rPr>
                <w:drawing>
                  <wp:inline distT="0" distB="0" distL="0" distR="0" wp14:anchorId="21B0EB35" wp14:editId="2A440C27">
                    <wp:extent cx="887697" cy="500418"/>
                    <wp:effectExtent l="0" t="0" r="825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42">
                              <a:extLst>
                                <a:ext uri="{28A0092B-C50C-407E-A947-70E740481C1C}">
                                  <a14:useLocalDpi xmlns:a14="http://schemas.microsoft.com/office/drawing/2010/main" val="0"/>
                                </a:ext>
                              </a:extLst>
                            </a:blip>
                            <a:stretch>
                              <a:fillRect/>
                            </a:stretch>
                          </pic:blipFill>
                          <pic:spPr>
                            <a:xfrm>
                              <a:off x="0" y="0"/>
                              <a:ext cx="920715" cy="519031"/>
                            </a:xfrm>
                            <a:prstGeom prst="rect">
                              <a:avLst/>
                            </a:prstGeom>
                          </pic:spPr>
                        </pic:pic>
                      </a:graphicData>
                    </a:graphic>
                  </wp:inline>
                </w:drawing>
              </w:r>
            </w:del>
          </w:p>
          <w:p w14:paraId="5324FAD1" w14:textId="400EF826" w:rsidR="0004024F" w:rsidDel="003E6AFF" w:rsidRDefault="0004024F" w:rsidP="0004024F">
            <w:pPr>
              <w:pStyle w:val="a9"/>
              <w:jc w:val="center"/>
              <w:rPr>
                <w:del w:id="2036" w:author="瑞明 唐" w:date="2019-04-17T23:29:00Z"/>
                <w:rFonts w:ascii="宋体" w:eastAsia="宋体" w:hAnsi="宋体"/>
                <w:sz w:val="24"/>
                <w:szCs w:val="24"/>
              </w:rPr>
            </w:pPr>
            <w:del w:id="2037" w:author="瑞明 唐" w:date="2019-04-17T23:29: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38" w:author="瑞明 唐" w:date="2019-04-16T16:15:00Z">
              <w:r w:rsidR="00BB747F" w:rsidDel="00C71EF7">
                <w:rPr>
                  <w:noProof/>
                </w:rPr>
                <w:delText>108</w:delText>
              </w:r>
            </w:del>
            <w:del w:id="2039" w:author="瑞明 唐" w:date="2019-04-17T23:29:00Z">
              <w:r w:rsidDel="003E6AFF">
                <w:fldChar w:fldCharType="end"/>
              </w:r>
              <w:r w:rsidDel="003E6AFF">
                <w:rPr>
                  <w:rFonts w:hint="eastAsia"/>
                </w:rPr>
                <w:delText>插入公式</w:delText>
              </w:r>
            </w:del>
          </w:p>
        </w:tc>
      </w:tr>
    </w:tbl>
    <w:p w14:paraId="20B0D8EA" w14:textId="6A2C1BCF" w:rsidR="00555721" w:rsidRDefault="004F01D1" w:rsidP="0004024F">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w:t>
      </w:r>
      <w:r w:rsidRPr="001A4179">
        <w:rPr>
          <w:rFonts w:ascii="宋体" w:eastAsia="宋体" w:hAnsi="宋体" w:hint="eastAsia"/>
          <w:sz w:val="24"/>
          <w:szCs w:val="24"/>
        </w:rPr>
        <w:lastRenderedPageBreak/>
        <w:t>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040" w:author="瑞明 唐" w:date="2019-04-17T23:30:00Z">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_Ref6436262 \h</w:instrText>
        </w:r>
        <w:r w:rsidR="003E6AFF">
          <w:rPr>
            <w:rFonts w:ascii="宋体" w:eastAsia="宋体" w:hAnsi="宋体"/>
            <w:sz w:val="24"/>
            <w:szCs w:val="24"/>
          </w:rPr>
          <w:instrText xml:space="preserve"> </w:instrText>
        </w:r>
      </w:ins>
      <w:r w:rsidR="003E6AFF">
        <w:rPr>
          <w:rFonts w:ascii="宋体" w:eastAsia="宋体" w:hAnsi="宋体"/>
          <w:sz w:val="24"/>
          <w:szCs w:val="24"/>
        </w:rPr>
      </w:r>
      <w:r w:rsidR="003E6AFF">
        <w:rPr>
          <w:rFonts w:ascii="宋体" w:eastAsia="宋体" w:hAnsi="宋体"/>
          <w:sz w:val="24"/>
          <w:szCs w:val="24"/>
        </w:rPr>
        <w:fldChar w:fldCharType="separate"/>
      </w:r>
      <w:ins w:id="2041" w:author="瑞明 唐" w:date="2019-04-17T23:36:00Z">
        <w:r w:rsidR="00062BC7">
          <w:t xml:space="preserve">图4 - </w:t>
        </w:r>
        <w:r w:rsidR="00062BC7">
          <w:rPr>
            <w:noProof/>
          </w:rPr>
          <w:t>119</w:t>
        </w:r>
        <w:r w:rsidR="00062BC7">
          <w:rPr>
            <w:rFonts w:hint="eastAsia"/>
          </w:rPr>
          <w:t>插入公式</w:t>
        </w:r>
      </w:ins>
      <w:ins w:id="2042" w:author="瑞明 唐" w:date="2019-04-17T23:30:00Z">
        <w:r w:rsidR="003E6AFF">
          <w:rPr>
            <w:rFonts w:ascii="宋体" w:eastAsia="宋体" w:hAnsi="宋体"/>
            <w:sz w:val="24"/>
            <w:szCs w:val="24"/>
          </w:rPr>
          <w:fldChar w:fldCharType="end"/>
        </w:r>
      </w:ins>
      <w:del w:id="2043" w:author="瑞明 唐" w:date="2019-04-17T23:30: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Pr="001A4179" w:rsidDel="003E6AFF">
          <w:rPr>
            <w:rFonts w:ascii="宋体" w:eastAsia="宋体" w:hAnsi="宋体"/>
            <w:sz w:val="24"/>
            <w:szCs w:val="24"/>
          </w:rPr>
          <w:delText>10</w:delText>
        </w:r>
        <w:r w:rsidR="0004024F" w:rsidDel="003E6AFF">
          <w:rPr>
            <w:rFonts w:ascii="宋体" w:eastAsia="宋体" w:hAnsi="宋体"/>
            <w:sz w:val="24"/>
            <w:szCs w:val="24"/>
          </w:rPr>
          <w:delText>8</w:delText>
        </w:r>
      </w:del>
      <w:r w:rsidRPr="001A4179">
        <w:rPr>
          <w:rFonts w:ascii="宋体" w:eastAsia="宋体" w:hAnsi="宋体" w:hint="eastAsia"/>
          <w:sz w:val="24"/>
          <w:szCs w:val="24"/>
        </w:rPr>
        <w:t>所示。</w:t>
      </w:r>
    </w:p>
    <w:p w14:paraId="22F042E7" w14:textId="328DE83C" w:rsidR="004F01D1" w:rsidRPr="001A4179" w:rsidRDefault="004F01D1" w:rsidP="001A4179">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可以完成对总成绩求和</w:t>
      </w:r>
      <w:r w:rsidR="00555721">
        <w:rPr>
          <w:rFonts w:ascii="宋体" w:eastAsia="宋体" w:hAnsi="宋体" w:hint="eastAsia"/>
          <w:sz w:val="24"/>
          <w:szCs w:val="24"/>
        </w:rPr>
        <w:t>，</w:t>
      </w:r>
      <w:r w:rsidRPr="001A4179">
        <w:rPr>
          <w:rFonts w:ascii="宋体" w:eastAsia="宋体" w:hAnsi="宋体" w:hint="eastAsia"/>
          <w:sz w:val="24"/>
          <w:szCs w:val="24"/>
        </w:rPr>
        <w:t>可以把公式中的</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hint="eastAsia"/>
          <w:sz w:val="24"/>
          <w:szCs w:val="24"/>
        </w:rPr>
        <w:t>中的“</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sz w:val="24"/>
          <w:szCs w:val="24"/>
        </w:rPr>
        <w:t>左边</w:t>
      </w:r>
      <w:r w:rsidR="00555721">
        <w:rPr>
          <w:rFonts w:ascii="宋体" w:eastAsia="宋体" w:hAnsi="宋体"/>
          <w:sz w:val="24"/>
          <w:szCs w:val="24"/>
        </w:rPr>
        <w:t>）</w:t>
      </w:r>
      <w:r w:rsidRPr="001A4179">
        <w:rPr>
          <w:rFonts w:ascii="宋体" w:eastAsia="宋体" w:hAnsi="宋体"/>
          <w:sz w:val="24"/>
          <w:szCs w:val="24"/>
        </w:rPr>
        <w:t>改成“RIGHT</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右边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ABOVE</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上边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BELOW</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下边</w:t>
      </w:r>
      <w:r w:rsidR="00555721">
        <w:rPr>
          <w:rFonts w:ascii="宋体" w:eastAsia="宋体" w:hAnsi="宋体" w:hint="eastAsia"/>
          <w:sz w:val="24"/>
          <w:szCs w:val="24"/>
        </w:rPr>
        <w:t>），</w:t>
      </w:r>
      <w:r w:rsidRPr="001A4179">
        <w:rPr>
          <w:rFonts w:ascii="宋体" w:eastAsia="宋体" w:hAnsi="宋体" w:hint="eastAsia"/>
          <w:sz w:val="24"/>
          <w:szCs w:val="24"/>
        </w:rPr>
        <w:t>以完成对不同的表格数据的求和</w:t>
      </w:r>
      <w:r w:rsidR="00555721">
        <w:rPr>
          <w:rFonts w:ascii="宋体" w:eastAsia="宋体" w:hAnsi="宋体" w:hint="eastAsia"/>
          <w:sz w:val="24"/>
          <w:szCs w:val="24"/>
        </w:rPr>
        <w:t>，</w:t>
      </w:r>
      <w:r w:rsidRPr="001A4179">
        <w:rPr>
          <w:rFonts w:ascii="宋体" w:eastAsia="宋体" w:hAnsi="宋体" w:hint="eastAsia"/>
          <w:sz w:val="24"/>
          <w:szCs w:val="24"/>
        </w:rPr>
        <w:t>如</w:t>
      </w:r>
      <w:ins w:id="2044" w:author="瑞明 唐" w:date="2019-04-17T23:33:00Z">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_Ref6436419 \h</w:instrText>
        </w:r>
        <w:r w:rsidR="003E6AFF">
          <w:rPr>
            <w:rFonts w:ascii="宋体" w:eastAsia="宋体" w:hAnsi="宋体"/>
            <w:sz w:val="24"/>
            <w:szCs w:val="24"/>
          </w:rPr>
          <w:instrText xml:space="preserve"> </w:instrText>
        </w:r>
      </w:ins>
      <w:r w:rsidR="003E6AFF">
        <w:rPr>
          <w:rFonts w:ascii="宋体" w:eastAsia="宋体" w:hAnsi="宋体"/>
          <w:sz w:val="24"/>
          <w:szCs w:val="24"/>
        </w:rPr>
      </w:r>
      <w:r w:rsidR="003E6AFF">
        <w:rPr>
          <w:rFonts w:ascii="宋体" w:eastAsia="宋体" w:hAnsi="宋体"/>
          <w:sz w:val="24"/>
          <w:szCs w:val="24"/>
        </w:rPr>
        <w:fldChar w:fldCharType="separate"/>
      </w:r>
      <w:ins w:id="2045" w:author="瑞明 唐" w:date="2019-04-17T23:36:00Z">
        <w:r w:rsidR="00062BC7">
          <w:t xml:space="preserve">图4 - </w:t>
        </w:r>
        <w:r w:rsidR="00062BC7">
          <w:rPr>
            <w:noProof/>
          </w:rPr>
          <w:t>120</w:t>
        </w:r>
        <w:r w:rsidR="00062BC7">
          <w:rPr>
            <w:rFonts w:hint="eastAsia"/>
          </w:rPr>
          <w:t>表格公式求和</w:t>
        </w:r>
      </w:ins>
      <w:ins w:id="2046" w:author="瑞明 唐" w:date="2019-04-17T23:33:00Z">
        <w:r w:rsidR="003E6AFF">
          <w:rPr>
            <w:rFonts w:ascii="宋体" w:eastAsia="宋体" w:hAnsi="宋体"/>
            <w:sz w:val="24"/>
            <w:szCs w:val="24"/>
          </w:rPr>
          <w:fldChar w:fldCharType="end"/>
        </w:r>
      </w:ins>
      <w:del w:id="2047" w:author="瑞明 唐" w:date="2019-04-17T23:33: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0004024F" w:rsidDel="003E6AFF">
          <w:rPr>
            <w:rFonts w:ascii="宋体" w:eastAsia="宋体" w:hAnsi="宋体"/>
            <w:sz w:val="24"/>
            <w:szCs w:val="24"/>
          </w:rPr>
          <w:delText>109</w:delText>
        </w:r>
      </w:del>
      <w:r w:rsidRPr="001A4179">
        <w:rPr>
          <w:rFonts w:ascii="宋体" w:eastAsia="宋体" w:hAnsi="宋体" w:hint="eastAsia"/>
          <w:sz w:val="24"/>
          <w:szCs w:val="24"/>
        </w:rPr>
        <w:t>所示。</w:t>
      </w:r>
    </w:p>
    <w:p w14:paraId="76436923" w14:textId="65181C9F" w:rsidR="004F01D1" w:rsidRPr="001A4179" w:rsidRDefault="0004024F"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2</w:t>
      </w:r>
      <w:r w:rsidR="004F01D1" w:rsidRPr="001A4179">
        <w:rPr>
          <w:rFonts w:ascii="宋体" w:eastAsia="宋体" w:hAnsi="宋体" w:hint="eastAsia"/>
          <w:sz w:val="24"/>
          <w:szCs w:val="24"/>
        </w:rPr>
        <w:t>求平均值运算</w:t>
      </w:r>
    </w:p>
    <w:p w14:paraId="13256006" w14:textId="6D937F2F" w:rsidR="007519A8" w:rsidRDefault="007519A8" w:rsidP="007519A8">
      <w:pPr>
        <w:pStyle w:val="a6"/>
        <w:ind w:firstLine="509"/>
        <w:rPr>
          <w:rFonts w:ascii="宋体" w:eastAsia="宋体" w:hAnsi="宋体"/>
          <w:sz w:val="24"/>
          <w:szCs w:val="24"/>
        </w:rPr>
      </w:pPr>
      <w:r w:rsidRPr="001A4179">
        <w:rPr>
          <w:rFonts w:ascii="宋体" w:eastAsia="宋体" w:hAnsi="宋体" w:hint="eastAsia"/>
          <w:sz w:val="24"/>
          <w:szCs w:val="24"/>
        </w:rPr>
        <w:t>求和公式</w:t>
      </w:r>
      <w:r w:rsidRPr="001A4179">
        <w:rPr>
          <w:rFonts w:ascii="宋体" w:eastAsia="宋体" w:hAnsi="宋体"/>
          <w:sz w:val="24"/>
          <w:szCs w:val="24"/>
        </w:rPr>
        <w:t>average</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W w:w="0" w:type="auto"/>
        <w:tblLook w:val="04A0" w:firstRow="1" w:lastRow="0" w:firstColumn="1" w:lastColumn="0" w:noHBand="0" w:noVBand="1"/>
        <w:tblPrChange w:id="2048" w:author="瑞明 唐" w:date="2019-04-17T23:40:00Z">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728"/>
        <w:gridCol w:w="3800"/>
        <w:tblGridChange w:id="2049">
          <w:tblGrid>
            <w:gridCol w:w="4728"/>
            <w:gridCol w:w="3800"/>
          </w:tblGrid>
        </w:tblGridChange>
      </w:tblGrid>
      <w:tr w:rsidR="00494130" w14:paraId="5E5A18B1" w14:textId="77777777" w:rsidTr="00062BC7">
        <w:tc>
          <w:tcPr>
            <w:tcW w:w="4264" w:type="dxa"/>
            <w:tcPrChange w:id="2050" w:author="瑞明 唐" w:date="2019-04-17T23:40:00Z">
              <w:tcPr>
                <w:tcW w:w="4264" w:type="dxa"/>
              </w:tcPr>
            </w:tcPrChange>
          </w:tcPr>
          <w:p w14:paraId="215C36C3" w14:textId="77777777" w:rsidR="003E6AFF" w:rsidRDefault="00494130" w:rsidP="00062BC7">
            <w:pPr>
              <w:keepNext/>
              <w:jc w:val="center"/>
              <w:rPr>
                <w:ins w:id="2051" w:author="瑞明 唐" w:date="2019-04-17T23:31:00Z"/>
              </w:rPr>
            </w:pPr>
            <w:r>
              <w:rPr>
                <w:rFonts w:ascii="宋体" w:eastAsia="宋体" w:hAnsi="宋体" w:hint="eastAsia"/>
                <w:noProof/>
                <w:sz w:val="24"/>
                <w:szCs w:val="24"/>
              </w:rPr>
              <w:drawing>
                <wp:inline distT="0" distB="0" distL="0" distR="0" wp14:anchorId="756EDE62" wp14:editId="12828E78">
                  <wp:extent cx="2904855" cy="1178169"/>
                  <wp:effectExtent l="0" t="0" r="0" b="317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4-109.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20426" cy="1184484"/>
                          </a:xfrm>
                          <a:prstGeom prst="rect">
                            <a:avLst/>
                          </a:prstGeom>
                        </pic:spPr>
                      </pic:pic>
                    </a:graphicData>
                  </a:graphic>
                </wp:inline>
              </w:drawing>
            </w:r>
          </w:p>
          <w:p w14:paraId="612096FE" w14:textId="4E8F9C6C" w:rsidR="00494130" w:rsidDel="003E6AFF" w:rsidRDefault="003E6AFF">
            <w:pPr>
              <w:pStyle w:val="a9"/>
              <w:jc w:val="center"/>
              <w:rPr>
                <w:del w:id="2052" w:author="瑞明 唐" w:date="2019-04-17T23:31:00Z"/>
              </w:rPr>
              <w:pPrChange w:id="2053" w:author="瑞明 唐" w:date="2019-04-17T23:31:00Z">
                <w:pPr>
                  <w:keepNext/>
                  <w:jc w:val="center"/>
                </w:pPr>
              </w:pPrChange>
            </w:pPr>
            <w:bookmarkStart w:id="2054" w:name="_Ref6436419"/>
            <w:ins w:id="2055" w:author="瑞明 唐" w:date="2019-04-17T23:31:00Z">
              <w:r>
                <w:t>图</w:t>
              </w:r>
              <w:r>
                <w:t xml:space="preserve">4 - </w:t>
              </w:r>
              <w:r>
                <w:fldChar w:fldCharType="begin"/>
              </w:r>
              <w:r>
                <w:instrText xml:space="preserve"> SEQ </w:instrText>
              </w:r>
              <w:r>
                <w:instrText>图</w:instrText>
              </w:r>
              <w:r>
                <w:instrText xml:space="preserve">4_- \* ARABIC </w:instrText>
              </w:r>
            </w:ins>
            <w:r>
              <w:fldChar w:fldCharType="separate"/>
            </w:r>
            <w:ins w:id="2056" w:author="瑞明 唐" w:date="2019-04-21T10:07:00Z">
              <w:r w:rsidR="00C93B02">
                <w:rPr>
                  <w:noProof/>
                </w:rPr>
                <w:t>120</w:t>
              </w:r>
            </w:ins>
            <w:ins w:id="2057" w:author="瑞明 唐" w:date="2019-04-17T23:31:00Z">
              <w:r>
                <w:fldChar w:fldCharType="end"/>
              </w:r>
              <w:r>
                <w:rPr>
                  <w:rFonts w:hint="eastAsia"/>
                </w:rPr>
                <w:t>表格公式求和</w:t>
              </w:r>
            </w:ins>
            <w:bookmarkEnd w:id="2054"/>
          </w:p>
          <w:p w14:paraId="7DA0CBE8" w14:textId="0D14D1EB" w:rsidR="00494130" w:rsidRDefault="00494130" w:rsidP="00062BC7">
            <w:pPr>
              <w:pStyle w:val="a9"/>
              <w:jc w:val="center"/>
              <w:rPr>
                <w:rFonts w:ascii="宋体" w:eastAsia="宋体" w:hAnsi="宋体"/>
                <w:sz w:val="24"/>
                <w:szCs w:val="24"/>
              </w:rPr>
            </w:pPr>
            <w:del w:id="2058" w:author="瑞明 唐" w:date="2019-04-17T23:31: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59" w:author="瑞明 唐" w:date="2019-04-16T16:15:00Z">
              <w:r w:rsidR="00BB747F" w:rsidDel="00C71EF7">
                <w:rPr>
                  <w:noProof/>
                </w:rPr>
                <w:delText>109</w:delText>
              </w:r>
            </w:del>
            <w:del w:id="2060" w:author="瑞明 唐" w:date="2019-04-17T23:31:00Z">
              <w:r w:rsidDel="003E6AFF">
                <w:fldChar w:fldCharType="end"/>
              </w:r>
              <w:r w:rsidDel="003E6AFF">
                <w:rPr>
                  <w:rFonts w:hint="eastAsia"/>
                </w:rPr>
                <w:delText>表格公式求和</w:delText>
              </w:r>
            </w:del>
          </w:p>
        </w:tc>
        <w:tc>
          <w:tcPr>
            <w:tcW w:w="4264" w:type="dxa"/>
            <w:tcPrChange w:id="2061" w:author="瑞明 唐" w:date="2019-04-17T23:40:00Z">
              <w:tcPr>
                <w:tcW w:w="4264" w:type="dxa"/>
              </w:tcPr>
            </w:tcPrChange>
          </w:tcPr>
          <w:p w14:paraId="7070CD56" w14:textId="55EDDA4B" w:rsidR="003E6AFF" w:rsidRDefault="00494130" w:rsidP="00062BC7">
            <w:pPr>
              <w:keepNext/>
              <w:jc w:val="center"/>
              <w:rPr>
                <w:ins w:id="2062" w:author="瑞明 唐" w:date="2019-04-17T23:32:00Z"/>
              </w:rPr>
            </w:pPr>
            <w:r>
              <w:rPr>
                <w:rFonts w:ascii="宋体" w:eastAsia="宋体" w:hAnsi="宋体" w:hint="eastAsia"/>
                <w:noProof/>
                <w:sz w:val="24"/>
                <w:szCs w:val="24"/>
              </w:rPr>
              <w:drawing>
                <wp:inline distT="0" distB="0" distL="0" distR="0" wp14:anchorId="64263B56" wp14:editId="35A04D8A">
                  <wp:extent cx="2307783" cy="1234475"/>
                  <wp:effectExtent l="0" t="0" r="0" b="381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4-110.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7325" cy="1239579"/>
                          </a:xfrm>
                          <a:prstGeom prst="rect">
                            <a:avLst/>
                          </a:prstGeom>
                        </pic:spPr>
                      </pic:pic>
                    </a:graphicData>
                  </a:graphic>
                </wp:inline>
              </w:drawing>
            </w:r>
          </w:p>
          <w:p w14:paraId="5E2833A1" w14:textId="0434C269" w:rsidR="00494130" w:rsidDel="003E6AFF" w:rsidRDefault="003E6AFF">
            <w:pPr>
              <w:pStyle w:val="a9"/>
              <w:jc w:val="center"/>
              <w:rPr>
                <w:del w:id="2063" w:author="瑞明 唐" w:date="2019-04-17T23:32:00Z"/>
              </w:rPr>
              <w:pPrChange w:id="2064" w:author="瑞明 唐" w:date="2019-04-17T23:32:00Z">
                <w:pPr>
                  <w:keepNext/>
                  <w:jc w:val="center"/>
                </w:pPr>
              </w:pPrChange>
            </w:pPr>
            <w:bookmarkStart w:id="2065" w:name="_Ref6436454"/>
            <w:ins w:id="2066" w:author="瑞明 唐" w:date="2019-04-17T23:32:00Z">
              <w:r>
                <w:t>图</w:t>
              </w:r>
              <w:r>
                <w:t xml:space="preserve">4 - </w:t>
              </w:r>
              <w:r>
                <w:fldChar w:fldCharType="begin"/>
              </w:r>
              <w:r>
                <w:instrText xml:space="preserve"> SEQ </w:instrText>
              </w:r>
              <w:r>
                <w:instrText>图</w:instrText>
              </w:r>
              <w:r>
                <w:instrText xml:space="preserve">4_- \* ARABIC </w:instrText>
              </w:r>
            </w:ins>
            <w:r>
              <w:fldChar w:fldCharType="separate"/>
            </w:r>
            <w:ins w:id="2067" w:author="瑞明 唐" w:date="2019-04-21T10:07:00Z">
              <w:r w:rsidR="00C93B02">
                <w:rPr>
                  <w:noProof/>
                </w:rPr>
                <w:t>121</w:t>
              </w:r>
            </w:ins>
            <w:ins w:id="2068" w:author="瑞明 唐" w:date="2019-04-17T23:32:00Z">
              <w:r>
                <w:fldChar w:fldCharType="end"/>
              </w:r>
              <w:r>
                <w:rPr>
                  <w:rFonts w:hint="eastAsia"/>
                </w:rPr>
                <w:t>表格公式求平均值</w:t>
              </w:r>
            </w:ins>
            <w:bookmarkEnd w:id="2065"/>
          </w:p>
          <w:p w14:paraId="1CBB73E7" w14:textId="7A8B4ED8" w:rsidR="00494130" w:rsidRDefault="00494130" w:rsidP="00062BC7">
            <w:pPr>
              <w:pStyle w:val="a9"/>
              <w:jc w:val="center"/>
              <w:rPr>
                <w:rFonts w:ascii="宋体" w:eastAsia="宋体" w:hAnsi="宋体"/>
                <w:sz w:val="24"/>
                <w:szCs w:val="24"/>
              </w:rPr>
            </w:pPr>
            <w:del w:id="2069" w:author="瑞明 唐" w:date="2019-04-17T23:32: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70" w:author="瑞明 唐" w:date="2019-04-16T16:15:00Z">
              <w:r w:rsidR="00BB747F" w:rsidDel="00C71EF7">
                <w:rPr>
                  <w:noProof/>
                </w:rPr>
                <w:delText>110</w:delText>
              </w:r>
            </w:del>
            <w:del w:id="2071" w:author="瑞明 唐" w:date="2019-04-17T23:32:00Z">
              <w:r w:rsidDel="003E6AFF">
                <w:fldChar w:fldCharType="end"/>
              </w:r>
              <w:r w:rsidDel="003E6AFF">
                <w:rPr>
                  <w:rFonts w:hint="eastAsia"/>
                </w:rPr>
                <w:delText>表格公式求平均值</w:delText>
              </w:r>
            </w:del>
          </w:p>
        </w:tc>
      </w:tr>
    </w:tbl>
    <w:p w14:paraId="48480F53" w14:textId="77777777" w:rsidR="00494130" w:rsidRPr="001A4179" w:rsidRDefault="00494130" w:rsidP="001A4179">
      <w:pPr>
        <w:rPr>
          <w:rFonts w:ascii="宋体" w:eastAsia="宋体" w:hAnsi="宋体"/>
          <w:sz w:val="24"/>
          <w:szCs w:val="24"/>
        </w:rPr>
      </w:pPr>
    </w:p>
    <w:p w14:paraId="1BE186D8" w14:textId="2AE0805E"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072" w:author="瑞明 唐" w:date="2019-04-17T23:39: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73" w:author="瑞明 唐" w:date="2019-04-17T23:39:00Z">
        <w:r w:rsidR="00062BC7">
          <w:t xml:space="preserve">图4 - </w:t>
        </w:r>
        <w:r w:rsidR="00062BC7">
          <w:rPr>
            <w:noProof/>
          </w:rPr>
          <w:t>119</w:t>
        </w:r>
        <w:r w:rsidR="00062BC7">
          <w:rPr>
            <w:rFonts w:hint="eastAsia"/>
          </w:rPr>
          <w:t>插入公式</w:t>
        </w:r>
        <w:r w:rsidR="00062BC7">
          <w:rPr>
            <w:rFonts w:ascii="宋体" w:eastAsia="宋体" w:hAnsi="宋体"/>
            <w:sz w:val="24"/>
            <w:szCs w:val="24"/>
          </w:rPr>
          <w:fldChar w:fldCharType="end"/>
        </w:r>
      </w:ins>
      <w:del w:id="2074" w:author="瑞明 唐" w:date="2019-04-17T23:33: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Pr="001A4179" w:rsidDel="003E6AFF">
          <w:rPr>
            <w:rFonts w:ascii="宋体" w:eastAsia="宋体" w:hAnsi="宋体"/>
            <w:sz w:val="24"/>
            <w:szCs w:val="24"/>
          </w:rPr>
          <w:delText>10</w:delText>
        </w:r>
        <w:r w:rsidR="00494130" w:rsidDel="003E6AFF">
          <w:rPr>
            <w:rFonts w:ascii="宋体" w:eastAsia="宋体" w:hAnsi="宋体"/>
            <w:sz w:val="24"/>
            <w:szCs w:val="24"/>
          </w:rPr>
          <w:delText>8</w:delText>
        </w:r>
      </w:del>
      <w:r w:rsidRPr="001A4179">
        <w:rPr>
          <w:rFonts w:ascii="宋体" w:eastAsia="宋体" w:hAnsi="宋体" w:hint="eastAsia"/>
          <w:sz w:val="24"/>
          <w:szCs w:val="24"/>
        </w:rPr>
        <w:t>所示。</w:t>
      </w:r>
    </w:p>
    <w:p w14:paraId="35FEDCF1" w14:textId="65A93604"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把原来公式删除</w:t>
      </w:r>
      <w:r w:rsidR="00555721">
        <w:rPr>
          <w:rFonts w:ascii="宋体" w:eastAsia="宋体" w:hAnsi="宋体" w:hint="eastAsia"/>
          <w:sz w:val="24"/>
          <w:szCs w:val="24"/>
        </w:rPr>
        <w:t>，</w:t>
      </w:r>
      <w:r w:rsidRPr="001A4179">
        <w:rPr>
          <w:rFonts w:ascii="宋体" w:eastAsia="宋体" w:hAnsi="宋体" w:hint="eastAsia"/>
          <w:sz w:val="24"/>
          <w:szCs w:val="24"/>
        </w:rPr>
        <w:t>单击“粘贴函数”下拉列表</w:t>
      </w:r>
      <w:r w:rsidR="00555721">
        <w:rPr>
          <w:rFonts w:ascii="宋体" w:eastAsia="宋体" w:hAnsi="宋体" w:hint="eastAsia"/>
          <w:sz w:val="24"/>
          <w:szCs w:val="24"/>
        </w:rPr>
        <w:t>，</w:t>
      </w:r>
      <w:r w:rsidRPr="001A4179">
        <w:rPr>
          <w:rFonts w:ascii="宋体" w:eastAsia="宋体" w:hAnsi="宋体" w:hint="eastAsia"/>
          <w:sz w:val="24"/>
          <w:szCs w:val="24"/>
        </w:rPr>
        <w:t>找到平均值函数</w:t>
      </w:r>
      <w:r w:rsidRPr="001A4179">
        <w:rPr>
          <w:rFonts w:ascii="宋体" w:eastAsia="宋体" w:hAnsi="宋体"/>
          <w:sz w:val="24"/>
          <w:szCs w:val="24"/>
        </w:rPr>
        <w:t>AVERAGE</w:t>
      </w:r>
      <w:r w:rsidRPr="001A4179">
        <w:rPr>
          <w:rFonts w:ascii="宋体" w:eastAsia="宋体" w:hAnsi="宋体" w:hint="eastAsia"/>
          <w:sz w:val="24"/>
          <w:szCs w:val="24"/>
        </w:rPr>
        <w:t>。</w:t>
      </w:r>
    </w:p>
    <w:p w14:paraId="0D6EE68A" w14:textId="2436D55F"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在单元格地址的括号中输入</w:t>
      </w:r>
      <w:r w:rsidR="00A73F8A">
        <w:rPr>
          <w:rFonts w:ascii="宋体" w:eastAsia="宋体" w:hAnsi="宋体" w:hint="eastAsia"/>
          <w:sz w:val="24"/>
          <w:szCs w:val="24"/>
        </w:rPr>
        <w:t>“</w:t>
      </w:r>
      <w:r w:rsidR="00A73F8A" w:rsidRPr="001A4179">
        <w:rPr>
          <w:rFonts w:ascii="宋体" w:eastAsia="宋体" w:hAnsi="宋体"/>
          <w:sz w:val="24"/>
          <w:szCs w:val="24"/>
        </w:rPr>
        <w:t>B3</w:t>
      </w:r>
      <w:r w:rsidR="00A73F8A">
        <w:rPr>
          <w:rFonts w:ascii="宋体" w:eastAsia="宋体" w:hAnsi="宋体"/>
          <w:sz w:val="24"/>
          <w:szCs w:val="24"/>
        </w:rPr>
        <w:t>：</w:t>
      </w:r>
      <w:r w:rsidR="00A73F8A" w:rsidRPr="001A4179">
        <w:rPr>
          <w:rFonts w:ascii="宋体" w:eastAsia="宋体" w:hAnsi="宋体"/>
          <w:sz w:val="24"/>
          <w:szCs w:val="24"/>
        </w:rPr>
        <w:t>B5</w:t>
      </w:r>
      <w:r w:rsidR="00A73F8A">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hint="eastAsia"/>
          <w:sz w:val="24"/>
          <w:szCs w:val="24"/>
        </w:rPr>
        <w:t>如</w:t>
      </w:r>
      <w:ins w:id="2075" w:author="瑞明 唐" w:date="2019-04-17T23:39: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_Ref6436454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76" w:author="瑞明 唐" w:date="2019-04-17T23:39:00Z">
        <w:r w:rsidR="00062BC7">
          <w:t xml:space="preserve">图4 - </w:t>
        </w:r>
        <w:r w:rsidR="00062BC7">
          <w:rPr>
            <w:noProof/>
          </w:rPr>
          <w:t>121</w:t>
        </w:r>
        <w:r w:rsidR="00062BC7">
          <w:rPr>
            <w:rFonts w:hint="eastAsia"/>
          </w:rPr>
          <w:t>表格公式求平均值</w:t>
        </w:r>
        <w:r w:rsidR="00062BC7">
          <w:rPr>
            <w:rFonts w:ascii="宋体" w:eastAsia="宋体" w:hAnsi="宋体"/>
            <w:sz w:val="24"/>
            <w:szCs w:val="24"/>
          </w:rPr>
          <w:fldChar w:fldCharType="end"/>
        </w:r>
      </w:ins>
      <w:del w:id="2077" w:author="瑞明 唐" w:date="2019-04-17T23:39: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Pr="001A4179" w:rsidDel="00062BC7">
          <w:rPr>
            <w:rFonts w:ascii="宋体" w:eastAsia="宋体" w:hAnsi="宋体"/>
            <w:sz w:val="24"/>
            <w:szCs w:val="24"/>
          </w:rPr>
          <w:delText>1</w:delText>
        </w:r>
        <w:r w:rsidR="00494130" w:rsidDel="00062BC7">
          <w:rPr>
            <w:rFonts w:ascii="宋体" w:eastAsia="宋体" w:hAnsi="宋体"/>
            <w:sz w:val="24"/>
            <w:szCs w:val="24"/>
          </w:rPr>
          <w:delText>10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完成计算。</w:t>
      </w:r>
    </w:p>
    <w:p w14:paraId="728EFF91" w14:textId="4B8D82E9" w:rsidR="004F01D1" w:rsidRPr="001A4179" w:rsidRDefault="00494130"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3</w:t>
      </w:r>
      <w:r w:rsidR="004F01D1" w:rsidRPr="001A4179">
        <w:rPr>
          <w:rFonts w:ascii="宋体" w:eastAsia="宋体" w:hAnsi="宋体" w:hint="eastAsia"/>
          <w:sz w:val="24"/>
          <w:szCs w:val="24"/>
        </w:rPr>
        <w:t>自定义公式</w:t>
      </w:r>
    </w:p>
    <w:p w14:paraId="72EF49CB" w14:textId="2E3BD0FB" w:rsidR="00DA2F62" w:rsidRPr="001A4179" w:rsidRDefault="00DA2F62" w:rsidP="00DA2F62">
      <w:pPr>
        <w:pStyle w:val="a6"/>
        <w:ind w:firstLine="509"/>
        <w:rPr>
          <w:rFonts w:ascii="宋体" w:eastAsia="宋体" w:hAnsi="宋体"/>
          <w:sz w:val="24"/>
          <w:szCs w:val="24"/>
        </w:rPr>
      </w:pPr>
      <w:r w:rsidRPr="001A4179">
        <w:rPr>
          <w:rFonts w:ascii="宋体" w:eastAsia="宋体" w:hAnsi="宋体" w:hint="eastAsia"/>
          <w:sz w:val="24"/>
          <w:szCs w:val="24"/>
        </w:rPr>
        <w:t>有时候软件提供的函数并不是满足我们的计算</w:t>
      </w:r>
      <w:r w:rsidR="00555721">
        <w:rPr>
          <w:rFonts w:ascii="宋体" w:eastAsia="宋体" w:hAnsi="宋体" w:hint="eastAsia"/>
          <w:sz w:val="24"/>
          <w:szCs w:val="24"/>
        </w:rPr>
        <w:t>，</w:t>
      </w:r>
      <w:r w:rsidRPr="001A4179">
        <w:rPr>
          <w:rFonts w:ascii="宋体" w:eastAsia="宋体" w:hAnsi="宋体" w:hint="eastAsia"/>
          <w:sz w:val="24"/>
          <w:szCs w:val="24"/>
        </w:rPr>
        <w:t>比如成绩统计表的求和</w:t>
      </w:r>
      <w:r w:rsidR="00555721">
        <w:rPr>
          <w:rFonts w:ascii="宋体" w:eastAsia="宋体" w:hAnsi="宋体" w:hint="eastAsia"/>
          <w:sz w:val="24"/>
          <w:szCs w:val="24"/>
        </w:rPr>
        <w:t>，</w:t>
      </w:r>
      <w:r w:rsidRPr="001A4179">
        <w:rPr>
          <w:rFonts w:ascii="宋体" w:eastAsia="宋体" w:hAnsi="宋体" w:hint="eastAsia"/>
          <w:sz w:val="24"/>
          <w:szCs w:val="24"/>
        </w:rPr>
        <w:t>我们除了使用</w:t>
      </w:r>
      <w:r w:rsidRPr="001A4179">
        <w:rPr>
          <w:rFonts w:ascii="宋体" w:eastAsia="宋体" w:hAnsi="宋体"/>
          <w:sz w:val="24"/>
          <w:szCs w:val="24"/>
        </w:rPr>
        <w:t>SUM函数外</w:t>
      </w:r>
      <w:r w:rsidR="00555721">
        <w:rPr>
          <w:rFonts w:ascii="宋体" w:eastAsia="宋体" w:hAnsi="宋体"/>
          <w:sz w:val="24"/>
          <w:szCs w:val="24"/>
        </w:rPr>
        <w:t>，</w:t>
      </w:r>
      <w:r w:rsidRPr="001A4179">
        <w:rPr>
          <w:rFonts w:ascii="宋体" w:eastAsia="宋体" w:hAnsi="宋体"/>
          <w:sz w:val="24"/>
          <w:szCs w:val="24"/>
        </w:rPr>
        <w:t>也可以自定义公式。</w:t>
      </w:r>
    </w:p>
    <w:p w14:paraId="60EEF525" w14:textId="37FD4329"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078" w:author="瑞明 唐" w:date="2019-04-17T23:41: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79" w:author="瑞明 唐" w:date="2019-04-17T23:41:00Z">
        <w:r w:rsidR="00062BC7">
          <w:t xml:space="preserve">图4 - </w:t>
        </w:r>
        <w:r w:rsidR="00062BC7">
          <w:rPr>
            <w:noProof/>
          </w:rPr>
          <w:t>119</w:t>
        </w:r>
        <w:r w:rsidR="00062BC7">
          <w:rPr>
            <w:rFonts w:hint="eastAsia"/>
          </w:rPr>
          <w:t>插入公式</w:t>
        </w:r>
        <w:r w:rsidR="00062BC7">
          <w:rPr>
            <w:rFonts w:ascii="宋体" w:eastAsia="宋体" w:hAnsi="宋体"/>
            <w:sz w:val="24"/>
            <w:szCs w:val="24"/>
          </w:rPr>
          <w:fldChar w:fldCharType="end"/>
        </w:r>
      </w:ins>
      <w:del w:id="2080" w:author="瑞明 唐" w:date="2019-04-17T23:41: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Pr="001A4179" w:rsidDel="00062BC7">
          <w:rPr>
            <w:rFonts w:ascii="宋体" w:eastAsia="宋体" w:hAnsi="宋体"/>
            <w:sz w:val="24"/>
            <w:szCs w:val="24"/>
          </w:rPr>
          <w:delText>10</w:delText>
        </w:r>
        <w:r w:rsidR="00494130" w:rsidDel="00062BC7">
          <w:rPr>
            <w:rFonts w:ascii="宋体" w:eastAsia="宋体" w:hAnsi="宋体"/>
            <w:sz w:val="24"/>
            <w:szCs w:val="24"/>
          </w:rPr>
          <w:delText>8</w:delText>
        </w:r>
      </w:del>
      <w:r w:rsidRPr="001A4179">
        <w:rPr>
          <w:rFonts w:ascii="宋体" w:eastAsia="宋体" w:hAnsi="宋体" w:hint="eastAsia"/>
          <w:sz w:val="24"/>
          <w:szCs w:val="24"/>
        </w:rPr>
        <w:t>所示。</w:t>
      </w:r>
    </w:p>
    <w:p w14:paraId="4A3F64C8" w14:textId="133378CE"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把原来的公式删除</w:t>
      </w:r>
      <w:r w:rsidR="00555721">
        <w:rPr>
          <w:rFonts w:ascii="宋体" w:eastAsia="宋体" w:hAnsi="宋体" w:hint="eastAsia"/>
          <w:sz w:val="24"/>
          <w:szCs w:val="24"/>
        </w:rPr>
        <w:t>，</w:t>
      </w:r>
      <w:r w:rsidRPr="001A4179">
        <w:rPr>
          <w:rFonts w:ascii="宋体" w:eastAsia="宋体" w:hAnsi="宋体" w:hint="eastAsia"/>
          <w:sz w:val="24"/>
          <w:szCs w:val="24"/>
        </w:rPr>
        <w:t>按照如</w:t>
      </w:r>
      <w:ins w:id="2081" w:author="瑞明 唐" w:date="2019-04-17T23:42: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_Ref6436945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82" w:author="瑞明 唐" w:date="2019-04-17T23:42:00Z">
        <w:r w:rsidR="00062BC7">
          <w:t xml:space="preserve">图4 - </w:t>
        </w:r>
        <w:r w:rsidR="00062BC7">
          <w:rPr>
            <w:noProof/>
          </w:rPr>
          <w:t>122</w:t>
        </w:r>
        <w:r w:rsidR="00062BC7">
          <w:rPr>
            <w:rFonts w:hint="eastAsia"/>
          </w:rPr>
          <w:t>自定义公式</w:t>
        </w:r>
        <w:r w:rsidR="00062BC7">
          <w:rPr>
            <w:rFonts w:ascii="宋体" w:eastAsia="宋体" w:hAnsi="宋体"/>
            <w:sz w:val="24"/>
            <w:szCs w:val="24"/>
          </w:rPr>
          <w:fldChar w:fldCharType="end"/>
        </w:r>
      </w:ins>
      <w:del w:id="2083" w:author="瑞明 唐" w:date="2019-04-17T23:42: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00494130" w:rsidRPr="001A4179" w:rsidDel="00062BC7">
          <w:rPr>
            <w:rFonts w:ascii="宋体" w:eastAsia="宋体" w:hAnsi="宋体"/>
            <w:sz w:val="24"/>
            <w:szCs w:val="24"/>
          </w:rPr>
          <w:delText>1</w:delText>
        </w:r>
        <w:r w:rsidR="00494130" w:rsidDel="00062BC7">
          <w:rPr>
            <w:rFonts w:ascii="宋体" w:eastAsia="宋体" w:hAnsi="宋体"/>
            <w:sz w:val="24"/>
            <w:szCs w:val="24"/>
          </w:rPr>
          <w:delText>11</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也可以达到求和计算。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494130" w14:paraId="32E02CA7" w14:textId="77777777" w:rsidTr="001A4179">
        <w:tc>
          <w:tcPr>
            <w:tcW w:w="8528" w:type="dxa"/>
          </w:tcPr>
          <w:p w14:paraId="36F6B687" w14:textId="77777777" w:rsidR="00062BC7" w:rsidRDefault="00494130" w:rsidP="00062BC7">
            <w:pPr>
              <w:keepNext/>
              <w:jc w:val="center"/>
              <w:rPr>
                <w:ins w:id="2084" w:author="瑞明 唐" w:date="2019-04-17T23:35:00Z"/>
              </w:rPr>
            </w:pPr>
            <w:r>
              <w:rPr>
                <w:rFonts w:ascii="宋体" w:eastAsia="宋体" w:hAnsi="宋体" w:hint="eastAsia"/>
                <w:noProof/>
                <w:sz w:val="24"/>
                <w:szCs w:val="24"/>
              </w:rPr>
              <w:drawing>
                <wp:inline distT="0" distB="0" distL="0" distR="0" wp14:anchorId="0B48E1FE" wp14:editId="21EE74E4">
                  <wp:extent cx="2353460" cy="944567"/>
                  <wp:effectExtent l="0" t="0" r="0"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4-11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89484" cy="999161"/>
                          </a:xfrm>
                          <a:prstGeom prst="rect">
                            <a:avLst/>
                          </a:prstGeom>
                        </pic:spPr>
                      </pic:pic>
                    </a:graphicData>
                  </a:graphic>
                </wp:inline>
              </w:drawing>
            </w:r>
          </w:p>
          <w:p w14:paraId="7A1248BF" w14:textId="2039FF07" w:rsidR="00494130" w:rsidDel="00062BC7" w:rsidRDefault="00062BC7">
            <w:pPr>
              <w:pStyle w:val="a9"/>
              <w:jc w:val="center"/>
              <w:rPr>
                <w:del w:id="2085" w:author="瑞明 唐" w:date="2019-04-17T23:35:00Z"/>
              </w:rPr>
              <w:pPrChange w:id="2086" w:author="瑞明 唐" w:date="2019-04-17T23:35:00Z">
                <w:pPr>
                  <w:keepNext/>
                  <w:jc w:val="center"/>
                </w:pPr>
              </w:pPrChange>
            </w:pPr>
            <w:bookmarkStart w:id="2087" w:name="_Ref6436945"/>
            <w:ins w:id="2088" w:author="瑞明 唐" w:date="2019-04-17T23:35:00Z">
              <w:r>
                <w:t>图</w:t>
              </w:r>
              <w:r>
                <w:t xml:space="preserve">4 - </w:t>
              </w:r>
              <w:r>
                <w:fldChar w:fldCharType="begin"/>
              </w:r>
              <w:r>
                <w:instrText xml:space="preserve"> SEQ </w:instrText>
              </w:r>
              <w:r>
                <w:instrText>图</w:instrText>
              </w:r>
              <w:r>
                <w:instrText xml:space="preserve">4_- \* ARABIC </w:instrText>
              </w:r>
            </w:ins>
            <w:r>
              <w:fldChar w:fldCharType="separate"/>
            </w:r>
            <w:ins w:id="2089" w:author="瑞明 唐" w:date="2019-04-21T10:07:00Z">
              <w:r w:rsidR="00C93B02">
                <w:rPr>
                  <w:noProof/>
                </w:rPr>
                <w:t>122</w:t>
              </w:r>
            </w:ins>
            <w:ins w:id="2090" w:author="瑞明 唐" w:date="2019-04-17T23:35:00Z">
              <w:r>
                <w:fldChar w:fldCharType="end"/>
              </w:r>
              <w:r>
                <w:rPr>
                  <w:rFonts w:hint="eastAsia"/>
                </w:rPr>
                <w:t>自定义公式</w:t>
              </w:r>
            </w:ins>
            <w:bookmarkEnd w:id="2087"/>
          </w:p>
          <w:p w14:paraId="0DDB5889" w14:textId="11F63907" w:rsidR="00494130" w:rsidRDefault="00494130" w:rsidP="00062BC7">
            <w:pPr>
              <w:pStyle w:val="a9"/>
              <w:jc w:val="center"/>
              <w:rPr>
                <w:rFonts w:ascii="宋体" w:eastAsia="宋体" w:hAnsi="宋体"/>
                <w:sz w:val="24"/>
                <w:szCs w:val="24"/>
              </w:rPr>
            </w:pPr>
            <w:del w:id="2091" w:author="瑞明 唐" w:date="2019-04-17T23:35:00Z">
              <w:r w:rsidDel="00062BC7">
                <w:delText>图</w:delText>
              </w:r>
              <w:r w:rsidDel="00062BC7">
                <w:delText xml:space="preserve"> 4 </w:delText>
              </w:r>
              <w:r w:rsidR="00D96DA5" w:rsidDel="00062BC7">
                <w:delText>-</w:delText>
              </w:r>
              <w:r w:rsidDel="00062BC7">
                <w:delText xml:space="preserve"> </w:delText>
              </w:r>
              <w:r w:rsidDel="00062BC7">
                <w:fldChar w:fldCharType="begin"/>
              </w:r>
              <w:r w:rsidDel="00062BC7">
                <w:delInstrText xml:space="preserve"> SEQ </w:delInstrText>
              </w:r>
              <w:r w:rsidDel="00062BC7">
                <w:delInstrText>图</w:delInstrText>
              </w:r>
              <w:r w:rsidDel="00062BC7">
                <w:delInstrText xml:space="preserve">_4_- \* ARABIC </w:delInstrText>
              </w:r>
              <w:r w:rsidDel="00062BC7">
                <w:fldChar w:fldCharType="separate"/>
              </w:r>
            </w:del>
            <w:del w:id="2092" w:author="瑞明 唐" w:date="2019-04-16T16:15:00Z">
              <w:r w:rsidR="00BB747F" w:rsidDel="00C71EF7">
                <w:rPr>
                  <w:noProof/>
                </w:rPr>
                <w:delText>111</w:delText>
              </w:r>
            </w:del>
            <w:del w:id="2093" w:author="瑞明 唐" w:date="2019-04-17T23:35:00Z">
              <w:r w:rsidDel="00062BC7">
                <w:fldChar w:fldCharType="end"/>
              </w:r>
              <w:r w:rsidDel="00062BC7">
                <w:rPr>
                  <w:rFonts w:hint="eastAsia"/>
                </w:rPr>
                <w:delText>自定义公式</w:delText>
              </w:r>
            </w:del>
          </w:p>
        </w:tc>
      </w:tr>
    </w:tbl>
    <w:p w14:paraId="7D0A2C69" w14:textId="77777777" w:rsidR="00F22BFD" w:rsidRPr="001A4179" w:rsidRDefault="00F22BFD" w:rsidP="001A4179">
      <w:pPr>
        <w:rPr>
          <w:rFonts w:ascii="宋体" w:eastAsia="宋体" w:hAnsi="宋体"/>
          <w:sz w:val="24"/>
          <w:szCs w:val="24"/>
        </w:rPr>
      </w:pPr>
    </w:p>
    <w:p w14:paraId="0A56BD98" w14:textId="4D55EB08" w:rsidR="007A52AD" w:rsidRPr="001A4179" w:rsidRDefault="007A52AD" w:rsidP="00F22BFD">
      <w:pPr>
        <w:pStyle w:val="4"/>
        <w:ind w:firstLine="591"/>
        <w:rPr>
          <w:rFonts w:ascii="宋体" w:eastAsia="宋体" w:hAnsi="宋体"/>
        </w:rPr>
      </w:pPr>
      <w:r w:rsidRPr="001A4179">
        <w:rPr>
          <w:rFonts w:ascii="宋体" w:eastAsia="宋体" w:hAnsi="宋体"/>
        </w:rPr>
        <w:lastRenderedPageBreak/>
        <w:t>5</w:t>
      </w:r>
      <w:r w:rsidR="008764DD">
        <w:rPr>
          <w:rFonts w:ascii="宋体" w:eastAsia="宋体" w:hAnsi="宋体" w:hint="eastAsia"/>
        </w:rPr>
        <w:t>.</w:t>
      </w:r>
      <w:r w:rsidRPr="001A4179">
        <w:rPr>
          <w:rFonts w:ascii="宋体" w:eastAsia="宋体" w:hAnsi="宋体"/>
        </w:rPr>
        <w:t>4</w:t>
      </w:r>
      <w:r w:rsidR="008764DD">
        <w:rPr>
          <w:rFonts w:ascii="宋体" w:eastAsia="宋体" w:hAnsi="宋体"/>
        </w:rPr>
        <w:t>.</w:t>
      </w:r>
      <w:r w:rsidRPr="001A4179">
        <w:rPr>
          <w:rFonts w:ascii="宋体" w:eastAsia="宋体" w:hAnsi="宋体"/>
        </w:rPr>
        <w:t>2 数据排序</w:t>
      </w:r>
    </w:p>
    <w:p w14:paraId="3CB43707" w14:textId="24232797" w:rsidR="00F22BFD" w:rsidRPr="001A4179" w:rsidRDefault="00846FB9" w:rsidP="00F22BFD">
      <w:pPr>
        <w:ind w:firstLineChars="200" w:firstLine="509"/>
        <w:rPr>
          <w:rFonts w:ascii="宋体" w:eastAsia="宋体" w:hAnsi="宋体"/>
          <w:sz w:val="24"/>
          <w:szCs w:val="24"/>
        </w:rPr>
      </w:pPr>
      <w:r w:rsidRPr="001A4179">
        <w:rPr>
          <w:rFonts w:ascii="宋体" w:eastAsia="宋体" w:hAnsi="宋体" w:hint="eastAsia"/>
          <w:sz w:val="24"/>
          <w:szCs w:val="24"/>
        </w:rPr>
        <w:t>除具有计算功能外</w:t>
      </w:r>
      <w:r w:rsidR="00555721">
        <w:rPr>
          <w:rFonts w:ascii="宋体" w:eastAsia="宋体" w:hAnsi="宋体" w:hint="eastAsia"/>
          <w:sz w:val="24"/>
          <w:szCs w:val="24"/>
        </w:rPr>
        <w:t>，</w:t>
      </w:r>
      <w:r w:rsidRPr="001A4179">
        <w:rPr>
          <w:rFonts w:ascii="宋体" w:eastAsia="宋体" w:hAnsi="宋体"/>
          <w:sz w:val="24"/>
          <w:szCs w:val="24"/>
        </w:rPr>
        <w:t>Word还可以根据数值</w:t>
      </w:r>
      <w:r w:rsidR="00555721">
        <w:rPr>
          <w:rFonts w:ascii="宋体" w:eastAsia="宋体" w:hAnsi="宋体"/>
          <w:sz w:val="24"/>
          <w:szCs w:val="24"/>
        </w:rPr>
        <w:t>、</w:t>
      </w:r>
      <w:r w:rsidRPr="001A4179">
        <w:rPr>
          <w:rFonts w:ascii="宋体" w:eastAsia="宋体" w:hAnsi="宋体"/>
          <w:sz w:val="24"/>
          <w:szCs w:val="24"/>
        </w:rPr>
        <w:t>笔画</w:t>
      </w:r>
      <w:r w:rsidR="00555721">
        <w:rPr>
          <w:rFonts w:ascii="宋体" w:eastAsia="宋体" w:hAnsi="宋体"/>
          <w:sz w:val="24"/>
          <w:szCs w:val="24"/>
        </w:rPr>
        <w:t>、</w:t>
      </w:r>
      <w:r w:rsidRPr="001A4179">
        <w:rPr>
          <w:rFonts w:ascii="宋体" w:eastAsia="宋体" w:hAnsi="宋体"/>
          <w:sz w:val="24"/>
          <w:szCs w:val="24"/>
        </w:rPr>
        <w:t>拼音</w:t>
      </w:r>
      <w:r w:rsidR="00555721">
        <w:rPr>
          <w:rFonts w:ascii="宋体" w:eastAsia="宋体" w:hAnsi="宋体"/>
          <w:sz w:val="24"/>
          <w:szCs w:val="24"/>
        </w:rPr>
        <w:t>、</w:t>
      </w:r>
      <w:r w:rsidRPr="001A4179">
        <w:rPr>
          <w:rFonts w:ascii="宋体" w:eastAsia="宋体" w:hAnsi="宋体"/>
          <w:sz w:val="24"/>
          <w:szCs w:val="24"/>
        </w:rPr>
        <w:t>日期等方式对数据按升序或降序排列。表格排序的关键字最多有3个</w:t>
      </w:r>
      <w:r w:rsidR="00555721">
        <w:rPr>
          <w:rFonts w:ascii="宋体" w:eastAsia="宋体" w:hAnsi="宋体"/>
          <w:sz w:val="24"/>
          <w:szCs w:val="24"/>
        </w:rPr>
        <w:t>：</w:t>
      </w:r>
      <w:r w:rsidRPr="001A4179">
        <w:rPr>
          <w:rFonts w:ascii="宋体" w:eastAsia="宋体" w:hAnsi="宋体"/>
          <w:sz w:val="24"/>
          <w:szCs w:val="24"/>
        </w:rPr>
        <w:t>主要关键字</w:t>
      </w:r>
      <w:r w:rsidR="00555721">
        <w:rPr>
          <w:rFonts w:ascii="宋体" w:eastAsia="宋体" w:hAnsi="宋体"/>
          <w:sz w:val="24"/>
          <w:szCs w:val="24"/>
        </w:rPr>
        <w:t>，</w:t>
      </w:r>
      <w:r w:rsidRPr="001A4179">
        <w:rPr>
          <w:rFonts w:ascii="宋体" w:eastAsia="宋体" w:hAnsi="宋体"/>
          <w:sz w:val="24"/>
          <w:szCs w:val="24"/>
        </w:rPr>
        <w:t>次要关键字和第三关键字。如果按主要关键字排序时遇到相同数据</w:t>
      </w:r>
      <w:r w:rsidR="00555721">
        <w:rPr>
          <w:rFonts w:ascii="宋体" w:eastAsia="宋体" w:hAnsi="宋体"/>
          <w:sz w:val="24"/>
          <w:szCs w:val="24"/>
        </w:rPr>
        <w:t>，</w:t>
      </w:r>
      <w:r w:rsidRPr="001A4179">
        <w:rPr>
          <w:rFonts w:ascii="宋体" w:eastAsia="宋体" w:hAnsi="宋体"/>
          <w:sz w:val="24"/>
          <w:szCs w:val="24"/>
        </w:rPr>
        <w:t>则可以根据次要关键字排序</w:t>
      </w:r>
      <w:r w:rsidR="00555721">
        <w:rPr>
          <w:rFonts w:ascii="宋体" w:eastAsia="宋体" w:hAnsi="宋体"/>
          <w:sz w:val="24"/>
          <w:szCs w:val="24"/>
        </w:rPr>
        <w:t>，</w:t>
      </w:r>
      <w:r w:rsidRPr="001A4179">
        <w:rPr>
          <w:rFonts w:ascii="宋体" w:eastAsia="宋体" w:hAnsi="宋体"/>
          <w:sz w:val="24"/>
          <w:szCs w:val="24"/>
        </w:rPr>
        <w:t>以此类推。</w:t>
      </w:r>
    </w:p>
    <w:p w14:paraId="68AFD3F8" w14:textId="77777777"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选中整个表格或者将光标至于表格任意单元格。</w:t>
      </w:r>
    </w:p>
    <w:p w14:paraId="3C63B56C" w14:textId="135DA259"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在“表格工具”选项卡下的“布局”功能区</w:t>
      </w:r>
      <w:r w:rsidR="00555721">
        <w:rPr>
          <w:rFonts w:ascii="宋体" w:eastAsia="宋体" w:hAnsi="宋体" w:hint="eastAsia"/>
          <w:sz w:val="24"/>
          <w:szCs w:val="24"/>
        </w:rPr>
        <w:t>，</w:t>
      </w:r>
      <w:r w:rsidRPr="001A4179">
        <w:rPr>
          <w:rFonts w:ascii="宋体" w:eastAsia="宋体" w:hAnsi="宋体" w:hint="eastAsia"/>
          <w:sz w:val="24"/>
          <w:szCs w:val="24"/>
        </w:rPr>
        <w:t>单击“排序”按钮</w:t>
      </w:r>
      <w:r w:rsidR="00555721">
        <w:rPr>
          <w:rFonts w:ascii="宋体" w:eastAsia="宋体" w:hAnsi="宋体" w:hint="eastAsia"/>
          <w:sz w:val="24"/>
          <w:szCs w:val="24"/>
        </w:rPr>
        <w:t>，</w:t>
      </w:r>
      <w:r w:rsidRPr="001A4179">
        <w:rPr>
          <w:rFonts w:ascii="宋体" w:eastAsia="宋体" w:hAnsi="宋体" w:hint="eastAsia"/>
          <w:sz w:val="24"/>
          <w:szCs w:val="24"/>
        </w:rPr>
        <w:t>如</w:t>
      </w:r>
      <w:ins w:id="2094" w:author="瑞明 唐" w:date="2019-04-18T10:59: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_Ref6477579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095" w:author="瑞明 唐" w:date="2019-04-18T10:59:00Z">
        <w:r w:rsidR="00C51754">
          <w:t xml:space="preserve">图4 - </w:t>
        </w:r>
        <w:r w:rsidR="00C51754">
          <w:rPr>
            <w:noProof/>
          </w:rPr>
          <w:t>123</w:t>
        </w:r>
        <w:r w:rsidR="00C51754">
          <w:rPr>
            <w:rFonts w:hint="eastAsia"/>
          </w:rPr>
          <w:t>表格排序</w:t>
        </w:r>
        <w:r w:rsidR="00C51754">
          <w:rPr>
            <w:rFonts w:ascii="宋体" w:eastAsia="宋体" w:hAnsi="宋体"/>
            <w:sz w:val="24"/>
            <w:szCs w:val="24"/>
          </w:rPr>
          <w:fldChar w:fldCharType="end"/>
        </w:r>
      </w:ins>
      <w:del w:id="2096" w:author="瑞明 唐" w:date="2019-04-18T10:59: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E22067" w:rsidDel="00C51754">
          <w:rPr>
            <w:rFonts w:ascii="宋体" w:eastAsia="宋体" w:hAnsi="宋体"/>
            <w:sz w:val="24"/>
            <w:szCs w:val="24"/>
          </w:rPr>
          <w:delText>112</w:delText>
        </w:r>
      </w:del>
      <w:r w:rsidRPr="001A4179">
        <w:rPr>
          <w:rFonts w:ascii="宋体" w:eastAsia="宋体" w:hAnsi="宋体" w:hint="eastAsia"/>
          <w:sz w:val="24"/>
          <w:szCs w:val="24"/>
        </w:rPr>
        <w:t>所示。</w:t>
      </w:r>
    </w:p>
    <w:p w14:paraId="5833D264" w14:textId="6BE74180" w:rsidR="00EC7706" w:rsidRDefault="00EC7706" w:rsidP="00E22067">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在弹出的“排序”对话框中设置排序字段</w:t>
      </w:r>
      <w:r w:rsidR="00555721">
        <w:rPr>
          <w:rFonts w:ascii="宋体" w:eastAsia="宋体" w:hAnsi="宋体" w:hint="eastAsia"/>
          <w:sz w:val="24"/>
          <w:szCs w:val="24"/>
        </w:rPr>
        <w:t>，</w:t>
      </w:r>
      <w:r w:rsidR="008316EE" w:rsidRPr="001A4179">
        <w:rPr>
          <w:rFonts w:ascii="宋体" w:eastAsia="宋体" w:hAnsi="宋体" w:hint="eastAsia"/>
          <w:sz w:val="24"/>
          <w:szCs w:val="24"/>
        </w:rPr>
        <w:t>可以设置三个关键字。如</w:t>
      </w:r>
      <w:ins w:id="2097" w:author="瑞明 唐" w:date="2019-04-18T10:59: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_Ref6477593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098" w:author="瑞明 唐" w:date="2019-04-18T10:59:00Z">
        <w:r w:rsidR="00C51754">
          <w:t xml:space="preserve">图4 - </w:t>
        </w:r>
        <w:r w:rsidR="00C51754">
          <w:rPr>
            <w:noProof/>
          </w:rPr>
          <w:t>124</w:t>
        </w:r>
        <w:r w:rsidR="00C51754">
          <w:rPr>
            <w:rFonts w:hint="eastAsia"/>
          </w:rPr>
          <w:t>排序选项</w:t>
        </w:r>
        <w:r w:rsidR="00C51754">
          <w:rPr>
            <w:rFonts w:ascii="宋体" w:eastAsia="宋体" w:hAnsi="宋体"/>
            <w:sz w:val="24"/>
            <w:szCs w:val="24"/>
          </w:rPr>
          <w:fldChar w:fldCharType="end"/>
        </w:r>
      </w:ins>
      <w:del w:id="2099" w:author="瑞明 唐" w:date="2019-04-18T10:59:00Z">
        <w:r w:rsidR="008316EE" w:rsidRPr="001A4179" w:rsidDel="00C51754">
          <w:rPr>
            <w:rFonts w:ascii="宋体" w:eastAsia="宋体" w:hAnsi="宋体" w:hint="eastAsia"/>
            <w:sz w:val="24"/>
            <w:szCs w:val="24"/>
          </w:rPr>
          <w:delText>图</w:delText>
        </w:r>
        <w:r w:rsidR="008316EE"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8316EE" w:rsidRPr="001A4179" w:rsidDel="00C51754">
          <w:rPr>
            <w:rFonts w:ascii="宋体" w:eastAsia="宋体" w:hAnsi="宋体"/>
            <w:sz w:val="24"/>
            <w:szCs w:val="24"/>
          </w:rPr>
          <w:delText>11</w:delText>
        </w:r>
        <w:r w:rsidR="00E22067" w:rsidDel="00C51754">
          <w:rPr>
            <w:rFonts w:ascii="宋体" w:eastAsia="宋体" w:hAnsi="宋体"/>
            <w:sz w:val="24"/>
            <w:szCs w:val="24"/>
          </w:rPr>
          <w:delText>3</w:delText>
        </w:r>
      </w:del>
      <w:r w:rsidR="008316EE"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814"/>
        <w:gridCol w:w="4363"/>
      </w:tblGrid>
      <w:tr w:rsidR="008E2F15" w14:paraId="7224F547" w14:textId="70906A18" w:rsidTr="001A4179">
        <w:tc>
          <w:tcPr>
            <w:tcW w:w="2661" w:type="dxa"/>
          </w:tcPr>
          <w:p w14:paraId="06E43083" w14:textId="77777777" w:rsidR="00C51754" w:rsidRDefault="008E2F15">
            <w:pPr>
              <w:keepNext/>
              <w:jc w:val="center"/>
              <w:rPr>
                <w:ins w:id="2100" w:author="瑞明 唐" w:date="2019-04-18T10:58:00Z"/>
              </w:rPr>
            </w:pPr>
            <w:r>
              <w:rPr>
                <w:rFonts w:ascii="宋体" w:eastAsia="宋体" w:hAnsi="宋体" w:hint="eastAsia"/>
                <w:noProof/>
                <w:sz w:val="24"/>
                <w:szCs w:val="24"/>
              </w:rPr>
              <w:drawing>
                <wp:inline distT="0" distB="0" distL="0" distR="0" wp14:anchorId="207C503F" wp14:editId="2F1B3875">
                  <wp:extent cx="739273" cy="509843"/>
                  <wp:effectExtent l="0" t="0" r="3810" b="508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4-11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55221" cy="520841"/>
                          </a:xfrm>
                          <a:prstGeom prst="rect">
                            <a:avLst/>
                          </a:prstGeom>
                        </pic:spPr>
                      </pic:pic>
                    </a:graphicData>
                  </a:graphic>
                </wp:inline>
              </w:drawing>
            </w:r>
          </w:p>
          <w:p w14:paraId="1D914E4A" w14:textId="60B718D6" w:rsidR="008E2F15" w:rsidDel="00C51754" w:rsidRDefault="00C51754">
            <w:pPr>
              <w:pStyle w:val="a9"/>
              <w:jc w:val="center"/>
              <w:rPr>
                <w:del w:id="2101" w:author="瑞明 唐" w:date="2019-04-18T10:58:00Z"/>
              </w:rPr>
              <w:pPrChange w:id="2102" w:author="瑞明 唐" w:date="2019-04-18T10:58:00Z">
                <w:pPr>
                  <w:keepNext/>
                  <w:jc w:val="center"/>
                </w:pPr>
              </w:pPrChange>
            </w:pPr>
            <w:bookmarkStart w:id="2103" w:name="_Ref6477579"/>
            <w:ins w:id="2104" w:author="瑞明 唐" w:date="2019-04-18T10:58:00Z">
              <w:r>
                <w:t>图</w:t>
              </w:r>
              <w:r>
                <w:t xml:space="preserve">4 - </w:t>
              </w:r>
              <w:r>
                <w:fldChar w:fldCharType="begin"/>
              </w:r>
              <w:r>
                <w:instrText xml:space="preserve"> SEQ </w:instrText>
              </w:r>
              <w:r>
                <w:instrText>图</w:instrText>
              </w:r>
              <w:r>
                <w:instrText xml:space="preserve">4_- \* ARABIC </w:instrText>
              </w:r>
            </w:ins>
            <w:r>
              <w:fldChar w:fldCharType="separate"/>
            </w:r>
            <w:ins w:id="2105" w:author="瑞明 唐" w:date="2019-04-21T10:07:00Z">
              <w:r w:rsidR="00C93B02">
                <w:rPr>
                  <w:noProof/>
                </w:rPr>
                <w:t>123</w:t>
              </w:r>
            </w:ins>
            <w:ins w:id="2106" w:author="瑞明 唐" w:date="2019-04-18T10:58:00Z">
              <w:r>
                <w:fldChar w:fldCharType="end"/>
              </w:r>
              <w:r>
                <w:rPr>
                  <w:rFonts w:hint="eastAsia"/>
                </w:rPr>
                <w:t>表格排序</w:t>
              </w:r>
            </w:ins>
            <w:bookmarkEnd w:id="2103"/>
          </w:p>
          <w:p w14:paraId="6B0BB631" w14:textId="7AF77E64" w:rsidR="008E2F15" w:rsidRDefault="008E2F15">
            <w:pPr>
              <w:pStyle w:val="a9"/>
              <w:jc w:val="center"/>
              <w:rPr>
                <w:rFonts w:ascii="宋体" w:eastAsia="宋体" w:hAnsi="宋体"/>
                <w:sz w:val="24"/>
                <w:szCs w:val="24"/>
              </w:rPr>
            </w:pPr>
            <w:del w:id="2107" w:author="瑞明 唐" w:date="2019-04-18T10:58: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08" w:author="瑞明 唐" w:date="2019-04-16T16:15:00Z">
              <w:r w:rsidR="00BB747F" w:rsidDel="00C71EF7">
                <w:rPr>
                  <w:noProof/>
                </w:rPr>
                <w:delText>112</w:delText>
              </w:r>
            </w:del>
            <w:del w:id="2109" w:author="瑞明 唐" w:date="2019-04-18T10:58:00Z">
              <w:r w:rsidDel="00C51754">
                <w:fldChar w:fldCharType="end"/>
              </w:r>
              <w:r w:rsidDel="00C51754">
                <w:rPr>
                  <w:rFonts w:hint="eastAsia"/>
                </w:rPr>
                <w:delText>表格排序</w:delText>
              </w:r>
            </w:del>
          </w:p>
        </w:tc>
        <w:tc>
          <w:tcPr>
            <w:tcW w:w="3537" w:type="dxa"/>
          </w:tcPr>
          <w:p w14:paraId="5AB9D5B0" w14:textId="77777777" w:rsidR="00C51754" w:rsidRDefault="008E2F15">
            <w:pPr>
              <w:keepNext/>
              <w:jc w:val="center"/>
              <w:rPr>
                <w:ins w:id="2110" w:author="瑞明 唐" w:date="2019-04-18T10:58:00Z"/>
              </w:rPr>
            </w:pPr>
            <w:r>
              <w:rPr>
                <w:rFonts w:ascii="宋体" w:eastAsia="宋体" w:hAnsi="宋体" w:hint="eastAsia"/>
                <w:noProof/>
                <w:sz w:val="24"/>
                <w:szCs w:val="24"/>
              </w:rPr>
              <w:drawing>
                <wp:inline distT="0" distB="0" distL="0" distR="0" wp14:anchorId="348E6E66" wp14:editId="4251BA31">
                  <wp:extent cx="1699607" cy="101912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4-11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710415" cy="1025601"/>
                          </a:xfrm>
                          <a:prstGeom prst="rect">
                            <a:avLst/>
                          </a:prstGeom>
                        </pic:spPr>
                      </pic:pic>
                    </a:graphicData>
                  </a:graphic>
                </wp:inline>
              </w:drawing>
            </w:r>
          </w:p>
          <w:p w14:paraId="2D5EED4B" w14:textId="72C08FEF" w:rsidR="008E2F15" w:rsidDel="00C51754" w:rsidRDefault="00C51754">
            <w:pPr>
              <w:pStyle w:val="a9"/>
              <w:jc w:val="center"/>
              <w:rPr>
                <w:del w:id="2111" w:author="瑞明 唐" w:date="2019-04-18T10:58:00Z"/>
              </w:rPr>
              <w:pPrChange w:id="2112" w:author="瑞明 唐" w:date="2019-04-18T10:58:00Z">
                <w:pPr>
                  <w:keepNext/>
                  <w:jc w:val="center"/>
                </w:pPr>
              </w:pPrChange>
            </w:pPr>
            <w:bookmarkStart w:id="2113" w:name="_Ref6477593"/>
            <w:ins w:id="2114" w:author="瑞明 唐" w:date="2019-04-18T10:58:00Z">
              <w:r>
                <w:t>图</w:t>
              </w:r>
              <w:r>
                <w:t xml:space="preserve">4 - </w:t>
              </w:r>
              <w:r>
                <w:fldChar w:fldCharType="begin"/>
              </w:r>
              <w:r>
                <w:instrText xml:space="preserve"> SEQ </w:instrText>
              </w:r>
              <w:r>
                <w:instrText>图</w:instrText>
              </w:r>
              <w:r>
                <w:instrText xml:space="preserve">4_- \* ARABIC </w:instrText>
              </w:r>
            </w:ins>
            <w:r>
              <w:fldChar w:fldCharType="separate"/>
            </w:r>
            <w:ins w:id="2115" w:author="瑞明 唐" w:date="2019-04-21T10:07:00Z">
              <w:r w:rsidR="00C93B02">
                <w:rPr>
                  <w:noProof/>
                </w:rPr>
                <w:t>124</w:t>
              </w:r>
            </w:ins>
            <w:ins w:id="2116" w:author="瑞明 唐" w:date="2019-04-18T10:58:00Z">
              <w:r>
                <w:fldChar w:fldCharType="end"/>
              </w:r>
              <w:r>
                <w:rPr>
                  <w:rFonts w:hint="eastAsia"/>
                </w:rPr>
                <w:t>排序选项</w:t>
              </w:r>
            </w:ins>
            <w:bookmarkEnd w:id="2113"/>
          </w:p>
          <w:p w14:paraId="3B597687" w14:textId="09166A31" w:rsidR="008E2F15" w:rsidRDefault="008E2F15">
            <w:pPr>
              <w:pStyle w:val="a9"/>
              <w:jc w:val="center"/>
              <w:rPr>
                <w:rFonts w:ascii="宋体" w:eastAsia="宋体" w:hAnsi="宋体"/>
                <w:sz w:val="24"/>
                <w:szCs w:val="24"/>
              </w:rPr>
            </w:pPr>
            <w:del w:id="2117" w:author="瑞明 唐" w:date="2019-04-18T10:58: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18" w:author="瑞明 唐" w:date="2019-04-16T16:15:00Z">
              <w:r w:rsidR="00BB747F" w:rsidDel="00C71EF7">
                <w:rPr>
                  <w:noProof/>
                </w:rPr>
                <w:delText>113</w:delText>
              </w:r>
            </w:del>
            <w:del w:id="2119" w:author="瑞明 唐" w:date="2019-04-18T10:58:00Z">
              <w:r w:rsidDel="00C51754">
                <w:fldChar w:fldCharType="end"/>
              </w:r>
              <w:r w:rsidDel="00C51754">
                <w:rPr>
                  <w:rFonts w:hint="eastAsia"/>
                </w:rPr>
                <w:delText>排序选项</w:delText>
              </w:r>
            </w:del>
          </w:p>
        </w:tc>
        <w:tc>
          <w:tcPr>
            <w:tcW w:w="2330" w:type="dxa"/>
          </w:tcPr>
          <w:p w14:paraId="4725A4AA" w14:textId="77777777" w:rsidR="00C51754" w:rsidRDefault="008E2F15">
            <w:pPr>
              <w:keepNext/>
              <w:jc w:val="center"/>
              <w:rPr>
                <w:ins w:id="2120" w:author="瑞明 唐" w:date="2019-04-18T10:58:00Z"/>
              </w:rPr>
            </w:pPr>
            <w:r>
              <w:rPr>
                <w:rFonts w:ascii="宋体" w:eastAsia="宋体" w:hAnsi="宋体" w:hint="eastAsia"/>
                <w:noProof/>
                <w:sz w:val="24"/>
                <w:szCs w:val="24"/>
              </w:rPr>
              <w:drawing>
                <wp:inline distT="0" distB="0" distL="0" distR="0" wp14:anchorId="2E86367B" wp14:editId="5460D3E6">
                  <wp:extent cx="2712726" cy="130149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4-1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12726" cy="1301499"/>
                          </a:xfrm>
                          <a:prstGeom prst="rect">
                            <a:avLst/>
                          </a:prstGeom>
                        </pic:spPr>
                      </pic:pic>
                    </a:graphicData>
                  </a:graphic>
                </wp:inline>
              </w:drawing>
            </w:r>
          </w:p>
          <w:p w14:paraId="1D985CBF" w14:textId="3EEDE8D3" w:rsidR="008E2F15" w:rsidDel="00C51754" w:rsidRDefault="00C51754">
            <w:pPr>
              <w:pStyle w:val="a9"/>
              <w:jc w:val="center"/>
              <w:rPr>
                <w:del w:id="2121" w:author="瑞明 唐" w:date="2019-04-18T10:58:00Z"/>
              </w:rPr>
              <w:pPrChange w:id="2122" w:author="瑞明 唐" w:date="2019-04-18T10:58:00Z">
                <w:pPr>
                  <w:keepNext/>
                  <w:jc w:val="center"/>
                </w:pPr>
              </w:pPrChange>
            </w:pPr>
            <w:bookmarkStart w:id="2123" w:name="_Ref6477606"/>
            <w:ins w:id="2124" w:author="瑞明 唐" w:date="2019-04-18T10:58:00Z">
              <w:r>
                <w:t>图</w:t>
              </w:r>
              <w:r>
                <w:t xml:space="preserve">4 - </w:t>
              </w:r>
              <w:r>
                <w:fldChar w:fldCharType="begin"/>
              </w:r>
              <w:r>
                <w:instrText xml:space="preserve"> SEQ </w:instrText>
              </w:r>
              <w:r>
                <w:instrText>图</w:instrText>
              </w:r>
              <w:r>
                <w:instrText xml:space="preserve">4_- \* ARABIC </w:instrText>
              </w:r>
            </w:ins>
            <w:r>
              <w:fldChar w:fldCharType="separate"/>
            </w:r>
            <w:ins w:id="2125" w:author="瑞明 唐" w:date="2019-04-21T10:07:00Z">
              <w:r w:rsidR="00C93B02">
                <w:rPr>
                  <w:noProof/>
                </w:rPr>
                <w:t>125</w:t>
              </w:r>
            </w:ins>
            <w:ins w:id="2126" w:author="瑞明 唐" w:date="2019-04-18T10:58:00Z">
              <w:r>
                <w:fldChar w:fldCharType="end"/>
              </w:r>
              <w:r>
                <w:rPr>
                  <w:rFonts w:hint="eastAsia"/>
                </w:rPr>
                <w:t>排序数据对比</w:t>
              </w:r>
            </w:ins>
            <w:bookmarkEnd w:id="2123"/>
          </w:p>
          <w:p w14:paraId="6F42FB4C" w14:textId="11FF1F78" w:rsidR="008E2F15" w:rsidRDefault="008E2F15">
            <w:pPr>
              <w:pStyle w:val="a9"/>
              <w:jc w:val="center"/>
              <w:rPr>
                <w:rFonts w:ascii="宋体" w:eastAsia="宋体" w:hAnsi="宋体"/>
                <w:noProof/>
                <w:sz w:val="24"/>
                <w:szCs w:val="24"/>
              </w:rPr>
            </w:pPr>
            <w:del w:id="2127" w:author="瑞明 唐" w:date="2019-04-18T10:58: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28" w:author="瑞明 唐" w:date="2019-04-16T16:15:00Z">
              <w:r w:rsidR="00BB747F" w:rsidDel="00C71EF7">
                <w:rPr>
                  <w:noProof/>
                </w:rPr>
                <w:delText>114</w:delText>
              </w:r>
            </w:del>
            <w:del w:id="2129" w:author="瑞明 唐" w:date="2019-04-18T10:58:00Z">
              <w:r w:rsidDel="00C51754">
                <w:fldChar w:fldCharType="end"/>
              </w:r>
              <w:r w:rsidDel="00C51754">
                <w:rPr>
                  <w:rFonts w:hint="eastAsia"/>
                </w:rPr>
                <w:delText>排序数据对比</w:delText>
              </w:r>
            </w:del>
          </w:p>
        </w:tc>
      </w:tr>
    </w:tbl>
    <w:p w14:paraId="729F86A3" w14:textId="77777777" w:rsidR="00E22067" w:rsidRPr="001A4179" w:rsidRDefault="00E22067" w:rsidP="001A4179">
      <w:pPr>
        <w:rPr>
          <w:rFonts w:ascii="宋体" w:eastAsia="宋体" w:hAnsi="宋体"/>
          <w:sz w:val="24"/>
          <w:szCs w:val="24"/>
        </w:rPr>
      </w:pPr>
    </w:p>
    <w:p w14:paraId="571B1E38" w14:textId="23C1583B" w:rsidR="00B120CB" w:rsidRPr="001A4179" w:rsidRDefault="00B120CB" w:rsidP="001A4179">
      <w:pPr>
        <w:ind w:firstLineChars="200" w:firstLine="509"/>
        <w:rPr>
          <w:rFonts w:ascii="宋体" w:eastAsia="宋体" w:hAnsi="宋体"/>
          <w:sz w:val="24"/>
          <w:szCs w:val="24"/>
        </w:rPr>
      </w:pPr>
      <w:r w:rsidRPr="001A4179">
        <w:rPr>
          <w:rFonts w:ascii="宋体" w:eastAsia="宋体" w:hAnsi="宋体" w:hint="eastAsia"/>
          <w:sz w:val="24"/>
          <w:szCs w:val="24"/>
        </w:rPr>
        <w:t>排序前后对对比表格</w:t>
      </w:r>
      <w:r w:rsidR="00555721">
        <w:rPr>
          <w:rFonts w:ascii="宋体" w:eastAsia="宋体" w:hAnsi="宋体" w:hint="eastAsia"/>
          <w:sz w:val="24"/>
          <w:szCs w:val="24"/>
        </w:rPr>
        <w:t>，</w:t>
      </w:r>
      <w:r w:rsidRPr="001A4179">
        <w:rPr>
          <w:rFonts w:ascii="宋体" w:eastAsia="宋体" w:hAnsi="宋体" w:hint="eastAsia"/>
          <w:sz w:val="24"/>
          <w:szCs w:val="24"/>
        </w:rPr>
        <w:t>如</w:t>
      </w:r>
      <w:ins w:id="2130" w:author="瑞明 唐" w:date="2019-04-18T10:59: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_Ref6477606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131" w:author="瑞明 唐" w:date="2019-04-18T10:59:00Z">
        <w:r w:rsidR="00C51754">
          <w:t xml:space="preserve">图4 - </w:t>
        </w:r>
        <w:r w:rsidR="00C51754">
          <w:rPr>
            <w:noProof/>
          </w:rPr>
          <w:t>125</w:t>
        </w:r>
        <w:r w:rsidR="00C51754">
          <w:rPr>
            <w:rFonts w:hint="eastAsia"/>
          </w:rPr>
          <w:t>排序数据对比</w:t>
        </w:r>
        <w:r w:rsidR="00C51754">
          <w:rPr>
            <w:rFonts w:ascii="宋体" w:eastAsia="宋体" w:hAnsi="宋体"/>
            <w:sz w:val="24"/>
            <w:szCs w:val="24"/>
          </w:rPr>
          <w:fldChar w:fldCharType="end"/>
        </w:r>
      </w:ins>
      <w:del w:id="2132" w:author="瑞明 唐" w:date="2019-04-18T10:59: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Pr="001A4179" w:rsidDel="00C51754">
          <w:rPr>
            <w:rFonts w:ascii="宋体" w:eastAsia="宋体" w:hAnsi="宋体"/>
            <w:sz w:val="24"/>
            <w:szCs w:val="24"/>
          </w:rPr>
          <w:delText>11</w:delText>
        </w:r>
        <w:r w:rsidR="00E22067" w:rsidDel="00C51754">
          <w:rPr>
            <w:rFonts w:ascii="宋体" w:eastAsia="宋体" w:hAnsi="宋体"/>
            <w:sz w:val="24"/>
            <w:szCs w:val="24"/>
          </w:rPr>
          <w:delText>4</w:delText>
        </w:r>
      </w:del>
      <w:r w:rsidRPr="001A4179">
        <w:rPr>
          <w:rFonts w:ascii="宋体" w:eastAsia="宋体" w:hAnsi="宋体" w:hint="eastAsia"/>
          <w:sz w:val="24"/>
          <w:szCs w:val="24"/>
        </w:rPr>
        <w:t>所示。</w:t>
      </w:r>
      <w:del w:id="2133" w:author="瑞明 唐" w:date="2019-04-18T11:00:00Z">
        <w:r w:rsidRPr="001A4179" w:rsidDel="00C51754">
          <w:rPr>
            <w:rFonts w:ascii="宋体" w:eastAsia="宋体" w:hAnsi="宋体" w:hint="eastAsia"/>
            <w:sz w:val="24"/>
            <w:szCs w:val="24"/>
          </w:rPr>
          <w:delText>主要关键字没有相同的</w:delText>
        </w:r>
        <w:r w:rsidR="00555721" w:rsidDel="00C51754">
          <w:rPr>
            <w:rFonts w:ascii="宋体" w:eastAsia="宋体" w:hAnsi="宋体" w:hint="eastAsia"/>
            <w:sz w:val="24"/>
            <w:szCs w:val="24"/>
          </w:rPr>
          <w:delText>，</w:delText>
        </w:r>
        <w:r w:rsidRPr="001A4179" w:rsidDel="00C51754">
          <w:rPr>
            <w:rFonts w:ascii="宋体" w:eastAsia="宋体" w:hAnsi="宋体" w:hint="eastAsia"/>
            <w:sz w:val="24"/>
            <w:szCs w:val="24"/>
          </w:rPr>
          <w:delText>后两个关键字不起作用</w:delText>
        </w:r>
      </w:del>
      <w:ins w:id="2134" w:author="瑞明 唐" w:date="2019-04-18T11:00:00Z">
        <w:r w:rsidR="00C51754">
          <w:rPr>
            <w:rFonts w:ascii="宋体" w:eastAsia="宋体" w:hAnsi="宋体" w:hint="eastAsia"/>
            <w:sz w:val="24"/>
            <w:szCs w:val="24"/>
          </w:rPr>
          <w:t>排序时，首先按照主要关键字排序，如果主要关键字相同再</w:t>
        </w:r>
      </w:ins>
      <w:ins w:id="2135" w:author="瑞明 唐" w:date="2019-04-18T11:01:00Z">
        <w:r w:rsidR="00C51754">
          <w:rPr>
            <w:rFonts w:ascii="宋体" w:eastAsia="宋体" w:hAnsi="宋体" w:hint="eastAsia"/>
            <w:sz w:val="24"/>
            <w:szCs w:val="24"/>
          </w:rPr>
          <w:t>按照次要关键字排序，以此类推</w:t>
        </w:r>
      </w:ins>
      <w:r w:rsidRPr="001A4179">
        <w:rPr>
          <w:rFonts w:ascii="宋体" w:eastAsia="宋体" w:hAnsi="宋体" w:hint="eastAsia"/>
          <w:sz w:val="24"/>
          <w:szCs w:val="24"/>
        </w:rPr>
        <w:t>。</w:t>
      </w:r>
    </w:p>
    <w:p w14:paraId="466326A8" w14:textId="7BCE8CD3" w:rsidR="007A52AD" w:rsidRPr="001A4179" w:rsidRDefault="007A52AD" w:rsidP="00B120CB">
      <w:pPr>
        <w:pStyle w:val="2"/>
        <w:rPr>
          <w:rFonts w:ascii="宋体" w:hAnsi="宋体"/>
        </w:rPr>
      </w:pPr>
      <w:r w:rsidRPr="001A4179">
        <w:rPr>
          <w:rFonts w:ascii="宋体" w:hAnsi="宋体"/>
        </w:rPr>
        <w:t>6</w:t>
      </w:r>
      <w:r w:rsidR="008764DD">
        <w:rPr>
          <w:rFonts w:ascii="宋体" w:hAnsi="宋体" w:hint="eastAsia"/>
        </w:rPr>
        <w:t>.</w:t>
      </w:r>
      <w:r w:rsidRPr="001A4179">
        <w:rPr>
          <w:rFonts w:ascii="宋体" w:hAnsi="宋体"/>
        </w:rPr>
        <w:t xml:space="preserve"> 图形对象的插入与编排</w:t>
      </w:r>
    </w:p>
    <w:p w14:paraId="3B7E5B81" w14:textId="4CF47973" w:rsidR="00555721" w:rsidRDefault="00856424" w:rsidP="00856424">
      <w:pPr>
        <w:ind w:firstLineChars="200" w:firstLine="509"/>
        <w:rPr>
          <w:rFonts w:ascii="宋体" w:eastAsia="宋体" w:hAnsi="宋体"/>
          <w:sz w:val="24"/>
          <w:szCs w:val="24"/>
        </w:rPr>
      </w:pPr>
      <w:r w:rsidRPr="001A4179">
        <w:rPr>
          <w:rFonts w:ascii="宋体" w:eastAsia="宋体" w:hAnsi="宋体" w:hint="eastAsia"/>
          <w:sz w:val="24"/>
          <w:szCs w:val="24"/>
        </w:rPr>
        <w:t>图文混排是</w:t>
      </w:r>
      <w:r w:rsidR="009F4ADA">
        <w:rPr>
          <w:rFonts w:ascii="宋体" w:eastAsia="宋体" w:hAnsi="宋体"/>
          <w:sz w:val="24"/>
          <w:szCs w:val="24"/>
        </w:rPr>
        <w:t>Word2010</w:t>
      </w:r>
      <w:r w:rsidRPr="001A4179">
        <w:rPr>
          <w:rFonts w:ascii="宋体" w:eastAsia="宋体" w:hAnsi="宋体" w:hint="eastAsia"/>
          <w:sz w:val="24"/>
          <w:szCs w:val="24"/>
        </w:rPr>
        <w:t>中的高级操作</w:t>
      </w:r>
      <w:r w:rsidR="00555721">
        <w:rPr>
          <w:rFonts w:ascii="宋体" w:eastAsia="宋体" w:hAnsi="宋体" w:hint="eastAsia"/>
          <w:sz w:val="24"/>
          <w:szCs w:val="24"/>
        </w:rPr>
        <w:t>，</w:t>
      </w:r>
      <w:r w:rsidRPr="001A4179">
        <w:rPr>
          <w:rFonts w:ascii="宋体" w:eastAsia="宋体" w:hAnsi="宋体" w:hint="eastAsia"/>
          <w:sz w:val="24"/>
          <w:szCs w:val="24"/>
        </w:rPr>
        <w:t>如何熟练使用</w:t>
      </w:r>
      <w:r w:rsidRPr="001A4179">
        <w:rPr>
          <w:rFonts w:ascii="宋体" w:eastAsia="宋体" w:hAnsi="宋体"/>
          <w:sz w:val="24"/>
          <w:szCs w:val="24"/>
        </w:rPr>
        <w:t>Word的图片和文字设置效果</w:t>
      </w:r>
      <w:r w:rsidR="00555721">
        <w:rPr>
          <w:rFonts w:ascii="宋体" w:eastAsia="宋体" w:hAnsi="宋体"/>
          <w:sz w:val="24"/>
          <w:szCs w:val="24"/>
        </w:rPr>
        <w:t>，</w:t>
      </w:r>
      <w:r w:rsidRPr="001A4179">
        <w:rPr>
          <w:rFonts w:ascii="宋体" w:eastAsia="宋体" w:hAnsi="宋体"/>
          <w:sz w:val="24"/>
          <w:szCs w:val="24"/>
        </w:rPr>
        <w:t>排出理想的图文作品是值得深入学习的。</w:t>
      </w:r>
    </w:p>
    <w:p w14:paraId="1DF4FF36" w14:textId="59E40F43" w:rsidR="007A52AD" w:rsidRPr="001A4179" w:rsidRDefault="007A52AD" w:rsidP="00856424">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1 图形的插入</w:t>
      </w:r>
    </w:p>
    <w:p w14:paraId="5AEF8552" w14:textId="6D89F349" w:rsidR="00856424" w:rsidRPr="001A4179" w:rsidRDefault="00F61D08" w:rsidP="00F61D08">
      <w:pPr>
        <w:ind w:firstLineChars="200" w:firstLine="509"/>
        <w:rPr>
          <w:rFonts w:ascii="宋体" w:eastAsia="宋体" w:hAnsi="宋体"/>
          <w:sz w:val="24"/>
          <w:szCs w:val="24"/>
        </w:rPr>
      </w:pPr>
      <w:r w:rsidRPr="001A4179">
        <w:rPr>
          <w:rFonts w:ascii="宋体" w:eastAsia="宋体" w:hAnsi="宋体"/>
          <w:sz w:val="24"/>
          <w:szCs w:val="24"/>
        </w:rPr>
        <w:t>Word插入图形</w:t>
      </w:r>
      <w:r w:rsidR="00291885" w:rsidRPr="001A4179">
        <w:rPr>
          <w:rFonts w:ascii="宋体" w:eastAsia="宋体" w:hAnsi="宋体" w:hint="eastAsia"/>
          <w:sz w:val="24"/>
          <w:szCs w:val="24"/>
        </w:rPr>
        <w:t>素材有外部图片</w:t>
      </w:r>
      <w:r w:rsidR="00555721">
        <w:rPr>
          <w:rFonts w:ascii="宋体" w:eastAsia="宋体" w:hAnsi="宋体" w:hint="eastAsia"/>
          <w:sz w:val="24"/>
          <w:szCs w:val="24"/>
        </w:rPr>
        <w:t>、</w:t>
      </w:r>
      <w:r w:rsidR="00291885" w:rsidRPr="001A4179">
        <w:rPr>
          <w:rFonts w:ascii="宋体" w:eastAsia="宋体" w:hAnsi="宋体"/>
          <w:sz w:val="24"/>
          <w:szCs w:val="24"/>
        </w:rPr>
        <w:t>Office系统提供的剪贴画</w:t>
      </w:r>
      <w:r w:rsidR="00555721">
        <w:rPr>
          <w:rFonts w:ascii="宋体" w:eastAsia="宋体" w:hAnsi="宋体"/>
          <w:sz w:val="24"/>
          <w:szCs w:val="24"/>
        </w:rPr>
        <w:t>、</w:t>
      </w:r>
      <w:r w:rsidR="00291885" w:rsidRPr="001A4179">
        <w:rPr>
          <w:rFonts w:ascii="宋体" w:eastAsia="宋体" w:hAnsi="宋体"/>
          <w:sz w:val="24"/>
          <w:szCs w:val="24"/>
        </w:rPr>
        <w:t>形状</w:t>
      </w:r>
      <w:r w:rsidR="00555721">
        <w:rPr>
          <w:rFonts w:ascii="宋体" w:eastAsia="宋体" w:hAnsi="宋体"/>
          <w:sz w:val="24"/>
          <w:szCs w:val="24"/>
        </w:rPr>
        <w:t>、</w:t>
      </w:r>
      <w:r w:rsidR="00291885" w:rsidRPr="001A4179">
        <w:rPr>
          <w:rFonts w:ascii="宋体" w:eastAsia="宋体" w:hAnsi="宋体"/>
          <w:sz w:val="24"/>
          <w:szCs w:val="24"/>
        </w:rPr>
        <w:t>SmartArt以及屏幕截图等五种图形素材。这五种素材都是通过插入选项卡下的插图分组实现的。如</w:t>
      </w:r>
      <w:ins w:id="2136" w:author="瑞明 唐" w:date="2019-04-18T11:02:00Z">
        <w:r w:rsidR="00C51754">
          <w:rPr>
            <w:rFonts w:ascii="宋体" w:eastAsia="宋体" w:hAnsi="宋体"/>
            <w:sz w:val="24"/>
            <w:szCs w:val="24"/>
          </w:rPr>
          <w:fldChar w:fldCharType="begin"/>
        </w:r>
        <w:r w:rsidR="00C51754">
          <w:rPr>
            <w:rFonts w:ascii="宋体" w:eastAsia="宋体" w:hAnsi="宋体"/>
            <w:sz w:val="24"/>
            <w:szCs w:val="24"/>
          </w:rPr>
          <w:instrText xml:space="preserve"> REF _Ref6477781 \h </w:instrText>
        </w:r>
      </w:ins>
      <w:r w:rsidR="00C51754">
        <w:rPr>
          <w:rFonts w:ascii="宋体" w:eastAsia="宋体" w:hAnsi="宋体"/>
          <w:sz w:val="24"/>
          <w:szCs w:val="24"/>
        </w:rPr>
      </w:r>
      <w:r w:rsidR="00C51754">
        <w:rPr>
          <w:rFonts w:ascii="宋体" w:eastAsia="宋体" w:hAnsi="宋体"/>
          <w:sz w:val="24"/>
          <w:szCs w:val="24"/>
        </w:rPr>
        <w:fldChar w:fldCharType="separate"/>
      </w:r>
      <w:ins w:id="2137" w:author="瑞明 唐" w:date="2019-04-18T11:02:00Z">
        <w:r w:rsidR="00C51754">
          <w:t xml:space="preserve">图4 - </w:t>
        </w:r>
        <w:r w:rsidR="00C51754">
          <w:rPr>
            <w:noProof/>
          </w:rPr>
          <w:t>126</w:t>
        </w:r>
        <w:r w:rsidR="00C51754">
          <w:rPr>
            <w:rFonts w:hint="eastAsia"/>
          </w:rPr>
          <w:t>插图分组</w:t>
        </w:r>
        <w:r w:rsidR="00C51754">
          <w:rPr>
            <w:rFonts w:ascii="宋体" w:eastAsia="宋体" w:hAnsi="宋体"/>
            <w:sz w:val="24"/>
            <w:szCs w:val="24"/>
          </w:rPr>
          <w:fldChar w:fldCharType="end"/>
        </w:r>
      </w:ins>
      <w:del w:id="2138" w:author="瑞明 唐" w:date="2019-04-18T11:02:00Z">
        <w:r w:rsidR="00291885" w:rsidRPr="001A4179" w:rsidDel="00C51754">
          <w:rPr>
            <w:rFonts w:ascii="宋体" w:eastAsia="宋体" w:hAnsi="宋体"/>
            <w:sz w:val="24"/>
            <w:szCs w:val="24"/>
          </w:rPr>
          <w:delText>图4</w:delText>
        </w:r>
        <w:r w:rsidR="00D96DA5" w:rsidDel="00C51754">
          <w:rPr>
            <w:rFonts w:ascii="宋体" w:eastAsia="宋体" w:hAnsi="宋体"/>
            <w:sz w:val="24"/>
            <w:szCs w:val="24"/>
          </w:rPr>
          <w:delText>-</w:delText>
        </w:r>
        <w:r w:rsidR="00291885" w:rsidRPr="001A4179" w:rsidDel="00C51754">
          <w:rPr>
            <w:rFonts w:ascii="宋体" w:eastAsia="宋体" w:hAnsi="宋体"/>
            <w:sz w:val="24"/>
            <w:szCs w:val="24"/>
          </w:rPr>
          <w:delText>11</w:delText>
        </w:r>
        <w:r w:rsidR="008179E5" w:rsidDel="00C51754">
          <w:rPr>
            <w:rFonts w:ascii="宋体" w:eastAsia="宋体" w:hAnsi="宋体"/>
            <w:sz w:val="24"/>
            <w:szCs w:val="24"/>
          </w:rPr>
          <w:delText>5</w:delText>
        </w:r>
      </w:del>
      <w:r w:rsidR="00291885" w:rsidRPr="001A4179">
        <w:rPr>
          <w:rFonts w:ascii="宋体" w:eastAsia="宋体" w:hAnsi="宋体" w:hint="eastAsia"/>
          <w:sz w:val="24"/>
          <w:szCs w:val="24"/>
        </w:rPr>
        <w:t>所示。</w:t>
      </w:r>
    </w:p>
    <w:p w14:paraId="31DA784D"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插入图片</w:t>
      </w:r>
    </w:p>
    <w:p w14:paraId="2545EFD3" w14:textId="7A3F46CE" w:rsidR="00291885" w:rsidRDefault="00291885"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00E23C0C" w:rsidRPr="001A4179">
        <w:rPr>
          <w:rFonts w:ascii="宋体" w:eastAsia="宋体" w:hAnsi="宋体" w:hint="eastAsia"/>
          <w:sz w:val="24"/>
          <w:szCs w:val="24"/>
        </w:rPr>
        <w:t>点击“图片”按钮</w:t>
      </w:r>
      <w:r w:rsidR="00555721">
        <w:rPr>
          <w:rFonts w:ascii="宋体" w:eastAsia="宋体" w:hAnsi="宋体" w:hint="eastAsia"/>
          <w:sz w:val="24"/>
          <w:szCs w:val="24"/>
        </w:rPr>
        <w:t>，</w:t>
      </w:r>
      <w:r w:rsidR="00E23C0C" w:rsidRPr="001A4179">
        <w:rPr>
          <w:rFonts w:ascii="宋体" w:eastAsia="宋体" w:hAnsi="宋体" w:hint="eastAsia"/>
          <w:sz w:val="24"/>
          <w:szCs w:val="24"/>
        </w:rPr>
        <w:t>打开</w:t>
      </w:r>
      <w:r w:rsidR="00E17A61" w:rsidRPr="001A4179">
        <w:rPr>
          <w:rFonts w:ascii="宋体" w:eastAsia="宋体" w:hAnsi="宋体" w:hint="eastAsia"/>
          <w:sz w:val="24"/>
          <w:szCs w:val="24"/>
        </w:rPr>
        <w:t>“插入图片”对话框。通过对话框找到你需要插入的图片。如</w:t>
      </w:r>
      <w:ins w:id="2139" w:author="瑞明 唐" w:date="2019-04-18T11:02: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_Ref6477791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140" w:author="瑞明 唐" w:date="2019-04-18T11:02:00Z">
        <w:r w:rsidR="00C51754">
          <w:t xml:space="preserve">图4 - </w:t>
        </w:r>
        <w:r w:rsidR="00C51754">
          <w:rPr>
            <w:noProof/>
          </w:rPr>
          <w:t>127</w:t>
        </w:r>
        <w:r w:rsidR="00C51754">
          <w:rPr>
            <w:rFonts w:hint="eastAsia"/>
          </w:rPr>
          <w:t>插入图片对话框</w:t>
        </w:r>
        <w:r w:rsidR="00C51754">
          <w:rPr>
            <w:rFonts w:ascii="宋体" w:eastAsia="宋体" w:hAnsi="宋体"/>
            <w:sz w:val="24"/>
            <w:szCs w:val="24"/>
          </w:rPr>
          <w:fldChar w:fldCharType="end"/>
        </w:r>
      </w:ins>
      <w:del w:id="2141" w:author="瑞明 唐" w:date="2019-04-18T11:02:00Z">
        <w:r w:rsidR="00E23C0C" w:rsidRPr="001A4179" w:rsidDel="00C51754">
          <w:rPr>
            <w:rFonts w:ascii="宋体" w:eastAsia="宋体" w:hAnsi="宋体" w:hint="eastAsia"/>
            <w:sz w:val="24"/>
            <w:szCs w:val="24"/>
          </w:rPr>
          <w:delText>图</w:delText>
        </w:r>
        <w:r w:rsidR="00E23C0C"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E23C0C" w:rsidRPr="001A4179" w:rsidDel="00C51754">
          <w:rPr>
            <w:rFonts w:ascii="宋体" w:eastAsia="宋体" w:hAnsi="宋体"/>
            <w:sz w:val="24"/>
            <w:szCs w:val="24"/>
          </w:rPr>
          <w:delText>11</w:delText>
        </w:r>
        <w:r w:rsidR="008179E5" w:rsidDel="00C51754">
          <w:rPr>
            <w:rFonts w:ascii="宋体" w:eastAsia="宋体" w:hAnsi="宋体"/>
            <w:sz w:val="24"/>
            <w:szCs w:val="24"/>
          </w:rPr>
          <w:delText>6</w:delText>
        </w:r>
      </w:del>
      <w:r w:rsidR="00E23C0C" w:rsidRPr="001A4179">
        <w:rPr>
          <w:rFonts w:ascii="宋体" w:eastAsia="宋体" w:hAnsi="宋体" w:hint="eastAsia"/>
          <w:sz w:val="24"/>
          <w:szCs w:val="24"/>
        </w:rPr>
        <w:t>所示</w:t>
      </w:r>
      <w:r w:rsidR="00E17A61"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179E5" w14:paraId="2CE1A3F5" w14:textId="77777777" w:rsidTr="001A4179">
        <w:tc>
          <w:tcPr>
            <w:tcW w:w="4264" w:type="dxa"/>
          </w:tcPr>
          <w:p w14:paraId="5EDBF2A6" w14:textId="77777777" w:rsidR="00C51754" w:rsidRDefault="008179E5">
            <w:pPr>
              <w:keepNext/>
              <w:jc w:val="center"/>
              <w:rPr>
                <w:ins w:id="2142" w:author="瑞明 唐" w:date="2019-04-18T11:02:00Z"/>
              </w:rPr>
            </w:pPr>
            <w:r>
              <w:rPr>
                <w:rFonts w:ascii="宋体" w:eastAsia="宋体" w:hAnsi="宋体" w:hint="eastAsia"/>
                <w:noProof/>
                <w:sz w:val="24"/>
                <w:szCs w:val="24"/>
              </w:rPr>
              <w:lastRenderedPageBreak/>
              <w:drawing>
                <wp:inline distT="0" distB="0" distL="0" distR="0" wp14:anchorId="3B0D925A" wp14:editId="36E192A9">
                  <wp:extent cx="1703395" cy="55256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4-115.png"/>
                          <pic:cNvPicPr/>
                        </pic:nvPicPr>
                        <pic:blipFill>
                          <a:blip r:embed="rId149">
                            <a:extLst>
                              <a:ext uri="{28A0092B-C50C-407E-A947-70E740481C1C}">
                                <a14:useLocalDpi xmlns:a14="http://schemas.microsoft.com/office/drawing/2010/main" val="0"/>
                              </a:ext>
                            </a:extLst>
                          </a:blip>
                          <a:stretch>
                            <a:fillRect/>
                          </a:stretch>
                        </pic:blipFill>
                        <pic:spPr>
                          <a:xfrm>
                            <a:off x="0" y="0"/>
                            <a:ext cx="1747835" cy="566981"/>
                          </a:xfrm>
                          <a:prstGeom prst="rect">
                            <a:avLst/>
                          </a:prstGeom>
                        </pic:spPr>
                      </pic:pic>
                    </a:graphicData>
                  </a:graphic>
                </wp:inline>
              </w:drawing>
            </w:r>
          </w:p>
          <w:p w14:paraId="638122E7" w14:textId="11B12084" w:rsidR="008179E5" w:rsidDel="00C51754" w:rsidRDefault="00C51754">
            <w:pPr>
              <w:pStyle w:val="a9"/>
              <w:jc w:val="center"/>
              <w:rPr>
                <w:del w:id="2143" w:author="瑞明 唐" w:date="2019-04-18T11:02:00Z"/>
              </w:rPr>
              <w:pPrChange w:id="2144" w:author="瑞明 唐" w:date="2019-04-18T11:02:00Z">
                <w:pPr>
                  <w:keepNext/>
                  <w:jc w:val="center"/>
                </w:pPr>
              </w:pPrChange>
            </w:pPr>
            <w:bookmarkStart w:id="2145" w:name="_Ref6477781"/>
            <w:ins w:id="2146" w:author="瑞明 唐" w:date="2019-04-18T11:02:00Z">
              <w:r>
                <w:t>图</w:t>
              </w:r>
              <w:r>
                <w:t xml:space="preserve">4 - </w:t>
              </w:r>
              <w:r>
                <w:fldChar w:fldCharType="begin"/>
              </w:r>
              <w:r>
                <w:instrText xml:space="preserve"> SEQ </w:instrText>
              </w:r>
              <w:r>
                <w:instrText>图</w:instrText>
              </w:r>
              <w:r>
                <w:instrText xml:space="preserve">4_- \* ARABIC </w:instrText>
              </w:r>
            </w:ins>
            <w:r>
              <w:fldChar w:fldCharType="separate"/>
            </w:r>
            <w:ins w:id="2147" w:author="瑞明 唐" w:date="2019-04-21T10:07:00Z">
              <w:r w:rsidR="00C93B02">
                <w:rPr>
                  <w:noProof/>
                </w:rPr>
                <w:t>126</w:t>
              </w:r>
            </w:ins>
            <w:ins w:id="2148" w:author="瑞明 唐" w:date="2019-04-18T11:02:00Z">
              <w:r>
                <w:fldChar w:fldCharType="end"/>
              </w:r>
              <w:r>
                <w:rPr>
                  <w:rFonts w:hint="eastAsia"/>
                </w:rPr>
                <w:t>插图分组</w:t>
              </w:r>
            </w:ins>
            <w:bookmarkEnd w:id="2145"/>
          </w:p>
          <w:p w14:paraId="0BFCEDC3" w14:textId="7C48D7F9" w:rsidR="008179E5" w:rsidRDefault="008179E5">
            <w:pPr>
              <w:pStyle w:val="a9"/>
              <w:jc w:val="center"/>
              <w:rPr>
                <w:rFonts w:ascii="宋体" w:eastAsia="宋体" w:hAnsi="宋体"/>
                <w:sz w:val="24"/>
                <w:szCs w:val="24"/>
              </w:rPr>
            </w:pPr>
            <w:del w:id="2149" w:author="瑞明 唐" w:date="2019-04-18T11:02: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50" w:author="瑞明 唐" w:date="2019-04-16T16:15:00Z">
              <w:r w:rsidR="00BB747F" w:rsidDel="00C71EF7">
                <w:rPr>
                  <w:noProof/>
                </w:rPr>
                <w:delText>115</w:delText>
              </w:r>
            </w:del>
            <w:del w:id="2151" w:author="瑞明 唐" w:date="2019-04-18T11:02:00Z">
              <w:r w:rsidDel="00C51754">
                <w:fldChar w:fldCharType="end"/>
              </w:r>
              <w:r w:rsidDel="00C51754">
                <w:rPr>
                  <w:rFonts w:hint="eastAsia"/>
                </w:rPr>
                <w:delText>插图分组</w:delText>
              </w:r>
            </w:del>
          </w:p>
        </w:tc>
        <w:tc>
          <w:tcPr>
            <w:tcW w:w="4264" w:type="dxa"/>
          </w:tcPr>
          <w:p w14:paraId="2324C1AD" w14:textId="77777777" w:rsidR="00C51754" w:rsidRDefault="008179E5">
            <w:pPr>
              <w:keepNext/>
              <w:jc w:val="center"/>
              <w:rPr>
                <w:ins w:id="2152" w:author="瑞明 唐" w:date="2019-04-18T11:02:00Z"/>
              </w:rPr>
            </w:pPr>
            <w:r>
              <w:rPr>
                <w:rFonts w:ascii="宋体" w:eastAsia="宋体" w:hAnsi="宋体" w:hint="eastAsia"/>
                <w:noProof/>
                <w:sz w:val="24"/>
                <w:szCs w:val="24"/>
              </w:rPr>
              <w:drawing>
                <wp:inline distT="0" distB="0" distL="0" distR="0" wp14:anchorId="70E2F54C" wp14:editId="06C43A89">
                  <wp:extent cx="2182542" cy="1677000"/>
                  <wp:effectExtent l="0" t="0" r="825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4-11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17749" cy="1704052"/>
                          </a:xfrm>
                          <a:prstGeom prst="rect">
                            <a:avLst/>
                          </a:prstGeom>
                        </pic:spPr>
                      </pic:pic>
                    </a:graphicData>
                  </a:graphic>
                </wp:inline>
              </w:drawing>
            </w:r>
          </w:p>
          <w:p w14:paraId="2AFEE84A" w14:textId="0EFCCE49" w:rsidR="008179E5" w:rsidDel="00C51754" w:rsidRDefault="00C51754">
            <w:pPr>
              <w:pStyle w:val="a9"/>
              <w:jc w:val="center"/>
              <w:rPr>
                <w:del w:id="2153" w:author="瑞明 唐" w:date="2019-04-18T11:02:00Z"/>
              </w:rPr>
              <w:pPrChange w:id="2154" w:author="瑞明 唐" w:date="2019-04-18T11:02:00Z">
                <w:pPr>
                  <w:keepNext/>
                  <w:jc w:val="center"/>
                </w:pPr>
              </w:pPrChange>
            </w:pPr>
            <w:bookmarkStart w:id="2155" w:name="_Ref6477791"/>
            <w:ins w:id="2156" w:author="瑞明 唐" w:date="2019-04-18T11:02:00Z">
              <w:r>
                <w:t>图</w:t>
              </w:r>
              <w:r>
                <w:t xml:space="preserve">4 - </w:t>
              </w:r>
              <w:r>
                <w:fldChar w:fldCharType="begin"/>
              </w:r>
              <w:r>
                <w:instrText xml:space="preserve"> SEQ </w:instrText>
              </w:r>
              <w:r>
                <w:instrText>图</w:instrText>
              </w:r>
              <w:r>
                <w:instrText xml:space="preserve">4_- \* ARABIC </w:instrText>
              </w:r>
            </w:ins>
            <w:r>
              <w:fldChar w:fldCharType="separate"/>
            </w:r>
            <w:ins w:id="2157" w:author="瑞明 唐" w:date="2019-04-21T10:07:00Z">
              <w:r w:rsidR="00C93B02">
                <w:rPr>
                  <w:noProof/>
                </w:rPr>
                <w:t>127</w:t>
              </w:r>
            </w:ins>
            <w:ins w:id="2158" w:author="瑞明 唐" w:date="2019-04-18T11:02:00Z">
              <w:r>
                <w:fldChar w:fldCharType="end"/>
              </w:r>
              <w:r>
                <w:rPr>
                  <w:rFonts w:hint="eastAsia"/>
                </w:rPr>
                <w:t>插入图片对话框</w:t>
              </w:r>
            </w:ins>
            <w:bookmarkEnd w:id="2155"/>
          </w:p>
          <w:p w14:paraId="013A191A" w14:textId="1F06B86D" w:rsidR="008179E5" w:rsidRDefault="008179E5">
            <w:pPr>
              <w:pStyle w:val="a9"/>
              <w:jc w:val="center"/>
              <w:rPr>
                <w:rFonts w:ascii="宋体" w:eastAsia="宋体" w:hAnsi="宋体"/>
                <w:sz w:val="24"/>
                <w:szCs w:val="24"/>
              </w:rPr>
            </w:pPr>
            <w:del w:id="2159" w:author="瑞明 唐" w:date="2019-04-18T11:02: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60" w:author="瑞明 唐" w:date="2019-04-16T16:15:00Z">
              <w:r w:rsidR="00BB747F" w:rsidDel="00C71EF7">
                <w:rPr>
                  <w:noProof/>
                </w:rPr>
                <w:delText>116</w:delText>
              </w:r>
            </w:del>
            <w:del w:id="2161" w:author="瑞明 唐" w:date="2019-04-18T11:02:00Z">
              <w:r w:rsidDel="00C51754">
                <w:fldChar w:fldCharType="end"/>
              </w:r>
              <w:r w:rsidDel="00C51754">
                <w:rPr>
                  <w:rFonts w:hint="eastAsia"/>
                </w:rPr>
                <w:delText>插入图片对话框</w:delText>
              </w:r>
            </w:del>
          </w:p>
        </w:tc>
      </w:tr>
    </w:tbl>
    <w:p w14:paraId="5ECAE9AC" w14:textId="77777777" w:rsidR="008179E5" w:rsidRPr="001A4179" w:rsidRDefault="008179E5" w:rsidP="001A4179">
      <w:pPr>
        <w:rPr>
          <w:rFonts w:ascii="宋体" w:eastAsia="宋体" w:hAnsi="宋体"/>
          <w:sz w:val="24"/>
          <w:szCs w:val="24"/>
        </w:rPr>
      </w:pPr>
    </w:p>
    <w:p w14:paraId="070E40EE"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插入剪贴画</w:t>
      </w:r>
    </w:p>
    <w:p w14:paraId="48DDA4AE" w14:textId="20017EE5" w:rsidR="00E17A61" w:rsidRDefault="00E17A61"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点击“剪贴画”按钮</w:t>
      </w:r>
      <w:r w:rsidR="00555721">
        <w:rPr>
          <w:rFonts w:ascii="宋体" w:eastAsia="宋体" w:hAnsi="宋体" w:hint="eastAsia"/>
          <w:sz w:val="24"/>
          <w:szCs w:val="24"/>
        </w:rPr>
        <w:t>，</w:t>
      </w:r>
      <w:r w:rsidRPr="001A4179">
        <w:rPr>
          <w:rFonts w:ascii="宋体" w:eastAsia="宋体" w:hAnsi="宋体" w:hint="eastAsia"/>
          <w:sz w:val="24"/>
          <w:szCs w:val="24"/>
        </w:rPr>
        <w:t>打开“剪贴画”导航窗格</w:t>
      </w:r>
      <w:r w:rsidR="00555721">
        <w:rPr>
          <w:rFonts w:ascii="宋体" w:eastAsia="宋体" w:hAnsi="宋体" w:hint="eastAsia"/>
          <w:sz w:val="24"/>
          <w:szCs w:val="24"/>
        </w:rPr>
        <w:t>，</w:t>
      </w:r>
      <w:r w:rsidRPr="001A4179">
        <w:rPr>
          <w:rFonts w:ascii="宋体" w:eastAsia="宋体" w:hAnsi="宋体" w:hint="eastAsia"/>
          <w:sz w:val="24"/>
          <w:szCs w:val="24"/>
        </w:rPr>
        <w:t>如</w:t>
      </w:r>
      <w:ins w:id="2162" w:author="瑞明 唐" w:date="2019-04-18T11:06: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_Ref6478004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163" w:author="瑞明 唐" w:date="2019-04-18T11:06:00Z">
        <w:r w:rsidR="00C51754">
          <w:t xml:space="preserve">图4 - </w:t>
        </w:r>
        <w:r w:rsidR="00C51754">
          <w:rPr>
            <w:noProof/>
          </w:rPr>
          <w:t>128</w:t>
        </w:r>
        <w:r w:rsidR="00C51754">
          <w:rPr>
            <w:rFonts w:hint="eastAsia"/>
          </w:rPr>
          <w:t>剪贴画导航窗格</w:t>
        </w:r>
        <w:r w:rsidR="00C51754">
          <w:rPr>
            <w:rFonts w:ascii="宋体" w:eastAsia="宋体" w:hAnsi="宋体"/>
            <w:sz w:val="24"/>
            <w:szCs w:val="24"/>
          </w:rPr>
          <w:fldChar w:fldCharType="end"/>
        </w:r>
      </w:ins>
      <w:del w:id="2164" w:author="瑞明 唐" w:date="2019-04-18T11:06: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Pr="001A4179" w:rsidDel="00C51754">
          <w:rPr>
            <w:rFonts w:ascii="宋体" w:eastAsia="宋体" w:hAnsi="宋体"/>
            <w:sz w:val="24"/>
            <w:szCs w:val="24"/>
          </w:rPr>
          <w:delText>11</w:delText>
        </w:r>
        <w:r w:rsidR="008179E5" w:rsidDel="00C51754">
          <w:rPr>
            <w:rFonts w:ascii="宋体" w:eastAsia="宋体" w:hAnsi="宋体"/>
            <w:sz w:val="24"/>
            <w:szCs w:val="24"/>
          </w:rPr>
          <w:delText>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通过导航窗格</w:t>
      </w:r>
      <w:r w:rsidR="00555721">
        <w:rPr>
          <w:rFonts w:ascii="宋体" w:eastAsia="宋体" w:hAnsi="宋体" w:hint="eastAsia"/>
          <w:sz w:val="24"/>
          <w:szCs w:val="24"/>
        </w:rPr>
        <w:t>，</w:t>
      </w:r>
      <w:r w:rsidRPr="001A4179">
        <w:rPr>
          <w:rFonts w:ascii="宋体" w:eastAsia="宋体" w:hAnsi="宋体" w:hint="eastAsia"/>
          <w:sz w:val="24"/>
          <w:szCs w:val="24"/>
        </w:rPr>
        <w:t>输入搜索文字</w:t>
      </w:r>
      <w:r w:rsidR="00555721">
        <w:rPr>
          <w:rFonts w:ascii="宋体" w:eastAsia="宋体" w:hAnsi="宋体" w:hint="eastAsia"/>
          <w:sz w:val="24"/>
          <w:szCs w:val="24"/>
        </w:rPr>
        <w:t>，</w:t>
      </w:r>
      <w:r w:rsidRPr="001A4179">
        <w:rPr>
          <w:rFonts w:ascii="宋体" w:eastAsia="宋体" w:hAnsi="宋体" w:hint="eastAsia"/>
          <w:sz w:val="24"/>
          <w:szCs w:val="24"/>
        </w:rPr>
        <w:t>可以检索需要查找的图形。不输入任何</w:t>
      </w:r>
      <w:r w:rsidR="00A73F8A">
        <w:rPr>
          <w:rFonts w:ascii="宋体" w:eastAsia="宋体" w:hAnsi="宋体" w:hint="eastAsia"/>
          <w:sz w:val="24"/>
          <w:szCs w:val="24"/>
        </w:rPr>
        <w:t>内容</w:t>
      </w:r>
      <w:r w:rsidRPr="001A4179">
        <w:rPr>
          <w:rFonts w:ascii="宋体" w:eastAsia="宋体" w:hAnsi="宋体" w:hint="eastAsia"/>
          <w:sz w:val="24"/>
          <w:szCs w:val="24"/>
        </w:rPr>
        <w:t>回车就会出来所有的剪贴画。如</w:t>
      </w:r>
      <w:ins w:id="2165" w:author="瑞明 唐" w:date="2019-04-18T11:06: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_Ref6478021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166" w:author="瑞明 唐" w:date="2019-04-18T11:06:00Z">
        <w:r w:rsidR="00C51754">
          <w:t xml:space="preserve">图4 - </w:t>
        </w:r>
        <w:r w:rsidR="00C51754">
          <w:rPr>
            <w:noProof/>
          </w:rPr>
          <w:t>129</w:t>
        </w:r>
        <w:r w:rsidR="00C51754">
          <w:rPr>
            <w:rFonts w:hint="eastAsia"/>
          </w:rPr>
          <w:t>剪贴画搜索</w:t>
        </w:r>
        <w:r w:rsidR="00C51754">
          <w:rPr>
            <w:rFonts w:ascii="宋体" w:eastAsia="宋体" w:hAnsi="宋体"/>
            <w:sz w:val="24"/>
            <w:szCs w:val="24"/>
          </w:rPr>
          <w:fldChar w:fldCharType="end"/>
        </w:r>
      </w:ins>
      <w:del w:id="2167" w:author="瑞明 唐" w:date="2019-04-18T11:06: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Pr="001A4179" w:rsidDel="00C51754">
          <w:rPr>
            <w:rFonts w:ascii="宋体" w:eastAsia="宋体" w:hAnsi="宋体"/>
            <w:sz w:val="24"/>
            <w:szCs w:val="24"/>
          </w:rPr>
          <w:delText>11</w:delText>
        </w:r>
        <w:r w:rsidR="008179E5" w:rsidDel="00C51754">
          <w:rPr>
            <w:rFonts w:ascii="宋体" w:eastAsia="宋体" w:hAnsi="宋体"/>
            <w:sz w:val="24"/>
            <w:szCs w:val="24"/>
          </w:rPr>
          <w:delText>8</w:delText>
        </w:r>
      </w:del>
      <w:r w:rsidRPr="001A4179">
        <w:rPr>
          <w:rFonts w:ascii="宋体" w:eastAsia="宋体" w:hAnsi="宋体" w:hint="eastAsia"/>
          <w:sz w:val="24"/>
          <w:szCs w:val="24"/>
        </w:rPr>
        <w:t>所示</w:t>
      </w:r>
      <w:r w:rsidR="00D05C37">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2674"/>
        <w:gridCol w:w="2674"/>
      </w:tblGrid>
      <w:tr w:rsidR="00D05C37" w14:paraId="4ED8E75D" w14:textId="27CE8E0D" w:rsidTr="001A4179">
        <w:tc>
          <w:tcPr>
            <w:tcW w:w="3180" w:type="dxa"/>
          </w:tcPr>
          <w:p w14:paraId="143B6D67" w14:textId="77777777" w:rsidR="00C51754" w:rsidRDefault="00D05C37">
            <w:pPr>
              <w:keepNext/>
              <w:jc w:val="center"/>
              <w:rPr>
                <w:ins w:id="2168" w:author="瑞明 唐" w:date="2019-04-18T11:05:00Z"/>
              </w:rPr>
            </w:pPr>
            <w:r>
              <w:rPr>
                <w:rFonts w:ascii="宋体" w:eastAsia="宋体" w:hAnsi="宋体" w:hint="eastAsia"/>
                <w:noProof/>
                <w:sz w:val="24"/>
                <w:szCs w:val="24"/>
              </w:rPr>
              <w:drawing>
                <wp:inline distT="0" distB="0" distL="0" distR="0" wp14:anchorId="120B4458" wp14:editId="2ABAF8B2">
                  <wp:extent cx="977398" cy="2009704"/>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4-11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81419" cy="2017972"/>
                          </a:xfrm>
                          <a:prstGeom prst="rect">
                            <a:avLst/>
                          </a:prstGeom>
                        </pic:spPr>
                      </pic:pic>
                    </a:graphicData>
                  </a:graphic>
                </wp:inline>
              </w:drawing>
            </w:r>
          </w:p>
          <w:p w14:paraId="20815826" w14:textId="3C70EAC9" w:rsidR="00D05C37" w:rsidDel="00C51754" w:rsidRDefault="00C51754">
            <w:pPr>
              <w:pStyle w:val="a9"/>
              <w:jc w:val="center"/>
              <w:rPr>
                <w:del w:id="2169" w:author="瑞明 唐" w:date="2019-04-18T11:05:00Z"/>
              </w:rPr>
              <w:pPrChange w:id="2170" w:author="瑞明 唐" w:date="2019-04-18T11:05:00Z">
                <w:pPr>
                  <w:keepNext/>
                  <w:jc w:val="center"/>
                </w:pPr>
              </w:pPrChange>
            </w:pPr>
            <w:bookmarkStart w:id="2171" w:name="_Ref6478004"/>
            <w:ins w:id="2172" w:author="瑞明 唐" w:date="2019-04-18T11:05:00Z">
              <w:r>
                <w:t>图</w:t>
              </w:r>
              <w:r>
                <w:t xml:space="preserve">4 - </w:t>
              </w:r>
              <w:r>
                <w:fldChar w:fldCharType="begin"/>
              </w:r>
              <w:r>
                <w:instrText xml:space="preserve"> SEQ </w:instrText>
              </w:r>
              <w:r>
                <w:instrText>图</w:instrText>
              </w:r>
              <w:r>
                <w:instrText xml:space="preserve">4_- \* ARABIC </w:instrText>
              </w:r>
            </w:ins>
            <w:r>
              <w:fldChar w:fldCharType="separate"/>
            </w:r>
            <w:ins w:id="2173" w:author="瑞明 唐" w:date="2019-04-21T10:07:00Z">
              <w:r w:rsidR="00C93B02">
                <w:rPr>
                  <w:noProof/>
                </w:rPr>
                <w:t>128</w:t>
              </w:r>
            </w:ins>
            <w:ins w:id="2174" w:author="瑞明 唐" w:date="2019-04-18T11:05:00Z">
              <w:r>
                <w:fldChar w:fldCharType="end"/>
              </w:r>
              <w:r>
                <w:rPr>
                  <w:rFonts w:hint="eastAsia"/>
                </w:rPr>
                <w:t>剪贴画导航窗格</w:t>
              </w:r>
            </w:ins>
            <w:bookmarkEnd w:id="2171"/>
          </w:p>
          <w:p w14:paraId="4372EC1A" w14:textId="55EDED0B" w:rsidR="00D05C37" w:rsidRDefault="00D05C37">
            <w:pPr>
              <w:pStyle w:val="a9"/>
              <w:jc w:val="center"/>
              <w:rPr>
                <w:rFonts w:ascii="宋体" w:eastAsia="宋体" w:hAnsi="宋体"/>
                <w:sz w:val="24"/>
                <w:szCs w:val="24"/>
              </w:rPr>
            </w:pPr>
            <w:del w:id="2175" w:author="瑞明 唐" w:date="2019-04-18T11:05: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76" w:author="瑞明 唐" w:date="2019-04-16T16:15:00Z">
              <w:r w:rsidR="00BB747F" w:rsidDel="00C71EF7">
                <w:rPr>
                  <w:noProof/>
                </w:rPr>
                <w:delText>117</w:delText>
              </w:r>
            </w:del>
            <w:del w:id="2177" w:author="瑞明 唐" w:date="2019-04-18T11:05:00Z">
              <w:r w:rsidDel="00C51754">
                <w:fldChar w:fldCharType="end"/>
              </w:r>
              <w:r w:rsidDel="00C51754">
                <w:rPr>
                  <w:rFonts w:hint="eastAsia"/>
                </w:rPr>
                <w:delText>剪贴画导航窗格</w:delText>
              </w:r>
            </w:del>
          </w:p>
        </w:tc>
        <w:tc>
          <w:tcPr>
            <w:tcW w:w="2674" w:type="dxa"/>
          </w:tcPr>
          <w:p w14:paraId="3EDA58A8" w14:textId="77777777" w:rsidR="00C51754" w:rsidRDefault="00D05C37">
            <w:pPr>
              <w:keepNext/>
              <w:jc w:val="center"/>
              <w:rPr>
                <w:ins w:id="2178" w:author="瑞明 唐" w:date="2019-04-18T11:05:00Z"/>
              </w:rPr>
            </w:pPr>
            <w:r>
              <w:rPr>
                <w:rFonts w:ascii="宋体" w:eastAsia="宋体" w:hAnsi="宋体" w:hint="eastAsia"/>
                <w:noProof/>
                <w:sz w:val="24"/>
                <w:szCs w:val="24"/>
              </w:rPr>
              <w:drawing>
                <wp:inline distT="0" distB="0" distL="0" distR="0" wp14:anchorId="2B8B61DF" wp14:editId="61E38EEB">
                  <wp:extent cx="979815" cy="2026434"/>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4-118.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989468" cy="2046397"/>
                          </a:xfrm>
                          <a:prstGeom prst="rect">
                            <a:avLst/>
                          </a:prstGeom>
                        </pic:spPr>
                      </pic:pic>
                    </a:graphicData>
                  </a:graphic>
                </wp:inline>
              </w:drawing>
            </w:r>
          </w:p>
          <w:p w14:paraId="21F9BFA6" w14:textId="410E039A" w:rsidR="00D05C37" w:rsidDel="00C51754" w:rsidRDefault="00C51754">
            <w:pPr>
              <w:pStyle w:val="a9"/>
              <w:jc w:val="center"/>
              <w:rPr>
                <w:del w:id="2179" w:author="瑞明 唐" w:date="2019-04-18T11:05:00Z"/>
              </w:rPr>
              <w:pPrChange w:id="2180" w:author="瑞明 唐" w:date="2019-04-18T11:05:00Z">
                <w:pPr>
                  <w:keepNext/>
                  <w:jc w:val="center"/>
                </w:pPr>
              </w:pPrChange>
            </w:pPr>
            <w:bookmarkStart w:id="2181" w:name="_Ref6478021"/>
            <w:ins w:id="2182" w:author="瑞明 唐" w:date="2019-04-18T11:05:00Z">
              <w:r>
                <w:t>图</w:t>
              </w:r>
              <w:r>
                <w:t xml:space="preserve">4 - </w:t>
              </w:r>
              <w:r>
                <w:fldChar w:fldCharType="begin"/>
              </w:r>
              <w:r>
                <w:instrText xml:space="preserve"> SEQ </w:instrText>
              </w:r>
              <w:r>
                <w:instrText>图</w:instrText>
              </w:r>
              <w:r>
                <w:instrText xml:space="preserve">4_- \* ARABIC </w:instrText>
              </w:r>
            </w:ins>
            <w:r>
              <w:fldChar w:fldCharType="separate"/>
            </w:r>
            <w:ins w:id="2183" w:author="瑞明 唐" w:date="2019-04-21T10:07:00Z">
              <w:r w:rsidR="00C93B02">
                <w:rPr>
                  <w:noProof/>
                </w:rPr>
                <w:t>129</w:t>
              </w:r>
            </w:ins>
            <w:ins w:id="2184" w:author="瑞明 唐" w:date="2019-04-18T11:05:00Z">
              <w:r>
                <w:fldChar w:fldCharType="end"/>
              </w:r>
              <w:r>
                <w:rPr>
                  <w:rFonts w:hint="eastAsia"/>
                </w:rPr>
                <w:t>剪贴画搜索</w:t>
              </w:r>
            </w:ins>
            <w:bookmarkEnd w:id="2181"/>
          </w:p>
          <w:p w14:paraId="2AD880FB" w14:textId="151A11B1" w:rsidR="00D05C37" w:rsidRDefault="00D05C37">
            <w:pPr>
              <w:pStyle w:val="a9"/>
              <w:jc w:val="center"/>
              <w:rPr>
                <w:rFonts w:ascii="宋体" w:eastAsia="宋体" w:hAnsi="宋体"/>
                <w:sz w:val="24"/>
                <w:szCs w:val="24"/>
              </w:rPr>
            </w:pPr>
            <w:del w:id="2185" w:author="瑞明 唐" w:date="2019-04-18T11:05: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86" w:author="瑞明 唐" w:date="2019-04-16T16:15:00Z">
              <w:r w:rsidR="00BB747F" w:rsidDel="00C71EF7">
                <w:rPr>
                  <w:noProof/>
                </w:rPr>
                <w:delText>118</w:delText>
              </w:r>
            </w:del>
            <w:del w:id="2187" w:author="瑞明 唐" w:date="2019-04-18T11:05:00Z">
              <w:r w:rsidDel="00C51754">
                <w:fldChar w:fldCharType="end"/>
              </w:r>
              <w:r w:rsidDel="00C51754">
                <w:rPr>
                  <w:rFonts w:hint="eastAsia"/>
                </w:rPr>
                <w:delText>剪贴画搜索</w:delText>
              </w:r>
            </w:del>
          </w:p>
        </w:tc>
        <w:tc>
          <w:tcPr>
            <w:tcW w:w="2674" w:type="dxa"/>
          </w:tcPr>
          <w:p w14:paraId="246EC29D" w14:textId="77777777" w:rsidR="00C51754" w:rsidRDefault="00D05C37">
            <w:pPr>
              <w:keepNext/>
              <w:jc w:val="center"/>
              <w:rPr>
                <w:ins w:id="2188" w:author="瑞明 唐" w:date="2019-04-18T11:05:00Z"/>
              </w:rPr>
            </w:pPr>
            <w:r>
              <w:rPr>
                <w:rFonts w:ascii="宋体" w:eastAsia="宋体" w:hAnsi="宋体" w:hint="eastAsia"/>
                <w:noProof/>
                <w:sz w:val="24"/>
                <w:szCs w:val="24"/>
              </w:rPr>
              <w:drawing>
                <wp:inline distT="0" distB="0" distL="0" distR="0" wp14:anchorId="1190C960" wp14:editId="71EEA76F">
                  <wp:extent cx="1242309" cy="2408698"/>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4-119.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49420" cy="2422486"/>
                          </a:xfrm>
                          <a:prstGeom prst="rect">
                            <a:avLst/>
                          </a:prstGeom>
                        </pic:spPr>
                      </pic:pic>
                    </a:graphicData>
                  </a:graphic>
                </wp:inline>
              </w:drawing>
            </w:r>
          </w:p>
          <w:p w14:paraId="486C3197" w14:textId="510F8F1E" w:rsidR="00D05C37" w:rsidDel="00C51754" w:rsidRDefault="00C51754">
            <w:pPr>
              <w:pStyle w:val="a9"/>
              <w:jc w:val="center"/>
              <w:rPr>
                <w:del w:id="2189" w:author="瑞明 唐" w:date="2019-04-18T11:06:00Z"/>
              </w:rPr>
              <w:pPrChange w:id="2190" w:author="瑞明 唐" w:date="2019-04-18T11:06:00Z">
                <w:pPr>
                  <w:keepNext/>
                  <w:jc w:val="center"/>
                </w:pPr>
              </w:pPrChange>
            </w:pPr>
            <w:bookmarkStart w:id="2191" w:name="_Ref6478036"/>
            <w:ins w:id="2192" w:author="瑞明 唐" w:date="2019-04-18T11:05:00Z">
              <w:r>
                <w:t>图</w:t>
              </w:r>
              <w:r>
                <w:t xml:space="preserve">4 - </w:t>
              </w:r>
              <w:r>
                <w:fldChar w:fldCharType="begin"/>
              </w:r>
              <w:r>
                <w:instrText xml:space="preserve"> SEQ </w:instrText>
              </w:r>
              <w:r>
                <w:instrText>图</w:instrText>
              </w:r>
              <w:r>
                <w:instrText xml:space="preserve">4_- \* ARABIC </w:instrText>
              </w:r>
            </w:ins>
            <w:r>
              <w:fldChar w:fldCharType="separate"/>
            </w:r>
            <w:ins w:id="2193" w:author="瑞明 唐" w:date="2019-04-21T10:07:00Z">
              <w:r w:rsidR="00C93B02">
                <w:rPr>
                  <w:noProof/>
                </w:rPr>
                <w:t>130</w:t>
              </w:r>
            </w:ins>
            <w:ins w:id="2194" w:author="瑞明 唐" w:date="2019-04-18T11:05:00Z">
              <w:r>
                <w:fldChar w:fldCharType="end"/>
              </w:r>
              <w:r>
                <w:rPr>
                  <w:rFonts w:hint="eastAsia"/>
                </w:rPr>
                <w:t>图形形状</w:t>
              </w:r>
            </w:ins>
            <w:bookmarkEnd w:id="2191"/>
          </w:p>
          <w:p w14:paraId="3A2C4E68" w14:textId="2F0F410E" w:rsidR="00D05C37" w:rsidRDefault="00D05C37">
            <w:pPr>
              <w:pStyle w:val="a9"/>
              <w:jc w:val="center"/>
              <w:rPr>
                <w:rFonts w:ascii="宋体" w:eastAsia="宋体" w:hAnsi="宋体"/>
                <w:sz w:val="24"/>
                <w:szCs w:val="24"/>
              </w:rPr>
            </w:pPr>
            <w:del w:id="2195" w:author="瑞明 唐" w:date="2019-04-18T11:06: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96" w:author="瑞明 唐" w:date="2019-04-16T16:15:00Z">
              <w:r w:rsidR="00BB747F" w:rsidDel="00C71EF7">
                <w:rPr>
                  <w:noProof/>
                </w:rPr>
                <w:delText>119</w:delText>
              </w:r>
            </w:del>
            <w:del w:id="2197" w:author="瑞明 唐" w:date="2019-04-18T11:06:00Z">
              <w:r w:rsidDel="00C51754">
                <w:fldChar w:fldCharType="end"/>
              </w:r>
              <w:r w:rsidDel="00C51754">
                <w:rPr>
                  <w:rFonts w:hint="eastAsia"/>
                </w:rPr>
                <w:delText>图形形状</w:delText>
              </w:r>
            </w:del>
          </w:p>
        </w:tc>
      </w:tr>
    </w:tbl>
    <w:p w14:paraId="47F45CBB" w14:textId="77777777" w:rsidR="00D05C37" w:rsidRPr="001A4179" w:rsidRDefault="00D05C37" w:rsidP="001A4179">
      <w:pPr>
        <w:rPr>
          <w:rFonts w:ascii="宋体" w:eastAsia="宋体" w:hAnsi="宋体"/>
          <w:sz w:val="24"/>
          <w:szCs w:val="24"/>
        </w:rPr>
      </w:pPr>
    </w:p>
    <w:p w14:paraId="7A038637"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插入图形</w:t>
      </w:r>
    </w:p>
    <w:p w14:paraId="7440F878" w14:textId="12582313" w:rsidR="00E17A61" w:rsidRPr="001A4179" w:rsidRDefault="00E17A6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点击“图形”按钮</w:t>
      </w:r>
      <w:r w:rsidR="00555721">
        <w:rPr>
          <w:rFonts w:ascii="宋体" w:eastAsia="宋体" w:hAnsi="宋体" w:hint="eastAsia"/>
          <w:sz w:val="24"/>
          <w:szCs w:val="24"/>
        </w:rPr>
        <w:t>，</w:t>
      </w:r>
      <w:r w:rsidR="00587FA1" w:rsidRPr="001A4179">
        <w:rPr>
          <w:rFonts w:ascii="宋体" w:eastAsia="宋体" w:hAnsi="宋体" w:hint="eastAsia"/>
          <w:sz w:val="24"/>
          <w:szCs w:val="24"/>
        </w:rPr>
        <w:t>打开图形库</w:t>
      </w:r>
      <w:r w:rsidR="00555721">
        <w:rPr>
          <w:rFonts w:ascii="宋体" w:eastAsia="宋体" w:hAnsi="宋体" w:hint="eastAsia"/>
          <w:sz w:val="24"/>
          <w:szCs w:val="24"/>
        </w:rPr>
        <w:t>，</w:t>
      </w:r>
      <w:r w:rsidR="00587FA1" w:rsidRPr="001A4179">
        <w:rPr>
          <w:rFonts w:ascii="宋体" w:eastAsia="宋体" w:hAnsi="宋体" w:hint="eastAsia"/>
          <w:sz w:val="24"/>
          <w:szCs w:val="24"/>
        </w:rPr>
        <w:t>在这里你可以选择很多分类的图形。如</w:t>
      </w:r>
      <w:ins w:id="2198" w:author="瑞明 唐" w:date="2019-04-18T11:07: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_Ref6478036 \h</w:instrText>
        </w:r>
        <w:r w:rsidR="00C51754">
          <w:rPr>
            <w:rFonts w:ascii="宋体" w:eastAsia="宋体" w:hAnsi="宋体"/>
            <w:sz w:val="24"/>
            <w:szCs w:val="24"/>
          </w:rPr>
          <w:instrText xml:space="preserve"> </w:instrText>
        </w:r>
      </w:ins>
      <w:r w:rsidR="00C51754">
        <w:rPr>
          <w:rFonts w:ascii="宋体" w:eastAsia="宋体" w:hAnsi="宋体"/>
          <w:sz w:val="24"/>
          <w:szCs w:val="24"/>
        </w:rPr>
      </w:r>
      <w:r w:rsidR="00C51754">
        <w:rPr>
          <w:rFonts w:ascii="宋体" w:eastAsia="宋体" w:hAnsi="宋体"/>
          <w:sz w:val="24"/>
          <w:szCs w:val="24"/>
        </w:rPr>
        <w:fldChar w:fldCharType="separate"/>
      </w:r>
      <w:ins w:id="2199" w:author="瑞明 唐" w:date="2019-04-18T11:07:00Z">
        <w:r w:rsidR="00C51754">
          <w:t xml:space="preserve">图4 - </w:t>
        </w:r>
        <w:r w:rsidR="00C51754">
          <w:rPr>
            <w:noProof/>
          </w:rPr>
          <w:t>130</w:t>
        </w:r>
        <w:r w:rsidR="00C51754">
          <w:rPr>
            <w:rFonts w:hint="eastAsia"/>
          </w:rPr>
          <w:t>图形形状</w:t>
        </w:r>
        <w:r w:rsidR="00C51754">
          <w:rPr>
            <w:rFonts w:ascii="宋体" w:eastAsia="宋体" w:hAnsi="宋体"/>
            <w:sz w:val="24"/>
            <w:szCs w:val="24"/>
          </w:rPr>
          <w:fldChar w:fldCharType="end"/>
        </w:r>
      </w:ins>
      <w:del w:id="2200" w:author="瑞明 唐" w:date="2019-04-18T11:07:00Z">
        <w:r w:rsidR="00587FA1" w:rsidRPr="001A4179" w:rsidDel="00C51754">
          <w:rPr>
            <w:rFonts w:ascii="宋体" w:eastAsia="宋体" w:hAnsi="宋体" w:hint="eastAsia"/>
            <w:sz w:val="24"/>
            <w:szCs w:val="24"/>
          </w:rPr>
          <w:delText>图</w:delText>
        </w:r>
        <w:r w:rsidR="00587FA1"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587FA1" w:rsidRPr="001A4179" w:rsidDel="00C51754">
          <w:rPr>
            <w:rFonts w:ascii="宋体" w:eastAsia="宋体" w:hAnsi="宋体"/>
            <w:sz w:val="24"/>
            <w:szCs w:val="24"/>
          </w:rPr>
          <w:delText>11</w:delText>
        </w:r>
        <w:r w:rsidR="00D05C37" w:rsidDel="00C51754">
          <w:rPr>
            <w:rFonts w:ascii="宋体" w:eastAsia="宋体" w:hAnsi="宋体"/>
            <w:sz w:val="24"/>
            <w:szCs w:val="24"/>
          </w:rPr>
          <w:delText>9</w:delText>
        </w:r>
      </w:del>
      <w:r w:rsidR="00587FA1" w:rsidRPr="001A4179">
        <w:rPr>
          <w:rFonts w:ascii="宋体" w:eastAsia="宋体" w:hAnsi="宋体" w:hint="eastAsia"/>
          <w:sz w:val="24"/>
          <w:szCs w:val="24"/>
        </w:rPr>
        <w:t>所示。</w:t>
      </w:r>
    </w:p>
    <w:p w14:paraId="7B8903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w:t>
      </w:r>
      <w:r w:rsidRPr="001A4179">
        <w:rPr>
          <w:rFonts w:ascii="宋体" w:eastAsia="宋体" w:hAnsi="宋体"/>
          <w:sz w:val="24"/>
          <w:szCs w:val="24"/>
        </w:rPr>
        <w:t>SmartArt</w:t>
      </w:r>
    </w:p>
    <w:p w14:paraId="525C66CA" w14:textId="572A293A"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w:t>
      </w:r>
      <w:r w:rsidRPr="001A4179">
        <w:rPr>
          <w:rFonts w:ascii="宋体" w:eastAsia="宋体" w:hAnsi="宋体"/>
          <w:sz w:val="24"/>
          <w:szCs w:val="24"/>
        </w:rPr>
        <w:t>SmartArt”按钮</w:t>
      </w:r>
      <w:r w:rsidR="00555721">
        <w:rPr>
          <w:rFonts w:ascii="宋体" w:eastAsia="宋体" w:hAnsi="宋体"/>
          <w:sz w:val="24"/>
          <w:szCs w:val="24"/>
        </w:rPr>
        <w:t>，</w:t>
      </w:r>
      <w:r w:rsidRPr="001A4179">
        <w:rPr>
          <w:rFonts w:ascii="宋体" w:eastAsia="宋体" w:hAnsi="宋体"/>
          <w:sz w:val="24"/>
          <w:szCs w:val="24"/>
        </w:rPr>
        <w:t>打开“选择SmartArt图形”窗口。如</w:t>
      </w:r>
      <w:ins w:id="2201" w:author="瑞明 唐" w:date="2019-04-18T11:08:00Z">
        <w:r w:rsidR="00BC3F73">
          <w:rPr>
            <w:rFonts w:ascii="宋体" w:eastAsia="宋体" w:hAnsi="宋体"/>
            <w:sz w:val="24"/>
            <w:szCs w:val="24"/>
          </w:rPr>
          <w:fldChar w:fldCharType="begin"/>
        </w:r>
        <w:r w:rsidR="00BC3F73">
          <w:rPr>
            <w:rFonts w:ascii="宋体" w:eastAsia="宋体" w:hAnsi="宋体"/>
            <w:sz w:val="24"/>
            <w:szCs w:val="24"/>
          </w:rPr>
          <w:instrText xml:space="preserve"> REF _Ref6478111 \h </w:instrText>
        </w:r>
      </w:ins>
      <w:r w:rsidR="00BC3F73">
        <w:rPr>
          <w:rFonts w:ascii="宋体" w:eastAsia="宋体" w:hAnsi="宋体"/>
          <w:sz w:val="24"/>
          <w:szCs w:val="24"/>
        </w:rPr>
      </w:r>
      <w:r w:rsidR="00BC3F73">
        <w:rPr>
          <w:rFonts w:ascii="宋体" w:eastAsia="宋体" w:hAnsi="宋体"/>
          <w:sz w:val="24"/>
          <w:szCs w:val="24"/>
        </w:rPr>
        <w:fldChar w:fldCharType="separate"/>
      </w:r>
      <w:ins w:id="2202" w:author="瑞明 唐" w:date="2019-04-18T11:08:00Z">
        <w:r w:rsidR="00BC3F73">
          <w:t xml:space="preserve">图4 - </w:t>
        </w:r>
        <w:r w:rsidR="00BC3F73">
          <w:rPr>
            <w:noProof/>
          </w:rPr>
          <w:t>131</w:t>
        </w:r>
        <w:r w:rsidR="00BC3F73">
          <w:rPr>
            <w:rFonts w:hint="eastAsia"/>
          </w:rPr>
          <w:t>插入SmartArt图形</w:t>
        </w:r>
        <w:r w:rsidR="00BC3F73">
          <w:rPr>
            <w:rFonts w:ascii="宋体" w:eastAsia="宋体" w:hAnsi="宋体"/>
            <w:sz w:val="24"/>
            <w:szCs w:val="24"/>
          </w:rPr>
          <w:fldChar w:fldCharType="end"/>
        </w:r>
      </w:ins>
      <w:del w:id="2203" w:author="瑞明 唐" w:date="2019-04-18T11:08:00Z">
        <w:r w:rsidRPr="001A4179" w:rsidDel="00BC3F73">
          <w:rPr>
            <w:rFonts w:ascii="宋体" w:eastAsia="宋体" w:hAnsi="宋体"/>
            <w:sz w:val="24"/>
            <w:szCs w:val="24"/>
          </w:rPr>
          <w:delText>图4</w:delText>
        </w:r>
        <w:r w:rsidR="00D96DA5" w:rsidDel="00BC3F73">
          <w:rPr>
            <w:rFonts w:ascii="宋体" w:eastAsia="宋体" w:hAnsi="宋体"/>
            <w:sz w:val="24"/>
            <w:szCs w:val="24"/>
          </w:rPr>
          <w:delText>-</w:delText>
        </w:r>
        <w:r w:rsidRPr="001A4179" w:rsidDel="00BC3F73">
          <w:rPr>
            <w:rFonts w:ascii="宋体" w:eastAsia="宋体" w:hAnsi="宋体"/>
            <w:sz w:val="24"/>
            <w:szCs w:val="24"/>
          </w:rPr>
          <w:delText>1</w:delText>
        </w:r>
        <w:r w:rsidR="00D05C37" w:rsidDel="00BC3F73">
          <w:rPr>
            <w:rFonts w:ascii="宋体" w:eastAsia="宋体" w:hAnsi="宋体"/>
            <w:sz w:val="24"/>
            <w:szCs w:val="24"/>
          </w:rPr>
          <w:delText>20</w:delText>
        </w:r>
      </w:del>
      <w:r w:rsidRPr="001A4179">
        <w:rPr>
          <w:rFonts w:ascii="宋体" w:eastAsia="宋体" w:hAnsi="宋体" w:hint="eastAsia"/>
          <w:sz w:val="24"/>
          <w:szCs w:val="24"/>
        </w:rPr>
        <w:t>所示。</w:t>
      </w:r>
      <w:r w:rsidRPr="001A4179">
        <w:rPr>
          <w:rFonts w:ascii="宋体" w:eastAsia="宋体" w:hAnsi="宋体"/>
          <w:sz w:val="24"/>
          <w:szCs w:val="24"/>
        </w:rPr>
        <w:t>SmartArt图形可以使得文字之间的关联性更加清晰</w:t>
      </w:r>
      <w:r w:rsidR="00555721">
        <w:rPr>
          <w:rFonts w:ascii="宋体" w:eastAsia="宋体" w:hAnsi="宋体"/>
          <w:sz w:val="24"/>
          <w:szCs w:val="24"/>
        </w:rPr>
        <w:t>，</w:t>
      </w:r>
      <w:r w:rsidRPr="001A4179">
        <w:rPr>
          <w:rFonts w:ascii="宋体" w:eastAsia="宋体" w:hAnsi="宋体"/>
          <w:sz w:val="24"/>
          <w:szCs w:val="24"/>
        </w:rPr>
        <w:t>更加生动</w:t>
      </w:r>
      <w:r w:rsidR="00555721">
        <w:rPr>
          <w:rFonts w:ascii="宋体" w:eastAsia="宋体" w:hAnsi="宋体"/>
          <w:sz w:val="24"/>
          <w:szCs w:val="24"/>
        </w:rPr>
        <w:t>，</w:t>
      </w:r>
      <w:r w:rsidRPr="001A4179">
        <w:rPr>
          <w:rFonts w:ascii="宋体" w:eastAsia="宋体" w:hAnsi="宋体"/>
          <w:sz w:val="24"/>
          <w:szCs w:val="24"/>
        </w:rPr>
        <w:t>能让用以专业设计师水准来设计文档</w:t>
      </w:r>
      <w:r w:rsidR="00555721">
        <w:rPr>
          <w:rFonts w:ascii="宋体" w:eastAsia="宋体" w:hAnsi="宋体"/>
          <w:sz w:val="24"/>
          <w:szCs w:val="24"/>
        </w:rPr>
        <w:t>，</w:t>
      </w:r>
      <w:r w:rsidRPr="001A4179">
        <w:rPr>
          <w:rFonts w:ascii="宋体" w:eastAsia="宋体" w:hAnsi="宋体"/>
          <w:sz w:val="24"/>
          <w:szCs w:val="24"/>
        </w:rPr>
        <w:t>这在做文案</w:t>
      </w:r>
      <w:r w:rsidR="00555721">
        <w:rPr>
          <w:rFonts w:ascii="宋体" w:eastAsia="宋体" w:hAnsi="宋体"/>
          <w:sz w:val="24"/>
          <w:szCs w:val="24"/>
        </w:rPr>
        <w:t>、</w:t>
      </w:r>
      <w:r w:rsidRPr="001A4179">
        <w:rPr>
          <w:rFonts w:ascii="宋体" w:eastAsia="宋体" w:hAnsi="宋体"/>
          <w:sz w:val="24"/>
          <w:szCs w:val="24"/>
        </w:rPr>
        <w:t>报告等等时</w:t>
      </w:r>
      <w:r w:rsidR="00555721">
        <w:rPr>
          <w:rFonts w:ascii="宋体" w:eastAsia="宋体" w:hAnsi="宋体"/>
          <w:sz w:val="24"/>
          <w:szCs w:val="24"/>
        </w:rPr>
        <w:t>，</w:t>
      </w:r>
      <w:r w:rsidRPr="001A4179">
        <w:rPr>
          <w:rFonts w:ascii="宋体" w:eastAsia="宋体" w:hAnsi="宋体"/>
          <w:sz w:val="24"/>
          <w:szCs w:val="24"/>
        </w:rPr>
        <w:t>别具一格</w:t>
      </w:r>
      <w:r w:rsidR="00555721">
        <w:rPr>
          <w:rFonts w:ascii="宋体" w:eastAsia="宋体" w:hAnsi="宋体"/>
          <w:sz w:val="24"/>
          <w:szCs w:val="24"/>
        </w:rPr>
        <w:t>，</w:t>
      </w:r>
      <w:r w:rsidRPr="001A4179">
        <w:rPr>
          <w:rFonts w:ascii="宋体" w:eastAsia="宋体" w:hAnsi="宋体"/>
          <w:sz w:val="24"/>
          <w:szCs w:val="24"/>
        </w:rPr>
        <w:t>让人眼前一亮。</w:t>
      </w:r>
    </w:p>
    <w:p w14:paraId="3DE03B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插入屏幕截图</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D05C37" w14:paraId="3E721AF3" w14:textId="77777777" w:rsidTr="001A4179">
        <w:tc>
          <w:tcPr>
            <w:tcW w:w="4264" w:type="dxa"/>
          </w:tcPr>
          <w:p w14:paraId="37EB9932" w14:textId="77777777" w:rsidR="00C51754" w:rsidRDefault="00D05C37">
            <w:pPr>
              <w:keepNext/>
              <w:jc w:val="center"/>
              <w:rPr>
                <w:ins w:id="2204" w:author="瑞明 唐" w:date="2019-04-18T11:07:00Z"/>
              </w:rPr>
            </w:pPr>
            <w:r>
              <w:rPr>
                <w:rFonts w:ascii="宋体" w:eastAsia="宋体" w:hAnsi="宋体" w:hint="eastAsia"/>
                <w:noProof/>
                <w:sz w:val="24"/>
                <w:szCs w:val="24"/>
              </w:rPr>
              <w:lastRenderedPageBreak/>
              <w:drawing>
                <wp:inline distT="0" distB="0" distL="0" distR="0" wp14:anchorId="74E07195" wp14:editId="6B9A33E6">
                  <wp:extent cx="2570670" cy="1318651"/>
                  <wp:effectExtent l="0" t="0" r="127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4-120.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03743" cy="1335616"/>
                          </a:xfrm>
                          <a:prstGeom prst="rect">
                            <a:avLst/>
                          </a:prstGeom>
                        </pic:spPr>
                      </pic:pic>
                    </a:graphicData>
                  </a:graphic>
                </wp:inline>
              </w:drawing>
            </w:r>
          </w:p>
          <w:p w14:paraId="5FD992F1" w14:textId="0E134161" w:rsidR="00D05C37" w:rsidDel="00BC3F73" w:rsidRDefault="00C51754">
            <w:pPr>
              <w:pStyle w:val="a9"/>
              <w:jc w:val="center"/>
              <w:rPr>
                <w:del w:id="2205" w:author="瑞明 唐" w:date="2019-04-18T11:07:00Z"/>
              </w:rPr>
              <w:pPrChange w:id="2206" w:author="瑞明 唐" w:date="2019-04-18T11:07:00Z">
                <w:pPr>
                  <w:keepNext/>
                  <w:jc w:val="center"/>
                </w:pPr>
              </w:pPrChange>
            </w:pPr>
            <w:bookmarkStart w:id="2207" w:name="_Ref6478111"/>
            <w:ins w:id="2208" w:author="瑞明 唐" w:date="2019-04-18T11:07:00Z">
              <w:r>
                <w:t>图</w:t>
              </w:r>
              <w:r>
                <w:t xml:space="preserve">4 - </w:t>
              </w:r>
              <w:r>
                <w:fldChar w:fldCharType="begin"/>
              </w:r>
              <w:r>
                <w:instrText xml:space="preserve"> SEQ </w:instrText>
              </w:r>
              <w:r>
                <w:instrText>图</w:instrText>
              </w:r>
              <w:r>
                <w:instrText xml:space="preserve">4_- \* ARABIC </w:instrText>
              </w:r>
            </w:ins>
            <w:r>
              <w:fldChar w:fldCharType="separate"/>
            </w:r>
            <w:ins w:id="2209" w:author="瑞明 唐" w:date="2019-04-21T10:07:00Z">
              <w:r w:rsidR="00C93B02">
                <w:rPr>
                  <w:noProof/>
                </w:rPr>
                <w:t>131</w:t>
              </w:r>
            </w:ins>
            <w:ins w:id="2210" w:author="瑞明 唐" w:date="2019-04-18T11:07:00Z">
              <w:r>
                <w:fldChar w:fldCharType="end"/>
              </w:r>
              <w:r>
                <w:rPr>
                  <w:rFonts w:hint="eastAsia"/>
                </w:rPr>
                <w:t>插入</w:t>
              </w:r>
              <w:r>
                <w:rPr>
                  <w:rFonts w:hint="eastAsia"/>
                </w:rPr>
                <w:t>SmartArt</w:t>
              </w:r>
              <w:r>
                <w:rPr>
                  <w:rFonts w:hint="eastAsia"/>
                </w:rPr>
                <w:t>图形</w:t>
              </w:r>
            </w:ins>
            <w:bookmarkEnd w:id="2207"/>
          </w:p>
          <w:p w14:paraId="22C2AF94" w14:textId="303D2E1F" w:rsidR="00D05C37" w:rsidRDefault="00D05C37">
            <w:pPr>
              <w:pStyle w:val="a9"/>
              <w:jc w:val="center"/>
              <w:rPr>
                <w:rFonts w:ascii="宋体" w:eastAsia="宋体" w:hAnsi="宋体"/>
                <w:sz w:val="24"/>
                <w:szCs w:val="24"/>
              </w:rPr>
            </w:pPr>
            <w:del w:id="2211" w:author="瑞明 唐" w:date="2019-04-18T11:07:00Z">
              <w:r w:rsidDel="00BC3F73">
                <w:delText>图</w:delText>
              </w:r>
              <w:r w:rsidDel="00BC3F73">
                <w:delText xml:space="preserve"> 4 </w:delText>
              </w:r>
              <w:r w:rsidR="00D96DA5" w:rsidDel="00BC3F73">
                <w:delText>-</w:delText>
              </w:r>
              <w:r w:rsidDel="00BC3F73">
                <w:delText xml:space="preserve"> </w:delText>
              </w:r>
              <w:r w:rsidDel="00BC3F73">
                <w:fldChar w:fldCharType="begin"/>
              </w:r>
              <w:r w:rsidDel="00BC3F73">
                <w:delInstrText xml:space="preserve"> SEQ </w:delInstrText>
              </w:r>
              <w:r w:rsidDel="00BC3F73">
                <w:delInstrText>图</w:delInstrText>
              </w:r>
              <w:r w:rsidDel="00BC3F73">
                <w:delInstrText xml:space="preserve">_4_- \* ARABIC </w:delInstrText>
              </w:r>
              <w:r w:rsidDel="00BC3F73">
                <w:fldChar w:fldCharType="separate"/>
              </w:r>
            </w:del>
            <w:del w:id="2212" w:author="瑞明 唐" w:date="2019-04-16T16:15:00Z">
              <w:r w:rsidR="00BB747F" w:rsidDel="00C71EF7">
                <w:rPr>
                  <w:noProof/>
                </w:rPr>
                <w:delText>120</w:delText>
              </w:r>
            </w:del>
            <w:del w:id="2213" w:author="瑞明 唐" w:date="2019-04-18T11:07:00Z">
              <w:r w:rsidDel="00BC3F73">
                <w:fldChar w:fldCharType="end"/>
              </w:r>
              <w:r w:rsidDel="00BC3F73">
                <w:rPr>
                  <w:rFonts w:hint="eastAsia"/>
                </w:rPr>
                <w:delText>插入</w:delText>
              </w:r>
              <w:r w:rsidDel="00BC3F73">
                <w:rPr>
                  <w:rFonts w:hint="eastAsia"/>
                </w:rPr>
                <w:delText>SmartArt</w:delText>
              </w:r>
              <w:r w:rsidDel="00BC3F73">
                <w:rPr>
                  <w:rFonts w:hint="eastAsia"/>
                </w:rPr>
                <w:delText>图形</w:delText>
              </w:r>
            </w:del>
          </w:p>
        </w:tc>
        <w:tc>
          <w:tcPr>
            <w:tcW w:w="4264" w:type="dxa"/>
          </w:tcPr>
          <w:p w14:paraId="0C207226" w14:textId="77777777" w:rsidR="00BC3F73" w:rsidRDefault="00D05C37">
            <w:pPr>
              <w:keepNext/>
              <w:jc w:val="center"/>
              <w:rPr>
                <w:ins w:id="2214" w:author="瑞明 唐" w:date="2019-04-18T11:07:00Z"/>
              </w:rPr>
            </w:pPr>
            <w:r>
              <w:rPr>
                <w:rFonts w:ascii="宋体" w:eastAsia="宋体" w:hAnsi="宋体" w:hint="eastAsia"/>
                <w:noProof/>
                <w:sz w:val="24"/>
                <w:szCs w:val="24"/>
              </w:rPr>
              <w:drawing>
                <wp:inline distT="0" distB="0" distL="0" distR="0" wp14:anchorId="653CD72E" wp14:editId="15C5F206">
                  <wp:extent cx="875253" cy="1377237"/>
                  <wp:effectExtent l="0" t="0" r="127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4-121.png"/>
                          <pic:cNvPicPr/>
                        </pic:nvPicPr>
                        <pic:blipFill>
                          <a:blip r:embed="rId155">
                            <a:extLst>
                              <a:ext uri="{28A0092B-C50C-407E-A947-70E740481C1C}">
                                <a14:useLocalDpi xmlns:a14="http://schemas.microsoft.com/office/drawing/2010/main" val="0"/>
                              </a:ext>
                            </a:extLst>
                          </a:blip>
                          <a:stretch>
                            <a:fillRect/>
                          </a:stretch>
                        </pic:blipFill>
                        <pic:spPr>
                          <a:xfrm>
                            <a:off x="0" y="0"/>
                            <a:ext cx="890344" cy="1400983"/>
                          </a:xfrm>
                          <a:prstGeom prst="rect">
                            <a:avLst/>
                          </a:prstGeom>
                        </pic:spPr>
                      </pic:pic>
                    </a:graphicData>
                  </a:graphic>
                </wp:inline>
              </w:drawing>
            </w:r>
          </w:p>
          <w:p w14:paraId="0EFF85F2" w14:textId="316017CB" w:rsidR="00D05C37" w:rsidDel="00BC3F73" w:rsidRDefault="00BC3F73">
            <w:pPr>
              <w:pStyle w:val="a9"/>
              <w:jc w:val="center"/>
              <w:rPr>
                <w:del w:id="2215" w:author="瑞明 唐" w:date="2019-04-18T11:07:00Z"/>
              </w:rPr>
              <w:pPrChange w:id="2216" w:author="瑞明 唐" w:date="2019-04-18T11:07:00Z">
                <w:pPr>
                  <w:keepNext/>
                  <w:jc w:val="center"/>
                </w:pPr>
              </w:pPrChange>
            </w:pPr>
            <w:bookmarkStart w:id="2217" w:name="_Ref6478128"/>
            <w:ins w:id="2218" w:author="瑞明 唐" w:date="2019-04-18T11:07:00Z">
              <w:r>
                <w:t>图</w:t>
              </w:r>
              <w:r>
                <w:t xml:space="preserve">4 - </w:t>
              </w:r>
              <w:r>
                <w:fldChar w:fldCharType="begin"/>
              </w:r>
              <w:r>
                <w:instrText xml:space="preserve"> SEQ </w:instrText>
              </w:r>
              <w:r>
                <w:instrText>图</w:instrText>
              </w:r>
              <w:r>
                <w:instrText xml:space="preserve">4_- \* ARABIC </w:instrText>
              </w:r>
            </w:ins>
            <w:r>
              <w:fldChar w:fldCharType="separate"/>
            </w:r>
            <w:ins w:id="2219" w:author="瑞明 唐" w:date="2019-04-21T10:07:00Z">
              <w:r w:rsidR="00C93B02">
                <w:rPr>
                  <w:noProof/>
                </w:rPr>
                <w:t>132</w:t>
              </w:r>
            </w:ins>
            <w:ins w:id="2220" w:author="瑞明 唐" w:date="2019-04-18T11:07:00Z">
              <w:r>
                <w:fldChar w:fldCharType="end"/>
              </w:r>
              <w:r>
                <w:rPr>
                  <w:rFonts w:hint="eastAsia"/>
                </w:rPr>
                <w:t>插入屏幕截图</w:t>
              </w:r>
            </w:ins>
            <w:bookmarkEnd w:id="2217"/>
          </w:p>
          <w:p w14:paraId="21D689D3" w14:textId="375CC79A" w:rsidR="00D05C37" w:rsidRDefault="00D05C37">
            <w:pPr>
              <w:pStyle w:val="a9"/>
              <w:jc w:val="center"/>
              <w:rPr>
                <w:rFonts w:ascii="宋体" w:eastAsia="宋体" w:hAnsi="宋体"/>
                <w:sz w:val="24"/>
                <w:szCs w:val="24"/>
              </w:rPr>
            </w:pPr>
            <w:del w:id="2221" w:author="瑞明 唐" w:date="2019-04-18T11:07:00Z">
              <w:r w:rsidDel="00BC3F73">
                <w:delText>图</w:delText>
              </w:r>
              <w:r w:rsidDel="00BC3F73">
                <w:delText xml:space="preserve"> 4 </w:delText>
              </w:r>
              <w:r w:rsidR="00D96DA5" w:rsidDel="00BC3F73">
                <w:delText>-</w:delText>
              </w:r>
              <w:r w:rsidDel="00BC3F73">
                <w:delText xml:space="preserve"> </w:delText>
              </w:r>
              <w:r w:rsidDel="00BC3F73">
                <w:fldChar w:fldCharType="begin"/>
              </w:r>
              <w:r w:rsidDel="00BC3F73">
                <w:delInstrText xml:space="preserve"> SEQ </w:delInstrText>
              </w:r>
              <w:r w:rsidDel="00BC3F73">
                <w:delInstrText>图</w:delInstrText>
              </w:r>
              <w:r w:rsidDel="00BC3F73">
                <w:delInstrText xml:space="preserve">_4_- \* ARABIC </w:delInstrText>
              </w:r>
              <w:r w:rsidDel="00BC3F73">
                <w:fldChar w:fldCharType="separate"/>
              </w:r>
            </w:del>
            <w:del w:id="2222" w:author="瑞明 唐" w:date="2019-04-16T16:15:00Z">
              <w:r w:rsidR="00BB747F" w:rsidDel="00C71EF7">
                <w:rPr>
                  <w:noProof/>
                </w:rPr>
                <w:delText>121</w:delText>
              </w:r>
            </w:del>
            <w:del w:id="2223" w:author="瑞明 唐" w:date="2019-04-18T11:07:00Z">
              <w:r w:rsidDel="00BC3F73">
                <w:fldChar w:fldCharType="end"/>
              </w:r>
              <w:r w:rsidDel="00BC3F73">
                <w:rPr>
                  <w:rFonts w:hint="eastAsia"/>
                </w:rPr>
                <w:delText>插入屏幕截图</w:delText>
              </w:r>
            </w:del>
          </w:p>
        </w:tc>
      </w:tr>
    </w:tbl>
    <w:p w14:paraId="20B9E254" w14:textId="77777777" w:rsidR="00D05C37" w:rsidRPr="001A4179" w:rsidRDefault="00D05C37" w:rsidP="001A4179">
      <w:pPr>
        <w:rPr>
          <w:rFonts w:ascii="宋体" w:eastAsia="宋体" w:hAnsi="宋体"/>
          <w:sz w:val="24"/>
          <w:szCs w:val="24"/>
        </w:rPr>
      </w:pPr>
    </w:p>
    <w:p w14:paraId="5E5B9C8C" w14:textId="55834EC7"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点击“屏幕截图”</w:t>
      </w:r>
      <w:r w:rsidR="00555721">
        <w:rPr>
          <w:rFonts w:ascii="宋体" w:eastAsia="宋体" w:hAnsi="宋体" w:hint="eastAsia"/>
          <w:sz w:val="24"/>
          <w:szCs w:val="24"/>
        </w:rPr>
        <w:t>，</w:t>
      </w:r>
      <w:r w:rsidRPr="001A4179">
        <w:rPr>
          <w:rFonts w:ascii="宋体" w:eastAsia="宋体" w:hAnsi="宋体" w:hint="eastAsia"/>
          <w:sz w:val="24"/>
          <w:szCs w:val="24"/>
        </w:rPr>
        <w:t>向下就弹出“可视窗口”窗格</w:t>
      </w:r>
      <w:r w:rsidR="00555721">
        <w:rPr>
          <w:rFonts w:ascii="宋体" w:eastAsia="宋体" w:hAnsi="宋体" w:hint="eastAsia"/>
          <w:sz w:val="24"/>
          <w:szCs w:val="24"/>
        </w:rPr>
        <w:t>，</w:t>
      </w:r>
      <w:r w:rsidRPr="001A4179">
        <w:rPr>
          <w:rFonts w:ascii="宋体" w:eastAsia="宋体" w:hAnsi="宋体" w:hint="eastAsia"/>
          <w:sz w:val="24"/>
          <w:szCs w:val="24"/>
        </w:rPr>
        <w:t>窗格下面有“屏幕剪辑”按钮</w:t>
      </w:r>
      <w:r w:rsidR="00555721">
        <w:rPr>
          <w:rFonts w:ascii="宋体" w:eastAsia="宋体" w:hAnsi="宋体" w:hint="eastAsia"/>
          <w:sz w:val="24"/>
          <w:szCs w:val="24"/>
        </w:rPr>
        <w:t>，</w:t>
      </w:r>
      <w:r w:rsidRPr="001A4179">
        <w:rPr>
          <w:rFonts w:ascii="宋体" w:eastAsia="宋体" w:hAnsi="宋体" w:hint="eastAsia"/>
          <w:sz w:val="24"/>
          <w:szCs w:val="24"/>
        </w:rPr>
        <w:t>这个按钮可以实现截屏功能。如</w:t>
      </w:r>
      <w:ins w:id="2224" w:author="瑞明 唐" w:date="2019-04-18T11:08:00Z">
        <w:r w:rsidR="00BC3F73">
          <w:rPr>
            <w:rFonts w:ascii="宋体" w:eastAsia="宋体" w:hAnsi="宋体"/>
            <w:sz w:val="24"/>
            <w:szCs w:val="24"/>
          </w:rPr>
          <w:fldChar w:fldCharType="begin"/>
        </w:r>
        <w:r w:rsidR="00BC3F73">
          <w:rPr>
            <w:rFonts w:ascii="宋体" w:eastAsia="宋体" w:hAnsi="宋体"/>
            <w:sz w:val="24"/>
            <w:szCs w:val="24"/>
          </w:rPr>
          <w:instrText xml:space="preserve"> </w:instrText>
        </w:r>
        <w:r w:rsidR="00BC3F73">
          <w:rPr>
            <w:rFonts w:ascii="宋体" w:eastAsia="宋体" w:hAnsi="宋体" w:hint="eastAsia"/>
            <w:sz w:val="24"/>
            <w:szCs w:val="24"/>
          </w:rPr>
          <w:instrText>REF _Ref6478128 \h</w:instrText>
        </w:r>
        <w:r w:rsidR="00BC3F73">
          <w:rPr>
            <w:rFonts w:ascii="宋体" w:eastAsia="宋体" w:hAnsi="宋体"/>
            <w:sz w:val="24"/>
            <w:szCs w:val="24"/>
          </w:rPr>
          <w:instrText xml:space="preserve"> </w:instrText>
        </w:r>
      </w:ins>
      <w:r w:rsidR="00BC3F73">
        <w:rPr>
          <w:rFonts w:ascii="宋体" w:eastAsia="宋体" w:hAnsi="宋体"/>
          <w:sz w:val="24"/>
          <w:szCs w:val="24"/>
        </w:rPr>
      </w:r>
      <w:r w:rsidR="00BC3F73">
        <w:rPr>
          <w:rFonts w:ascii="宋体" w:eastAsia="宋体" w:hAnsi="宋体"/>
          <w:sz w:val="24"/>
          <w:szCs w:val="24"/>
        </w:rPr>
        <w:fldChar w:fldCharType="separate"/>
      </w:r>
      <w:ins w:id="2225" w:author="瑞明 唐" w:date="2019-04-18T11:08:00Z">
        <w:r w:rsidR="00BC3F73">
          <w:t xml:space="preserve">图4 - </w:t>
        </w:r>
        <w:r w:rsidR="00BC3F73">
          <w:rPr>
            <w:noProof/>
          </w:rPr>
          <w:t>132</w:t>
        </w:r>
        <w:r w:rsidR="00BC3F73">
          <w:rPr>
            <w:rFonts w:hint="eastAsia"/>
          </w:rPr>
          <w:t>插入屏幕截图</w:t>
        </w:r>
        <w:r w:rsidR="00BC3F73">
          <w:rPr>
            <w:rFonts w:ascii="宋体" w:eastAsia="宋体" w:hAnsi="宋体"/>
            <w:sz w:val="24"/>
            <w:szCs w:val="24"/>
          </w:rPr>
          <w:fldChar w:fldCharType="end"/>
        </w:r>
      </w:ins>
      <w:del w:id="2226" w:author="瑞明 唐" w:date="2019-04-18T11:08:00Z">
        <w:r w:rsidRPr="001A4179" w:rsidDel="00BC3F73">
          <w:rPr>
            <w:rFonts w:ascii="宋体" w:eastAsia="宋体" w:hAnsi="宋体" w:hint="eastAsia"/>
            <w:sz w:val="24"/>
            <w:szCs w:val="24"/>
          </w:rPr>
          <w:delText>图</w:delText>
        </w:r>
        <w:r w:rsidRPr="001A4179" w:rsidDel="00BC3F73">
          <w:rPr>
            <w:rFonts w:ascii="宋体" w:eastAsia="宋体" w:hAnsi="宋体"/>
            <w:sz w:val="24"/>
            <w:szCs w:val="24"/>
          </w:rPr>
          <w:delText>4</w:delText>
        </w:r>
        <w:r w:rsidR="00D96DA5" w:rsidDel="00BC3F73">
          <w:rPr>
            <w:rFonts w:ascii="宋体" w:eastAsia="宋体" w:hAnsi="宋体"/>
            <w:sz w:val="24"/>
            <w:szCs w:val="24"/>
          </w:rPr>
          <w:delText>-</w:delText>
        </w:r>
        <w:r w:rsidR="00D05C37" w:rsidRPr="001A4179" w:rsidDel="00BC3F73">
          <w:rPr>
            <w:rFonts w:ascii="宋体" w:eastAsia="宋体" w:hAnsi="宋体"/>
            <w:sz w:val="24"/>
            <w:szCs w:val="24"/>
          </w:rPr>
          <w:delText>1</w:delText>
        </w:r>
        <w:r w:rsidR="00D05C37" w:rsidDel="00BC3F73">
          <w:rPr>
            <w:rFonts w:ascii="宋体" w:eastAsia="宋体" w:hAnsi="宋体"/>
            <w:sz w:val="24"/>
            <w:szCs w:val="24"/>
          </w:rPr>
          <w:delText>21</w:delText>
        </w:r>
      </w:del>
      <w:r w:rsidRPr="001A4179">
        <w:rPr>
          <w:rFonts w:ascii="宋体" w:eastAsia="宋体" w:hAnsi="宋体" w:hint="eastAsia"/>
          <w:sz w:val="24"/>
          <w:szCs w:val="24"/>
        </w:rPr>
        <w:t>所示。打开功能</w:t>
      </w:r>
      <w:r w:rsidR="00555721">
        <w:rPr>
          <w:rFonts w:ascii="宋体" w:eastAsia="宋体" w:hAnsi="宋体" w:hint="eastAsia"/>
          <w:sz w:val="24"/>
          <w:szCs w:val="24"/>
        </w:rPr>
        <w:t>，</w:t>
      </w:r>
      <w:r w:rsidR="0037394D" w:rsidRPr="001A4179">
        <w:rPr>
          <w:rFonts w:ascii="宋体" w:eastAsia="宋体" w:hAnsi="宋体" w:hint="eastAsia"/>
          <w:sz w:val="24"/>
          <w:szCs w:val="24"/>
        </w:rPr>
        <w:t>该文档就会最小化</w:t>
      </w:r>
      <w:r w:rsidR="00555721">
        <w:rPr>
          <w:rFonts w:ascii="宋体" w:eastAsia="宋体" w:hAnsi="宋体" w:hint="eastAsia"/>
          <w:sz w:val="24"/>
          <w:szCs w:val="24"/>
        </w:rPr>
        <w:t>，</w:t>
      </w:r>
      <w:r w:rsidR="0037394D" w:rsidRPr="001A4179">
        <w:rPr>
          <w:rFonts w:ascii="宋体" w:eastAsia="宋体" w:hAnsi="宋体" w:hint="eastAsia"/>
          <w:sz w:val="24"/>
          <w:szCs w:val="24"/>
        </w:rPr>
        <w:t>就可以对后面窗口或者桌面进行截屏</w:t>
      </w:r>
      <w:r w:rsidRPr="001A4179">
        <w:rPr>
          <w:rFonts w:ascii="宋体" w:eastAsia="宋体" w:hAnsi="宋体" w:hint="eastAsia"/>
          <w:sz w:val="24"/>
          <w:szCs w:val="24"/>
        </w:rPr>
        <w:t>。</w:t>
      </w:r>
    </w:p>
    <w:p w14:paraId="7B918EA2" w14:textId="40D494AD" w:rsidR="007A52AD" w:rsidRPr="001A4179" w:rsidRDefault="0037394D" w:rsidP="00E93C09">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2</w:t>
      </w:r>
      <w:r w:rsidR="007A52AD" w:rsidRPr="001A4179">
        <w:rPr>
          <w:rFonts w:ascii="宋体" w:hAnsi="宋体"/>
        </w:rPr>
        <w:t xml:space="preserve"> 图形的格式设置</w:t>
      </w:r>
    </w:p>
    <w:p w14:paraId="1A19CCA6" w14:textId="77777777" w:rsidR="00E93C09"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设置图片大小</w:t>
      </w:r>
    </w:p>
    <w:p w14:paraId="6ACCB014" w14:textId="68CB61D5" w:rsidR="00065796"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用鼠标拖曳调整。图片被选中的时候</w:t>
      </w:r>
      <w:r w:rsidR="00555721">
        <w:rPr>
          <w:rFonts w:ascii="宋体" w:eastAsia="宋体" w:hAnsi="宋体" w:hint="eastAsia"/>
          <w:sz w:val="24"/>
          <w:szCs w:val="24"/>
        </w:rPr>
        <w:t>，</w:t>
      </w:r>
      <w:r w:rsidRPr="001A4179">
        <w:rPr>
          <w:rFonts w:ascii="宋体" w:eastAsia="宋体" w:hAnsi="宋体" w:hint="eastAsia"/>
          <w:sz w:val="24"/>
          <w:szCs w:val="24"/>
        </w:rPr>
        <w:t>四边有四个白色的小正方形</w:t>
      </w:r>
      <w:r w:rsidR="00555721">
        <w:rPr>
          <w:rFonts w:ascii="宋体" w:eastAsia="宋体" w:hAnsi="宋体" w:hint="eastAsia"/>
          <w:sz w:val="24"/>
          <w:szCs w:val="24"/>
        </w:rPr>
        <w:t>，</w:t>
      </w:r>
      <w:r w:rsidRPr="001A4179">
        <w:rPr>
          <w:rFonts w:ascii="宋体" w:eastAsia="宋体" w:hAnsi="宋体" w:hint="eastAsia"/>
          <w:sz w:val="24"/>
          <w:szCs w:val="24"/>
        </w:rPr>
        <w:t>四角有四个白色小圆圈</w:t>
      </w:r>
      <w:r w:rsidR="00555721">
        <w:rPr>
          <w:rFonts w:ascii="宋体" w:eastAsia="宋体" w:hAnsi="宋体" w:hint="eastAsia"/>
          <w:sz w:val="24"/>
          <w:szCs w:val="24"/>
        </w:rPr>
        <w:t>，</w:t>
      </w:r>
      <w:r w:rsidRPr="001A4179">
        <w:rPr>
          <w:rFonts w:ascii="宋体" w:eastAsia="宋体" w:hAnsi="宋体" w:hint="eastAsia"/>
          <w:sz w:val="24"/>
          <w:szCs w:val="24"/>
        </w:rPr>
        <w:t>它们都是调整图片大小的控制点。鼠标一定到它们上方</w:t>
      </w:r>
      <w:r w:rsidR="00555721">
        <w:rPr>
          <w:rFonts w:ascii="宋体" w:eastAsia="宋体" w:hAnsi="宋体" w:hint="eastAsia"/>
          <w:sz w:val="24"/>
          <w:szCs w:val="24"/>
        </w:rPr>
        <w:t>，</w:t>
      </w:r>
      <w:r w:rsidRPr="001A4179">
        <w:rPr>
          <w:rFonts w:ascii="宋体" w:eastAsia="宋体" w:hAnsi="宋体" w:hint="eastAsia"/>
          <w:sz w:val="24"/>
          <w:szCs w:val="24"/>
        </w:rPr>
        <w:t>当指针变成双向教头的时候</w:t>
      </w:r>
      <w:r w:rsidR="00555721">
        <w:rPr>
          <w:rFonts w:ascii="宋体" w:eastAsia="宋体" w:hAnsi="宋体" w:hint="eastAsia"/>
          <w:sz w:val="24"/>
          <w:szCs w:val="24"/>
        </w:rPr>
        <w:t>，</w:t>
      </w:r>
      <w:r w:rsidRPr="001A4179">
        <w:rPr>
          <w:rFonts w:ascii="宋体" w:eastAsia="宋体" w:hAnsi="宋体" w:hint="eastAsia"/>
          <w:sz w:val="24"/>
          <w:szCs w:val="24"/>
        </w:rPr>
        <w:t>拖动鼠标就可改变图片的大小。如</w:t>
      </w:r>
      <w:ins w:id="2227" w:author="瑞明 唐" w:date="2019-04-18T11:10:00Z">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_Ref6478217 \h</w:instrText>
        </w:r>
        <w:r w:rsidR="001F69A6">
          <w:rPr>
            <w:rFonts w:ascii="宋体" w:eastAsia="宋体" w:hAnsi="宋体"/>
            <w:sz w:val="24"/>
            <w:szCs w:val="24"/>
          </w:rPr>
          <w:instrText xml:space="preserve"> </w:instrText>
        </w:r>
      </w:ins>
      <w:r w:rsidR="001F69A6">
        <w:rPr>
          <w:rFonts w:ascii="宋体" w:eastAsia="宋体" w:hAnsi="宋体"/>
          <w:sz w:val="24"/>
          <w:szCs w:val="24"/>
        </w:rPr>
      </w:r>
      <w:r w:rsidR="001F69A6">
        <w:rPr>
          <w:rFonts w:ascii="宋体" w:eastAsia="宋体" w:hAnsi="宋体"/>
          <w:sz w:val="24"/>
          <w:szCs w:val="24"/>
        </w:rPr>
        <w:fldChar w:fldCharType="separate"/>
      </w:r>
      <w:ins w:id="2228" w:author="瑞明 唐" w:date="2019-04-18T11:10:00Z">
        <w:r w:rsidR="001F69A6">
          <w:t xml:space="preserve">图4 - </w:t>
        </w:r>
        <w:r w:rsidR="001F69A6">
          <w:rPr>
            <w:noProof/>
          </w:rPr>
          <w:t>133</w:t>
        </w:r>
        <w:r w:rsidR="001F69A6">
          <w:rPr>
            <w:rFonts w:hint="eastAsia"/>
          </w:rPr>
          <w:t>鼠标拖曳图形</w:t>
        </w:r>
        <w:r w:rsidR="001F69A6">
          <w:rPr>
            <w:rFonts w:ascii="宋体" w:eastAsia="宋体" w:hAnsi="宋体"/>
            <w:sz w:val="24"/>
            <w:szCs w:val="24"/>
          </w:rPr>
          <w:fldChar w:fldCharType="end"/>
        </w:r>
      </w:ins>
      <w:del w:id="2229" w:author="瑞明 唐" w:date="2019-04-18T11:10:00Z">
        <w:r w:rsidRPr="001A4179" w:rsidDel="001F69A6">
          <w:rPr>
            <w:rFonts w:ascii="宋体" w:eastAsia="宋体" w:hAnsi="宋体" w:hint="eastAsia"/>
            <w:sz w:val="24"/>
            <w:szCs w:val="24"/>
          </w:rPr>
          <w:delText>图</w:delText>
        </w:r>
        <w:r w:rsidRPr="001A4179" w:rsidDel="001F69A6">
          <w:rPr>
            <w:rFonts w:ascii="宋体" w:eastAsia="宋体" w:hAnsi="宋体"/>
            <w:sz w:val="24"/>
            <w:szCs w:val="24"/>
          </w:rPr>
          <w:delText>4</w:delText>
        </w:r>
        <w:r w:rsidR="00D96DA5" w:rsidDel="001F69A6">
          <w:rPr>
            <w:rFonts w:ascii="宋体" w:eastAsia="宋体" w:hAnsi="宋体"/>
            <w:sz w:val="24"/>
            <w:szCs w:val="24"/>
          </w:rPr>
          <w:delText>-</w:delText>
        </w:r>
        <w:r w:rsidRPr="001A4179" w:rsidDel="001F69A6">
          <w:rPr>
            <w:rFonts w:ascii="宋体" w:eastAsia="宋体" w:hAnsi="宋体"/>
            <w:sz w:val="24"/>
            <w:szCs w:val="24"/>
          </w:rPr>
          <w:delText>12</w:delText>
        </w:r>
        <w:r w:rsidR="006B25F3" w:rsidDel="001F69A6">
          <w:rPr>
            <w:rFonts w:ascii="宋体" w:eastAsia="宋体" w:hAnsi="宋体"/>
            <w:sz w:val="24"/>
            <w:szCs w:val="24"/>
          </w:rPr>
          <w:delText>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1911"/>
        <w:gridCol w:w="3311"/>
      </w:tblGrid>
      <w:tr w:rsidR="006B25F3" w14:paraId="6E49CC53" w14:textId="77777777" w:rsidTr="001A4179">
        <w:tc>
          <w:tcPr>
            <w:tcW w:w="2842" w:type="dxa"/>
          </w:tcPr>
          <w:p w14:paraId="4BA942B4" w14:textId="77777777" w:rsidR="001F69A6" w:rsidRDefault="00D05C37">
            <w:pPr>
              <w:keepNext/>
              <w:jc w:val="center"/>
              <w:rPr>
                <w:ins w:id="2230" w:author="瑞明 唐" w:date="2019-04-18T11:08:00Z"/>
              </w:rPr>
            </w:pPr>
            <w:r>
              <w:rPr>
                <w:rFonts w:ascii="宋体" w:eastAsia="宋体" w:hAnsi="宋体" w:hint="eastAsia"/>
                <w:noProof/>
                <w:sz w:val="24"/>
                <w:szCs w:val="24"/>
              </w:rPr>
              <w:drawing>
                <wp:inline distT="0" distB="0" distL="0" distR="0" wp14:anchorId="3B6908AC" wp14:editId="4953AFE1">
                  <wp:extent cx="1953772" cy="1511811"/>
                  <wp:effectExtent l="0" t="0" r="889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4-12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953772" cy="1511811"/>
                          </a:xfrm>
                          <a:prstGeom prst="rect">
                            <a:avLst/>
                          </a:prstGeom>
                        </pic:spPr>
                      </pic:pic>
                    </a:graphicData>
                  </a:graphic>
                </wp:inline>
              </w:drawing>
            </w:r>
          </w:p>
          <w:p w14:paraId="07260F79" w14:textId="754E8BB3" w:rsidR="006B25F3" w:rsidDel="001F69A6" w:rsidRDefault="001F69A6">
            <w:pPr>
              <w:pStyle w:val="a9"/>
              <w:jc w:val="center"/>
              <w:rPr>
                <w:del w:id="2231" w:author="瑞明 唐" w:date="2019-04-18T11:09:00Z"/>
              </w:rPr>
              <w:pPrChange w:id="2232" w:author="瑞明 唐" w:date="2019-04-18T11:09:00Z">
                <w:pPr>
                  <w:keepNext/>
                  <w:jc w:val="center"/>
                </w:pPr>
              </w:pPrChange>
            </w:pPr>
            <w:bookmarkStart w:id="2233" w:name="_Ref6478217"/>
            <w:ins w:id="2234" w:author="瑞明 唐" w:date="2019-04-18T11:08:00Z">
              <w:r>
                <w:t>图</w:t>
              </w:r>
              <w:r>
                <w:t xml:space="preserve">4 - </w:t>
              </w:r>
              <w:r>
                <w:fldChar w:fldCharType="begin"/>
              </w:r>
              <w:r>
                <w:instrText xml:space="preserve"> SEQ </w:instrText>
              </w:r>
              <w:r>
                <w:instrText>图</w:instrText>
              </w:r>
              <w:r>
                <w:instrText xml:space="preserve">4_- \* ARABIC </w:instrText>
              </w:r>
            </w:ins>
            <w:r>
              <w:fldChar w:fldCharType="separate"/>
            </w:r>
            <w:ins w:id="2235" w:author="瑞明 唐" w:date="2019-04-21T10:07:00Z">
              <w:r w:rsidR="00C93B02">
                <w:rPr>
                  <w:noProof/>
                </w:rPr>
                <w:t>133</w:t>
              </w:r>
            </w:ins>
            <w:ins w:id="2236" w:author="瑞明 唐" w:date="2019-04-18T11:08:00Z">
              <w:r>
                <w:fldChar w:fldCharType="end"/>
              </w:r>
              <w:r>
                <w:rPr>
                  <w:rFonts w:hint="eastAsia"/>
                </w:rPr>
                <w:t>鼠标拖曳图形</w:t>
              </w:r>
            </w:ins>
            <w:bookmarkEnd w:id="2233"/>
          </w:p>
          <w:p w14:paraId="04163607" w14:textId="37203499" w:rsidR="00D05C37" w:rsidRDefault="006B25F3">
            <w:pPr>
              <w:pStyle w:val="a9"/>
              <w:jc w:val="center"/>
              <w:rPr>
                <w:rFonts w:ascii="宋体" w:eastAsia="宋体" w:hAnsi="宋体"/>
                <w:sz w:val="24"/>
                <w:szCs w:val="24"/>
              </w:rPr>
            </w:pPr>
            <w:del w:id="2237" w:author="瑞明 唐" w:date="2019-04-18T11:09: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38" w:author="瑞明 唐" w:date="2019-04-16T16:15:00Z">
              <w:r w:rsidR="00BB747F" w:rsidDel="00C71EF7">
                <w:rPr>
                  <w:noProof/>
                </w:rPr>
                <w:delText>122</w:delText>
              </w:r>
            </w:del>
            <w:del w:id="2239" w:author="瑞明 唐" w:date="2019-04-18T11:09:00Z">
              <w:r w:rsidDel="001F69A6">
                <w:fldChar w:fldCharType="end"/>
              </w:r>
              <w:r w:rsidDel="001F69A6">
                <w:rPr>
                  <w:rFonts w:hint="eastAsia"/>
                </w:rPr>
                <w:delText>鼠标拖曳图形</w:delText>
              </w:r>
            </w:del>
          </w:p>
        </w:tc>
        <w:tc>
          <w:tcPr>
            <w:tcW w:w="2843" w:type="dxa"/>
          </w:tcPr>
          <w:p w14:paraId="7302C915" w14:textId="77777777" w:rsidR="001F69A6" w:rsidRDefault="00D05C37">
            <w:pPr>
              <w:keepNext/>
              <w:jc w:val="center"/>
              <w:rPr>
                <w:ins w:id="2240" w:author="瑞明 唐" w:date="2019-04-18T11:09:00Z"/>
              </w:rPr>
            </w:pPr>
            <w:r>
              <w:rPr>
                <w:rFonts w:ascii="宋体" w:eastAsia="宋体" w:hAnsi="宋体" w:hint="eastAsia"/>
                <w:noProof/>
                <w:sz w:val="24"/>
                <w:szCs w:val="24"/>
              </w:rPr>
              <w:drawing>
                <wp:inline distT="0" distB="0" distL="0" distR="0" wp14:anchorId="5BE943A1" wp14:editId="2A8F31D7">
                  <wp:extent cx="793566" cy="563003"/>
                  <wp:effectExtent l="0" t="0" r="6985"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4-12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799398" cy="567141"/>
                          </a:xfrm>
                          <a:prstGeom prst="rect">
                            <a:avLst/>
                          </a:prstGeom>
                        </pic:spPr>
                      </pic:pic>
                    </a:graphicData>
                  </a:graphic>
                </wp:inline>
              </w:drawing>
            </w:r>
          </w:p>
          <w:p w14:paraId="6FCE2765" w14:textId="61714963" w:rsidR="006B25F3" w:rsidDel="001F69A6" w:rsidRDefault="001F69A6">
            <w:pPr>
              <w:pStyle w:val="a9"/>
              <w:jc w:val="center"/>
              <w:rPr>
                <w:del w:id="2241" w:author="瑞明 唐" w:date="2019-04-18T11:09:00Z"/>
              </w:rPr>
              <w:pPrChange w:id="2242" w:author="瑞明 唐" w:date="2019-04-18T11:09:00Z">
                <w:pPr>
                  <w:keepNext/>
                  <w:jc w:val="center"/>
                </w:pPr>
              </w:pPrChange>
            </w:pPr>
            <w:bookmarkStart w:id="2243" w:name="_Ref6478231"/>
            <w:ins w:id="2244" w:author="瑞明 唐" w:date="2019-04-18T11:09:00Z">
              <w:r>
                <w:t>图</w:t>
              </w:r>
              <w:r>
                <w:t xml:space="preserve">4 - </w:t>
              </w:r>
              <w:r>
                <w:fldChar w:fldCharType="begin"/>
              </w:r>
              <w:r>
                <w:instrText xml:space="preserve"> SEQ </w:instrText>
              </w:r>
              <w:r>
                <w:instrText>图</w:instrText>
              </w:r>
              <w:r>
                <w:instrText xml:space="preserve">4_- \* ARABIC </w:instrText>
              </w:r>
            </w:ins>
            <w:r>
              <w:fldChar w:fldCharType="separate"/>
            </w:r>
            <w:ins w:id="2245" w:author="瑞明 唐" w:date="2019-04-21T10:07:00Z">
              <w:r w:rsidR="00C93B02">
                <w:rPr>
                  <w:noProof/>
                </w:rPr>
                <w:t>134</w:t>
              </w:r>
            </w:ins>
            <w:ins w:id="2246" w:author="瑞明 唐" w:date="2019-04-18T11:09:00Z">
              <w:r>
                <w:fldChar w:fldCharType="end"/>
              </w:r>
              <w:r>
                <w:rPr>
                  <w:rFonts w:hint="eastAsia"/>
                </w:rPr>
                <w:t>精确调整方法</w:t>
              </w:r>
              <w:r>
                <w:rPr>
                  <w:rFonts w:hint="eastAsia"/>
                </w:rPr>
                <w:t>1</w:t>
              </w:r>
            </w:ins>
            <w:bookmarkEnd w:id="2243"/>
          </w:p>
          <w:p w14:paraId="6323582C" w14:textId="11D1B8D6" w:rsidR="00D05C37" w:rsidRDefault="006B25F3">
            <w:pPr>
              <w:pStyle w:val="a9"/>
              <w:jc w:val="center"/>
              <w:rPr>
                <w:rFonts w:ascii="宋体" w:eastAsia="宋体" w:hAnsi="宋体"/>
                <w:sz w:val="24"/>
                <w:szCs w:val="24"/>
              </w:rPr>
            </w:pPr>
            <w:del w:id="2247" w:author="瑞明 唐" w:date="2019-04-18T11:09: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48" w:author="瑞明 唐" w:date="2019-04-16T16:15:00Z">
              <w:r w:rsidR="00BB747F" w:rsidDel="00C71EF7">
                <w:rPr>
                  <w:noProof/>
                </w:rPr>
                <w:delText>123</w:delText>
              </w:r>
            </w:del>
            <w:del w:id="2249" w:author="瑞明 唐" w:date="2019-04-18T11:09:00Z">
              <w:r w:rsidDel="001F69A6">
                <w:fldChar w:fldCharType="end"/>
              </w:r>
              <w:r w:rsidDel="001F69A6">
                <w:rPr>
                  <w:rFonts w:hint="eastAsia"/>
                </w:rPr>
                <w:delText>精确调整方法</w:delText>
              </w:r>
              <w:r w:rsidDel="001F69A6">
                <w:rPr>
                  <w:rFonts w:hint="eastAsia"/>
                </w:rPr>
                <w:delText>1</w:delText>
              </w:r>
            </w:del>
          </w:p>
        </w:tc>
        <w:tc>
          <w:tcPr>
            <w:tcW w:w="2843" w:type="dxa"/>
          </w:tcPr>
          <w:p w14:paraId="0D59C6E4" w14:textId="77777777" w:rsidR="001F69A6" w:rsidRDefault="00D05C37">
            <w:pPr>
              <w:keepNext/>
              <w:jc w:val="center"/>
              <w:rPr>
                <w:ins w:id="2250" w:author="瑞明 唐" w:date="2019-04-18T11:09:00Z"/>
              </w:rPr>
            </w:pPr>
            <w:r>
              <w:rPr>
                <w:rFonts w:ascii="宋体" w:eastAsia="宋体" w:hAnsi="宋体" w:hint="eastAsia"/>
                <w:noProof/>
                <w:sz w:val="24"/>
                <w:szCs w:val="24"/>
              </w:rPr>
              <w:drawing>
                <wp:inline distT="0" distB="0" distL="0" distR="0" wp14:anchorId="21228136" wp14:editId="5277DC8C">
                  <wp:extent cx="1965401" cy="1570846"/>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4-12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997774" cy="1596720"/>
                          </a:xfrm>
                          <a:prstGeom prst="rect">
                            <a:avLst/>
                          </a:prstGeom>
                        </pic:spPr>
                      </pic:pic>
                    </a:graphicData>
                  </a:graphic>
                </wp:inline>
              </w:drawing>
            </w:r>
          </w:p>
          <w:p w14:paraId="785B4675" w14:textId="6D9C0C4F" w:rsidR="006B25F3" w:rsidDel="001F69A6" w:rsidRDefault="001F69A6">
            <w:pPr>
              <w:pStyle w:val="a9"/>
              <w:jc w:val="center"/>
              <w:rPr>
                <w:del w:id="2251" w:author="瑞明 唐" w:date="2019-04-18T11:09:00Z"/>
              </w:rPr>
              <w:pPrChange w:id="2252" w:author="瑞明 唐" w:date="2019-04-18T11:09:00Z">
                <w:pPr>
                  <w:keepNext/>
                  <w:jc w:val="center"/>
                </w:pPr>
              </w:pPrChange>
            </w:pPr>
            <w:bookmarkStart w:id="2253" w:name="_Ref6478249"/>
            <w:ins w:id="2254" w:author="瑞明 唐" w:date="2019-04-18T11:09:00Z">
              <w:r>
                <w:t>图</w:t>
              </w:r>
              <w:r>
                <w:t xml:space="preserve">4 - </w:t>
              </w:r>
              <w:r>
                <w:fldChar w:fldCharType="begin"/>
              </w:r>
              <w:r>
                <w:instrText xml:space="preserve"> SEQ </w:instrText>
              </w:r>
              <w:r>
                <w:instrText>图</w:instrText>
              </w:r>
              <w:r>
                <w:instrText xml:space="preserve">4_- \* ARABIC </w:instrText>
              </w:r>
            </w:ins>
            <w:r>
              <w:fldChar w:fldCharType="separate"/>
            </w:r>
            <w:ins w:id="2255" w:author="瑞明 唐" w:date="2019-04-21T10:07:00Z">
              <w:r w:rsidR="00C93B02">
                <w:rPr>
                  <w:noProof/>
                </w:rPr>
                <w:t>135</w:t>
              </w:r>
            </w:ins>
            <w:ins w:id="2256" w:author="瑞明 唐" w:date="2019-04-18T11:09:00Z">
              <w:r>
                <w:fldChar w:fldCharType="end"/>
              </w:r>
              <w:r>
                <w:rPr>
                  <w:rFonts w:hint="eastAsia"/>
                </w:rPr>
                <w:t>精确调整方法</w:t>
              </w:r>
              <w:r>
                <w:rPr>
                  <w:rFonts w:hint="eastAsia"/>
                </w:rPr>
                <w:t>2</w:t>
              </w:r>
            </w:ins>
            <w:bookmarkEnd w:id="2253"/>
          </w:p>
          <w:p w14:paraId="5DFA8193" w14:textId="0B3DBEF1" w:rsidR="00D05C37" w:rsidRDefault="006B25F3">
            <w:pPr>
              <w:pStyle w:val="a9"/>
              <w:jc w:val="center"/>
              <w:rPr>
                <w:rFonts w:ascii="宋体" w:eastAsia="宋体" w:hAnsi="宋体"/>
                <w:sz w:val="24"/>
                <w:szCs w:val="24"/>
              </w:rPr>
            </w:pPr>
            <w:del w:id="2257" w:author="瑞明 唐" w:date="2019-04-18T11:09: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58" w:author="瑞明 唐" w:date="2019-04-16T16:15:00Z">
              <w:r w:rsidR="00BB747F" w:rsidDel="00C71EF7">
                <w:rPr>
                  <w:noProof/>
                </w:rPr>
                <w:delText>124</w:delText>
              </w:r>
            </w:del>
            <w:del w:id="2259" w:author="瑞明 唐" w:date="2019-04-18T11:09:00Z">
              <w:r w:rsidDel="001F69A6">
                <w:fldChar w:fldCharType="end"/>
              </w:r>
              <w:r w:rsidDel="001F69A6">
                <w:rPr>
                  <w:rFonts w:hint="eastAsia"/>
                </w:rPr>
                <w:delText>精确调整方法</w:delText>
              </w:r>
              <w:r w:rsidDel="001F69A6">
                <w:rPr>
                  <w:rFonts w:hint="eastAsia"/>
                </w:rPr>
                <w:delText>2</w:delText>
              </w:r>
            </w:del>
          </w:p>
        </w:tc>
      </w:tr>
    </w:tbl>
    <w:p w14:paraId="06F90322" w14:textId="77777777" w:rsidR="00D05C37" w:rsidRPr="001A4179" w:rsidRDefault="00D05C37" w:rsidP="001A4179">
      <w:pPr>
        <w:rPr>
          <w:rFonts w:ascii="宋体" w:eastAsia="宋体" w:hAnsi="宋体"/>
          <w:sz w:val="24"/>
          <w:szCs w:val="24"/>
        </w:rPr>
      </w:pPr>
    </w:p>
    <w:p w14:paraId="498BDCCF" w14:textId="3C6F3497"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精确输入数据调整。在“格式”选项卡下的“大小”功能区中</w:t>
      </w:r>
      <w:r w:rsidR="00555721">
        <w:rPr>
          <w:rFonts w:ascii="宋体" w:eastAsia="宋体" w:hAnsi="宋体" w:hint="eastAsia"/>
          <w:sz w:val="24"/>
          <w:szCs w:val="24"/>
        </w:rPr>
        <w:t>，</w:t>
      </w:r>
      <w:r w:rsidRPr="001A4179">
        <w:rPr>
          <w:rFonts w:ascii="宋体" w:eastAsia="宋体" w:hAnsi="宋体" w:hint="eastAsia"/>
          <w:sz w:val="24"/>
          <w:szCs w:val="24"/>
        </w:rPr>
        <w:t>分别在“高度”或“宽度”文本框中输入数字或者单击增减按钮</w:t>
      </w:r>
      <w:r w:rsidR="00555721">
        <w:rPr>
          <w:rFonts w:ascii="宋体" w:eastAsia="宋体" w:hAnsi="宋体" w:hint="eastAsia"/>
          <w:sz w:val="24"/>
          <w:szCs w:val="24"/>
        </w:rPr>
        <w:t>，</w:t>
      </w:r>
      <w:r w:rsidRPr="001A4179">
        <w:rPr>
          <w:rFonts w:ascii="宋体" w:eastAsia="宋体" w:hAnsi="宋体" w:hint="eastAsia"/>
          <w:sz w:val="24"/>
          <w:szCs w:val="24"/>
        </w:rPr>
        <w:t>可以精确地调整图片大小</w:t>
      </w:r>
      <w:r w:rsidR="00555721">
        <w:rPr>
          <w:rFonts w:ascii="宋体" w:eastAsia="宋体" w:hAnsi="宋体" w:hint="eastAsia"/>
          <w:sz w:val="24"/>
          <w:szCs w:val="24"/>
        </w:rPr>
        <w:t>，</w:t>
      </w:r>
      <w:r w:rsidRPr="001A4179">
        <w:rPr>
          <w:rFonts w:ascii="宋体" w:eastAsia="宋体" w:hAnsi="宋体" w:hint="eastAsia"/>
          <w:sz w:val="24"/>
          <w:szCs w:val="24"/>
        </w:rPr>
        <w:t>如</w:t>
      </w:r>
      <w:ins w:id="2260" w:author="瑞明 唐" w:date="2019-04-18T11:10:00Z">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_Ref6478231 \h</w:instrText>
        </w:r>
        <w:r w:rsidR="001F69A6">
          <w:rPr>
            <w:rFonts w:ascii="宋体" w:eastAsia="宋体" w:hAnsi="宋体"/>
            <w:sz w:val="24"/>
            <w:szCs w:val="24"/>
          </w:rPr>
          <w:instrText xml:space="preserve"> </w:instrText>
        </w:r>
      </w:ins>
      <w:r w:rsidR="001F69A6">
        <w:rPr>
          <w:rFonts w:ascii="宋体" w:eastAsia="宋体" w:hAnsi="宋体"/>
          <w:sz w:val="24"/>
          <w:szCs w:val="24"/>
        </w:rPr>
      </w:r>
      <w:r w:rsidR="001F69A6">
        <w:rPr>
          <w:rFonts w:ascii="宋体" w:eastAsia="宋体" w:hAnsi="宋体"/>
          <w:sz w:val="24"/>
          <w:szCs w:val="24"/>
        </w:rPr>
        <w:fldChar w:fldCharType="separate"/>
      </w:r>
      <w:ins w:id="2261" w:author="瑞明 唐" w:date="2019-04-18T11:10:00Z">
        <w:r w:rsidR="001F69A6">
          <w:t xml:space="preserve">图4 - </w:t>
        </w:r>
        <w:r w:rsidR="001F69A6">
          <w:rPr>
            <w:noProof/>
          </w:rPr>
          <w:t>134</w:t>
        </w:r>
        <w:r w:rsidR="001F69A6">
          <w:rPr>
            <w:rFonts w:hint="eastAsia"/>
          </w:rPr>
          <w:t>精确调整方法1</w:t>
        </w:r>
        <w:r w:rsidR="001F69A6">
          <w:rPr>
            <w:rFonts w:ascii="宋体" w:eastAsia="宋体" w:hAnsi="宋体"/>
            <w:sz w:val="24"/>
            <w:szCs w:val="24"/>
          </w:rPr>
          <w:fldChar w:fldCharType="end"/>
        </w:r>
      </w:ins>
      <w:del w:id="2262" w:author="瑞明 唐" w:date="2019-04-18T11:10:00Z">
        <w:r w:rsidRPr="001A4179" w:rsidDel="001F69A6">
          <w:rPr>
            <w:rFonts w:ascii="宋体" w:eastAsia="宋体" w:hAnsi="宋体" w:hint="eastAsia"/>
            <w:sz w:val="24"/>
            <w:szCs w:val="24"/>
          </w:rPr>
          <w:delText>图</w:delText>
        </w:r>
        <w:r w:rsidRPr="001A4179" w:rsidDel="001F69A6">
          <w:rPr>
            <w:rFonts w:ascii="宋体" w:eastAsia="宋体" w:hAnsi="宋体"/>
            <w:sz w:val="24"/>
            <w:szCs w:val="24"/>
          </w:rPr>
          <w:delText>4</w:delText>
        </w:r>
        <w:r w:rsidR="00D96DA5" w:rsidDel="001F69A6">
          <w:rPr>
            <w:rFonts w:ascii="宋体" w:eastAsia="宋体" w:hAnsi="宋体"/>
            <w:sz w:val="24"/>
            <w:szCs w:val="24"/>
          </w:rPr>
          <w:delText>-</w:delText>
        </w:r>
        <w:r w:rsidRPr="001A4179" w:rsidDel="001F69A6">
          <w:rPr>
            <w:rFonts w:ascii="宋体" w:eastAsia="宋体" w:hAnsi="宋体"/>
            <w:sz w:val="24"/>
            <w:szCs w:val="24"/>
          </w:rPr>
          <w:delText>12</w:delText>
        </w:r>
        <w:r w:rsidR="006B25F3" w:rsidDel="001F69A6">
          <w:rPr>
            <w:rFonts w:ascii="宋体" w:eastAsia="宋体" w:hAnsi="宋体"/>
            <w:sz w:val="24"/>
            <w:szCs w:val="24"/>
          </w:rPr>
          <w:delText>3</w:delText>
        </w:r>
      </w:del>
      <w:r w:rsidRPr="001A4179">
        <w:rPr>
          <w:rFonts w:ascii="宋体" w:eastAsia="宋体" w:hAnsi="宋体" w:hint="eastAsia"/>
          <w:sz w:val="24"/>
          <w:szCs w:val="24"/>
        </w:rPr>
        <w:t>所示。</w:t>
      </w:r>
    </w:p>
    <w:p w14:paraId="15A2E09F" w14:textId="628AEFE6"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如果需要更准确地调整</w:t>
      </w:r>
      <w:r w:rsidR="00555721">
        <w:rPr>
          <w:rFonts w:ascii="宋体" w:eastAsia="宋体" w:hAnsi="宋体" w:hint="eastAsia"/>
          <w:sz w:val="24"/>
          <w:szCs w:val="24"/>
        </w:rPr>
        <w:t>，</w:t>
      </w:r>
      <w:r w:rsidRPr="001A4179">
        <w:rPr>
          <w:rFonts w:ascii="宋体" w:eastAsia="宋体" w:hAnsi="宋体" w:hint="eastAsia"/>
          <w:sz w:val="24"/>
          <w:szCs w:val="24"/>
        </w:rPr>
        <w:t>单击“大小”功能区右下角的“布局扩展”按钮</w:t>
      </w:r>
      <w:r w:rsidR="00555721">
        <w:rPr>
          <w:rFonts w:ascii="宋体" w:eastAsia="宋体" w:hAnsi="宋体" w:hint="eastAsia"/>
          <w:sz w:val="24"/>
          <w:szCs w:val="24"/>
        </w:rPr>
        <w:t>，</w:t>
      </w:r>
      <w:r w:rsidRPr="001A4179">
        <w:rPr>
          <w:rFonts w:ascii="宋体" w:eastAsia="宋体" w:hAnsi="宋体" w:hint="eastAsia"/>
          <w:sz w:val="24"/>
          <w:szCs w:val="24"/>
        </w:rPr>
        <w:t>打开“布局”对话框</w:t>
      </w:r>
      <w:r w:rsidR="00555721">
        <w:rPr>
          <w:rFonts w:ascii="宋体" w:eastAsia="宋体" w:hAnsi="宋体" w:hint="eastAsia"/>
          <w:sz w:val="24"/>
          <w:szCs w:val="24"/>
        </w:rPr>
        <w:t>，</w:t>
      </w:r>
      <w:r w:rsidRPr="001A4179">
        <w:rPr>
          <w:rFonts w:ascii="宋体" w:eastAsia="宋体" w:hAnsi="宋体" w:hint="eastAsia"/>
          <w:sz w:val="24"/>
          <w:szCs w:val="24"/>
        </w:rPr>
        <w:t>进行详细设置</w:t>
      </w:r>
      <w:r w:rsidR="00555721">
        <w:rPr>
          <w:rFonts w:ascii="宋体" w:eastAsia="宋体" w:hAnsi="宋体" w:hint="eastAsia"/>
          <w:sz w:val="24"/>
          <w:szCs w:val="24"/>
        </w:rPr>
        <w:t>，</w:t>
      </w:r>
      <w:r w:rsidRPr="001A4179">
        <w:rPr>
          <w:rFonts w:ascii="宋体" w:eastAsia="宋体" w:hAnsi="宋体" w:hint="eastAsia"/>
          <w:sz w:val="24"/>
          <w:szCs w:val="24"/>
        </w:rPr>
        <w:t>如</w:t>
      </w:r>
      <w:ins w:id="2263" w:author="瑞明 唐" w:date="2019-04-18T11:10:00Z">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_Ref6478249 \h</w:instrText>
        </w:r>
        <w:r w:rsidR="001F69A6">
          <w:rPr>
            <w:rFonts w:ascii="宋体" w:eastAsia="宋体" w:hAnsi="宋体"/>
            <w:sz w:val="24"/>
            <w:szCs w:val="24"/>
          </w:rPr>
          <w:instrText xml:space="preserve"> </w:instrText>
        </w:r>
      </w:ins>
      <w:r w:rsidR="001F69A6">
        <w:rPr>
          <w:rFonts w:ascii="宋体" w:eastAsia="宋体" w:hAnsi="宋体"/>
          <w:sz w:val="24"/>
          <w:szCs w:val="24"/>
        </w:rPr>
      </w:r>
      <w:r w:rsidR="001F69A6">
        <w:rPr>
          <w:rFonts w:ascii="宋体" w:eastAsia="宋体" w:hAnsi="宋体"/>
          <w:sz w:val="24"/>
          <w:szCs w:val="24"/>
        </w:rPr>
        <w:fldChar w:fldCharType="separate"/>
      </w:r>
      <w:ins w:id="2264" w:author="瑞明 唐" w:date="2019-04-18T11:10:00Z">
        <w:r w:rsidR="001F69A6">
          <w:t xml:space="preserve">图4 - </w:t>
        </w:r>
        <w:r w:rsidR="001F69A6">
          <w:rPr>
            <w:noProof/>
          </w:rPr>
          <w:t>135</w:t>
        </w:r>
        <w:r w:rsidR="001F69A6">
          <w:rPr>
            <w:rFonts w:hint="eastAsia"/>
          </w:rPr>
          <w:t>精确调整方法2</w:t>
        </w:r>
        <w:r w:rsidR="001F69A6">
          <w:rPr>
            <w:rFonts w:ascii="宋体" w:eastAsia="宋体" w:hAnsi="宋体"/>
            <w:sz w:val="24"/>
            <w:szCs w:val="24"/>
          </w:rPr>
          <w:fldChar w:fldCharType="end"/>
        </w:r>
      </w:ins>
      <w:del w:id="2265" w:author="瑞明 唐" w:date="2019-04-18T11:10:00Z">
        <w:r w:rsidRPr="001A4179" w:rsidDel="001F69A6">
          <w:rPr>
            <w:rFonts w:ascii="宋体" w:eastAsia="宋体" w:hAnsi="宋体" w:hint="eastAsia"/>
            <w:sz w:val="24"/>
            <w:szCs w:val="24"/>
          </w:rPr>
          <w:delText>图</w:delText>
        </w:r>
        <w:r w:rsidRPr="001A4179" w:rsidDel="001F69A6">
          <w:rPr>
            <w:rFonts w:ascii="宋体" w:eastAsia="宋体" w:hAnsi="宋体"/>
            <w:sz w:val="24"/>
            <w:szCs w:val="24"/>
          </w:rPr>
          <w:delText>4</w:delText>
        </w:r>
        <w:r w:rsidR="00D96DA5" w:rsidDel="001F69A6">
          <w:rPr>
            <w:rFonts w:ascii="宋体" w:eastAsia="宋体" w:hAnsi="宋体"/>
            <w:sz w:val="24"/>
            <w:szCs w:val="24"/>
          </w:rPr>
          <w:delText>-</w:delText>
        </w:r>
        <w:r w:rsidRPr="001A4179" w:rsidDel="001F69A6">
          <w:rPr>
            <w:rFonts w:ascii="宋体" w:eastAsia="宋体" w:hAnsi="宋体"/>
            <w:sz w:val="24"/>
            <w:szCs w:val="24"/>
          </w:rPr>
          <w:delText>12</w:delText>
        </w:r>
        <w:r w:rsidR="006B25F3" w:rsidDel="001F69A6">
          <w:rPr>
            <w:rFonts w:ascii="宋体" w:eastAsia="宋体" w:hAnsi="宋体"/>
            <w:sz w:val="24"/>
            <w:szCs w:val="24"/>
          </w:rPr>
          <w:delText>4</w:delText>
        </w:r>
      </w:del>
      <w:r w:rsidRPr="001A4179">
        <w:rPr>
          <w:rFonts w:ascii="宋体" w:eastAsia="宋体" w:hAnsi="宋体" w:hint="eastAsia"/>
          <w:sz w:val="24"/>
          <w:szCs w:val="24"/>
        </w:rPr>
        <w:t>所示。</w:t>
      </w:r>
    </w:p>
    <w:p w14:paraId="248FEB10" w14:textId="77777777" w:rsidR="00065796"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裁剪图片</w:t>
      </w:r>
    </w:p>
    <w:p w14:paraId="40397A3D" w14:textId="346C3E70" w:rsidR="00065796" w:rsidRPr="001A4179" w:rsidRDefault="00065796" w:rsidP="00065796">
      <w:pPr>
        <w:pStyle w:val="a6"/>
        <w:ind w:firstLine="509"/>
        <w:rPr>
          <w:rFonts w:ascii="宋体" w:eastAsia="宋体" w:hAnsi="宋体"/>
          <w:sz w:val="24"/>
          <w:szCs w:val="24"/>
        </w:rPr>
      </w:pPr>
      <w:r w:rsidRPr="001A4179">
        <w:rPr>
          <w:rFonts w:ascii="宋体" w:eastAsia="宋体" w:hAnsi="宋体" w:hint="eastAsia"/>
          <w:sz w:val="24"/>
          <w:szCs w:val="24"/>
        </w:rPr>
        <w:t>裁剪图片可以去掉图片中多余的部分</w:t>
      </w:r>
      <w:r w:rsidR="00555721">
        <w:rPr>
          <w:rFonts w:ascii="宋体" w:eastAsia="宋体" w:hAnsi="宋体" w:hint="eastAsia"/>
          <w:sz w:val="24"/>
          <w:szCs w:val="24"/>
        </w:rPr>
        <w:t>，</w:t>
      </w:r>
      <w:r w:rsidR="009F4ADA">
        <w:rPr>
          <w:rFonts w:ascii="宋体" w:eastAsia="宋体" w:hAnsi="宋体"/>
          <w:sz w:val="24"/>
          <w:szCs w:val="24"/>
        </w:rPr>
        <w:t>Word2010</w:t>
      </w:r>
      <w:r w:rsidRPr="001A4179">
        <w:rPr>
          <w:rFonts w:ascii="宋体" w:eastAsia="宋体" w:hAnsi="宋体" w:hint="eastAsia"/>
          <w:sz w:val="24"/>
          <w:szCs w:val="24"/>
        </w:rPr>
        <w:t>不但可以任意裁剪</w:t>
      </w:r>
      <w:r w:rsidR="00555721">
        <w:rPr>
          <w:rFonts w:ascii="宋体" w:eastAsia="宋体" w:hAnsi="宋体" w:hint="eastAsia"/>
          <w:sz w:val="24"/>
          <w:szCs w:val="24"/>
        </w:rPr>
        <w:t>，</w:t>
      </w:r>
      <w:r w:rsidRPr="001A4179">
        <w:rPr>
          <w:rFonts w:ascii="宋体" w:eastAsia="宋体" w:hAnsi="宋体" w:hint="eastAsia"/>
          <w:sz w:val="24"/>
          <w:szCs w:val="24"/>
        </w:rPr>
        <w:t>还可以根据比例或者某个形状进行裁剪</w:t>
      </w:r>
      <w:r w:rsidR="00555721">
        <w:rPr>
          <w:rFonts w:ascii="宋体" w:eastAsia="宋体" w:hAnsi="宋体" w:hint="eastAsia"/>
          <w:sz w:val="24"/>
          <w:szCs w:val="24"/>
        </w:rPr>
        <w:t>，</w:t>
      </w:r>
      <w:r w:rsidR="006B0B34" w:rsidRPr="001A4179">
        <w:rPr>
          <w:rFonts w:ascii="宋体" w:eastAsia="宋体" w:hAnsi="宋体" w:hint="eastAsia"/>
          <w:sz w:val="24"/>
          <w:szCs w:val="24"/>
        </w:rPr>
        <w:t>功能比较强大。</w:t>
      </w:r>
    </w:p>
    <w:p w14:paraId="78133D30" w14:textId="718D2374" w:rsidR="006B0B34" w:rsidRPr="001A4179" w:rsidRDefault="006B0B34" w:rsidP="00065796">
      <w:pPr>
        <w:pStyle w:val="a6"/>
        <w:ind w:firstLine="509"/>
        <w:rPr>
          <w:rFonts w:ascii="宋体" w:eastAsia="宋体" w:hAnsi="宋体"/>
          <w:sz w:val="24"/>
          <w:szCs w:val="24"/>
        </w:rPr>
      </w:pPr>
      <w:r w:rsidRPr="001A4179">
        <w:rPr>
          <w:rFonts w:ascii="宋体" w:eastAsia="宋体" w:hAnsi="宋体" w:hint="eastAsia"/>
          <w:sz w:val="24"/>
          <w:szCs w:val="24"/>
        </w:rPr>
        <w:t>任意裁剪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单击“裁剪”按钮</w:t>
      </w:r>
      <w:r w:rsidR="00555721">
        <w:rPr>
          <w:rFonts w:ascii="宋体" w:eastAsia="宋体" w:hAnsi="宋体" w:hint="eastAsia"/>
          <w:sz w:val="24"/>
          <w:szCs w:val="24"/>
        </w:rPr>
        <w:t>，</w:t>
      </w:r>
      <w:r w:rsidRPr="001A4179">
        <w:rPr>
          <w:rFonts w:ascii="宋体" w:eastAsia="宋体" w:hAnsi="宋体" w:hint="eastAsia"/>
          <w:sz w:val="24"/>
          <w:szCs w:val="24"/>
        </w:rPr>
        <w:t>可看见图片</w:t>
      </w:r>
      <w:r w:rsidR="003F3E3B">
        <w:rPr>
          <w:rFonts w:ascii="宋体" w:eastAsia="宋体" w:hAnsi="宋体" w:hint="eastAsia"/>
          <w:sz w:val="24"/>
          <w:szCs w:val="24"/>
        </w:rPr>
        <w:t>四周8个</w:t>
      </w:r>
      <w:r w:rsidRPr="001A4179">
        <w:rPr>
          <w:rFonts w:ascii="宋体" w:eastAsia="宋体" w:hAnsi="宋体"/>
          <w:sz w:val="24"/>
          <w:szCs w:val="24"/>
        </w:rPr>
        <w:t>黑色的裁剪控制点</w:t>
      </w:r>
      <w:r w:rsidR="00555721">
        <w:rPr>
          <w:rFonts w:ascii="宋体" w:eastAsia="宋体" w:hAnsi="宋体"/>
          <w:sz w:val="24"/>
          <w:szCs w:val="24"/>
        </w:rPr>
        <w:t>，</w:t>
      </w:r>
      <w:proofErr w:type="gramStart"/>
      <w:r w:rsidRPr="001A4179">
        <w:rPr>
          <w:rFonts w:ascii="宋体" w:eastAsia="宋体" w:hAnsi="宋体" w:hint="eastAsia"/>
          <w:sz w:val="24"/>
          <w:szCs w:val="24"/>
        </w:rPr>
        <w:t>像调整</w:t>
      </w:r>
      <w:proofErr w:type="gramEnd"/>
      <w:r w:rsidRPr="001A4179">
        <w:rPr>
          <w:rFonts w:ascii="宋体" w:eastAsia="宋体" w:hAnsi="宋体" w:hint="eastAsia"/>
          <w:sz w:val="24"/>
          <w:szCs w:val="24"/>
        </w:rPr>
        <w:t>图片大小一样</w:t>
      </w:r>
      <w:r w:rsidR="00555721">
        <w:rPr>
          <w:rFonts w:ascii="宋体" w:eastAsia="宋体" w:hAnsi="宋体" w:hint="eastAsia"/>
          <w:sz w:val="24"/>
          <w:szCs w:val="24"/>
        </w:rPr>
        <w:t>，</w:t>
      </w:r>
      <w:r w:rsidRPr="001A4179">
        <w:rPr>
          <w:rFonts w:ascii="宋体" w:eastAsia="宋体" w:hAnsi="宋体" w:hint="eastAsia"/>
          <w:sz w:val="24"/>
          <w:szCs w:val="24"/>
        </w:rPr>
        <w:t>拖曳它们即</w:t>
      </w:r>
      <w:r w:rsidRPr="001A4179">
        <w:rPr>
          <w:rFonts w:ascii="宋体" w:eastAsia="宋体" w:hAnsi="宋体" w:hint="eastAsia"/>
          <w:sz w:val="24"/>
          <w:szCs w:val="24"/>
        </w:rPr>
        <w:lastRenderedPageBreak/>
        <w:t>可完成图片的裁剪</w:t>
      </w:r>
      <w:r w:rsidR="00555721">
        <w:rPr>
          <w:rFonts w:ascii="宋体" w:eastAsia="宋体" w:hAnsi="宋体" w:hint="eastAsia"/>
          <w:sz w:val="24"/>
          <w:szCs w:val="24"/>
        </w:rPr>
        <w:t>，</w:t>
      </w:r>
      <w:r w:rsidRPr="001A4179">
        <w:rPr>
          <w:rFonts w:ascii="宋体" w:eastAsia="宋体" w:hAnsi="宋体" w:hint="eastAsia"/>
          <w:sz w:val="24"/>
          <w:szCs w:val="24"/>
        </w:rPr>
        <w:t>如</w:t>
      </w:r>
      <w:ins w:id="2266" w:author="瑞明 唐" w:date="2019-04-18T11:17: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_Ref6478675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267" w:author="瑞明 唐" w:date="2019-04-18T11:17:00Z">
        <w:r w:rsidR="008D1FE7">
          <w:t xml:space="preserve">图4 - </w:t>
        </w:r>
        <w:r w:rsidR="008D1FE7">
          <w:rPr>
            <w:noProof/>
          </w:rPr>
          <w:t>136</w:t>
        </w:r>
        <w:r w:rsidR="008D1FE7">
          <w:rPr>
            <w:rFonts w:hint="eastAsia"/>
          </w:rPr>
          <w:t>图片裁剪控制点</w:t>
        </w:r>
        <w:r w:rsidR="008D1FE7">
          <w:rPr>
            <w:rFonts w:ascii="宋体" w:eastAsia="宋体" w:hAnsi="宋体"/>
            <w:sz w:val="24"/>
            <w:szCs w:val="24"/>
          </w:rPr>
          <w:fldChar w:fldCharType="end"/>
        </w:r>
      </w:ins>
      <w:del w:id="2268" w:author="瑞明 唐" w:date="2019-04-18T11:17: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3F3E3B" w:rsidDel="008D1FE7">
          <w:rPr>
            <w:rFonts w:ascii="宋体" w:eastAsia="宋体" w:hAnsi="宋体"/>
            <w:sz w:val="24"/>
            <w:szCs w:val="24"/>
          </w:rPr>
          <w:delText>5</w:delText>
        </w:r>
      </w:del>
      <w:r w:rsidRPr="001A4179">
        <w:rPr>
          <w:rFonts w:ascii="宋体" w:eastAsia="宋体" w:hAnsi="宋体" w:hint="eastAsia"/>
          <w:sz w:val="24"/>
          <w:szCs w:val="24"/>
        </w:rPr>
        <w:t>所示。</w:t>
      </w:r>
    </w:p>
    <w:p w14:paraId="151F6223" w14:textId="28AC7A75"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形状裁剪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单击“裁剪”下拉列表按钮</w:t>
      </w:r>
      <w:r w:rsidR="00555721">
        <w:rPr>
          <w:rFonts w:ascii="宋体" w:eastAsia="宋体" w:hAnsi="宋体" w:hint="eastAsia"/>
          <w:sz w:val="24"/>
          <w:szCs w:val="24"/>
        </w:rPr>
        <w:t>，</w:t>
      </w:r>
      <w:r w:rsidRPr="001A4179">
        <w:rPr>
          <w:rFonts w:ascii="宋体" w:eastAsia="宋体" w:hAnsi="宋体" w:hint="eastAsia"/>
          <w:sz w:val="24"/>
          <w:szCs w:val="24"/>
        </w:rPr>
        <w:t>选中“裁剪为形状”选项</w:t>
      </w:r>
      <w:r w:rsidR="00555721">
        <w:rPr>
          <w:rFonts w:ascii="宋体" w:eastAsia="宋体" w:hAnsi="宋体" w:hint="eastAsia"/>
          <w:sz w:val="24"/>
          <w:szCs w:val="24"/>
        </w:rPr>
        <w:t>，</w:t>
      </w:r>
      <w:r w:rsidRPr="001A4179">
        <w:rPr>
          <w:rFonts w:ascii="宋体" w:eastAsia="宋体" w:hAnsi="宋体" w:hint="eastAsia"/>
          <w:sz w:val="24"/>
          <w:szCs w:val="24"/>
        </w:rPr>
        <w:t>如</w:t>
      </w:r>
      <w:ins w:id="2269" w:author="瑞明 唐" w:date="2019-04-18T11:18: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_Ref6478703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270" w:author="瑞明 唐" w:date="2019-04-18T11:18:00Z">
        <w:r w:rsidR="008D1FE7">
          <w:t xml:space="preserve">图4 - </w:t>
        </w:r>
        <w:r w:rsidR="008D1FE7">
          <w:rPr>
            <w:noProof/>
          </w:rPr>
          <w:t>137</w:t>
        </w:r>
        <w:r w:rsidR="008D1FE7">
          <w:rPr>
            <w:rFonts w:hint="eastAsia"/>
          </w:rPr>
          <w:t>裁剪为形状</w:t>
        </w:r>
        <w:r w:rsidR="008D1FE7">
          <w:rPr>
            <w:rFonts w:ascii="宋体" w:eastAsia="宋体" w:hAnsi="宋体"/>
            <w:sz w:val="24"/>
            <w:szCs w:val="24"/>
          </w:rPr>
          <w:fldChar w:fldCharType="end"/>
        </w:r>
      </w:ins>
      <w:del w:id="2271" w:author="瑞明 唐" w:date="2019-04-18T11:18: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3F3E3B" w:rsidDel="008D1FE7">
          <w:rPr>
            <w:rFonts w:ascii="宋体" w:eastAsia="宋体" w:hAnsi="宋体"/>
            <w:sz w:val="24"/>
            <w:szCs w:val="24"/>
          </w:rPr>
          <w:delText>6</w:delText>
        </w:r>
      </w:del>
      <w:r w:rsidRPr="001A4179">
        <w:rPr>
          <w:rFonts w:ascii="宋体" w:eastAsia="宋体" w:hAnsi="宋体" w:hint="eastAsia"/>
          <w:sz w:val="24"/>
          <w:szCs w:val="24"/>
        </w:rPr>
        <w:t>所示。选中一个形状后</w:t>
      </w:r>
      <w:r w:rsidR="00555721">
        <w:rPr>
          <w:rFonts w:ascii="宋体" w:eastAsia="宋体" w:hAnsi="宋体" w:hint="eastAsia"/>
          <w:sz w:val="24"/>
          <w:szCs w:val="24"/>
        </w:rPr>
        <w:t>，</w:t>
      </w:r>
      <w:r w:rsidRPr="001A4179">
        <w:rPr>
          <w:rFonts w:ascii="宋体" w:eastAsia="宋体" w:hAnsi="宋体" w:hint="eastAsia"/>
          <w:sz w:val="24"/>
          <w:szCs w:val="24"/>
        </w:rPr>
        <w:t>图片则根据用户的选择变形了。如</w:t>
      </w:r>
      <w:ins w:id="2272" w:author="瑞明 唐" w:date="2019-04-18T11:19: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_Ref6478760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273" w:author="瑞明 唐" w:date="2019-04-18T11:19:00Z">
        <w:r w:rsidR="008D1FE7">
          <w:t xml:space="preserve">图4 - </w:t>
        </w:r>
        <w:r w:rsidR="008D1FE7">
          <w:rPr>
            <w:noProof/>
          </w:rPr>
          <w:t>138</w:t>
        </w:r>
        <w:r w:rsidR="008D1FE7">
          <w:rPr>
            <w:rFonts w:hint="eastAsia"/>
          </w:rPr>
          <w:t>裁剪后图形</w:t>
        </w:r>
        <w:r w:rsidR="008D1FE7">
          <w:rPr>
            <w:rFonts w:ascii="宋体" w:eastAsia="宋体" w:hAnsi="宋体"/>
            <w:sz w:val="24"/>
            <w:szCs w:val="24"/>
          </w:rPr>
          <w:fldChar w:fldCharType="end"/>
        </w:r>
      </w:ins>
      <w:del w:id="2274" w:author="瑞明 唐" w:date="2019-04-18T11:19: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3F3E3B" w:rsidDel="008D1FE7">
          <w:rPr>
            <w:rFonts w:ascii="宋体" w:eastAsia="宋体" w:hAnsi="宋体"/>
            <w:sz w:val="24"/>
            <w:szCs w:val="24"/>
          </w:rPr>
          <w:delText>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2171A8C1" w14:textId="77777777" w:rsidTr="001A4179">
        <w:tc>
          <w:tcPr>
            <w:tcW w:w="4264" w:type="dxa"/>
          </w:tcPr>
          <w:p w14:paraId="1640228B" w14:textId="77777777" w:rsidR="001F69A6" w:rsidRDefault="003F3E3B">
            <w:pPr>
              <w:keepNext/>
              <w:jc w:val="center"/>
              <w:rPr>
                <w:ins w:id="2275" w:author="瑞明 唐" w:date="2019-04-18T11:16:00Z"/>
              </w:rPr>
            </w:pPr>
            <w:r>
              <w:rPr>
                <w:rFonts w:ascii="宋体" w:eastAsia="宋体" w:hAnsi="宋体" w:hint="eastAsia"/>
                <w:noProof/>
                <w:sz w:val="24"/>
                <w:szCs w:val="24"/>
              </w:rPr>
              <w:drawing>
                <wp:inline distT="0" distB="0" distL="0" distR="0" wp14:anchorId="691D18C6" wp14:editId="2BC2B60A">
                  <wp:extent cx="1994841" cy="1492975"/>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4-12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99572" cy="1496516"/>
                          </a:xfrm>
                          <a:prstGeom prst="rect">
                            <a:avLst/>
                          </a:prstGeom>
                        </pic:spPr>
                      </pic:pic>
                    </a:graphicData>
                  </a:graphic>
                </wp:inline>
              </w:drawing>
            </w:r>
          </w:p>
          <w:p w14:paraId="1A15583D" w14:textId="3976BE46" w:rsidR="003F3E3B" w:rsidDel="001F69A6" w:rsidRDefault="001F69A6">
            <w:pPr>
              <w:pStyle w:val="a9"/>
              <w:jc w:val="center"/>
              <w:rPr>
                <w:del w:id="2276" w:author="瑞明 唐" w:date="2019-04-18T11:17:00Z"/>
              </w:rPr>
              <w:pPrChange w:id="2277" w:author="瑞明 唐" w:date="2019-04-18T11:17:00Z">
                <w:pPr>
                  <w:keepNext/>
                  <w:jc w:val="center"/>
                </w:pPr>
              </w:pPrChange>
            </w:pPr>
            <w:bookmarkStart w:id="2278" w:name="_Ref6478675"/>
            <w:ins w:id="2279" w:author="瑞明 唐" w:date="2019-04-18T11:16:00Z">
              <w:r>
                <w:t>图</w:t>
              </w:r>
              <w:r>
                <w:t xml:space="preserve">4 - </w:t>
              </w:r>
              <w:r>
                <w:fldChar w:fldCharType="begin"/>
              </w:r>
              <w:r>
                <w:instrText xml:space="preserve"> SEQ </w:instrText>
              </w:r>
              <w:r>
                <w:instrText>图</w:instrText>
              </w:r>
              <w:r>
                <w:instrText xml:space="preserve">4_- \* ARABIC </w:instrText>
              </w:r>
            </w:ins>
            <w:r>
              <w:fldChar w:fldCharType="separate"/>
            </w:r>
            <w:ins w:id="2280" w:author="瑞明 唐" w:date="2019-04-21T10:07:00Z">
              <w:r w:rsidR="00C93B02">
                <w:rPr>
                  <w:noProof/>
                </w:rPr>
                <w:t>136</w:t>
              </w:r>
            </w:ins>
            <w:ins w:id="2281" w:author="瑞明 唐" w:date="2019-04-18T11:16:00Z">
              <w:r>
                <w:fldChar w:fldCharType="end"/>
              </w:r>
              <w:r>
                <w:rPr>
                  <w:rFonts w:hint="eastAsia"/>
                </w:rPr>
                <w:t>图片裁剪控制点</w:t>
              </w:r>
            </w:ins>
            <w:bookmarkEnd w:id="2278"/>
          </w:p>
          <w:p w14:paraId="5E50A43B" w14:textId="366462CF" w:rsidR="003F3E3B" w:rsidRDefault="003F3E3B">
            <w:pPr>
              <w:pStyle w:val="a9"/>
              <w:jc w:val="center"/>
              <w:rPr>
                <w:rFonts w:ascii="宋体" w:eastAsia="宋体" w:hAnsi="宋体"/>
                <w:sz w:val="24"/>
                <w:szCs w:val="24"/>
              </w:rPr>
            </w:pPr>
            <w:del w:id="2282" w:author="瑞明 唐" w:date="2019-04-18T11:17: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83" w:author="瑞明 唐" w:date="2019-04-16T16:15:00Z">
              <w:r w:rsidR="00BB747F" w:rsidDel="00C71EF7">
                <w:rPr>
                  <w:noProof/>
                </w:rPr>
                <w:delText>125</w:delText>
              </w:r>
            </w:del>
            <w:del w:id="2284" w:author="瑞明 唐" w:date="2019-04-18T11:17:00Z">
              <w:r w:rsidDel="001F69A6">
                <w:fldChar w:fldCharType="end"/>
              </w:r>
              <w:r w:rsidDel="001F69A6">
                <w:rPr>
                  <w:rFonts w:hint="eastAsia"/>
                </w:rPr>
                <w:delText>图片裁剪控制点</w:delText>
              </w:r>
            </w:del>
          </w:p>
        </w:tc>
        <w:tc>
          <w:tcPr>
            <w:tcW w:w="4264" w:type="dxa"/>
          </w:tcPr>
          <w:p w14:paraId="523990A3" w14:textId="77777777" w:rsidR="001F69A6" w:rsidRDefault="003F3E3B">
            <w:pPr>
              <w:keepNext/>
              <w:jc w:val="center"/>
              <w:rPr>
                <w:ins w:id="2285" w:author="瑞明 唐" w:date="2019-04-18T11:16:00Z"/>
              </w:rPr>
            </w:pPr>
            <w:r>
              <w:rPr>
                <w:rFonts w:ascii="宋体" w:eastAsia="宋体" w:hAnsi="宋体" w:hint="eastAsia"/>
                <w:noProof/>
                <w:sz w:val="24"/>
                <w:szCs w:val="24"/>
              </w:rPr>
              <w:drawing>
                <wp:inline distT="0" distB="0" distL="0" distR="0" wp14:anchorId="00CDD50D" wp14:editId="67CE68EF">
                  <wp:extent cx="1574718" cy="1449549"/>
                  <wp:effectExtent l="0" t="0" r="698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4-12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82394" cy="1456615"/>
                          </a:xfrm>
                          <a:prstGeom prst="rect">
                            <a:avLst/>
                          </a:prstGeom>
                        </pic:spPr>
                      </pic:pic>
                    </a:graphicData>
                  </a:graphic>
                </wp:inline>
              </w:drawing>
            </w:r>
          </w:p>
          <w:p w14:paraId="6BA5DADC" w14:textId="0FA41E8C" w:rsidR="003F3E3B" w:rsidDel="001F69A6" w:rsidRDefault="001F69A6">
            <w:pPr>
              <w:pStyle w:val="a9"/>
              <w:jc w:val="center"/>
              <w:rPr>
                <w:del w:id="2286" w:author="瑞明 唐" w:date="2019-04-18T11:17:00Z"/>
              </w:rPr>
              <w:pPrChange w:id="2287" w:author="瑞明 唐" w:date="2019-04-18T11:17:00Z">
                <w:pPr>
                  <w:keepNext/>
                  <w:jc w:val="center"/>
                </w:pPr>
              </w:pPrChange>
            </w:pPr>
            <w:bookmarkStart w:id="2288" w:name="_Ref6478703"/>
            <w:ins w:id="2289" w:author="瑞明 唐" w:date="2019-04-18T11:16:00Z">
              <w:r>
                <w:t>图</w:t>
              </w:r>
              <w:r>
                <w:t xml:space="preserve">4 - </w:t>
              </w:r>
              <w:r>
                <w:fldChar w:fldCharType="begin"/>
              </w:r>
              <w:r>
                <w:instrText xml:space="preserve"> SEQ </w:instrText>
              </w:r>
              <w:r>
                <w:instrText>图</w:instrText>
              </w:r>
              <w:r>
                <w:instrText xml:space="preserve">4_- \* ARABIC </w:instrText>
              </w:r>
            </w:ins>
            <w:r>
              <w:fldChar w:fldCharType="separate"/>
            </w:r>
            <w:ins w:id="2290" w:author="瑞明 唐" w:date="2019-04-21T10:07:00Z">
              <w:r w:rsidR="00C93B02">
                <w:rPr>
                  <w:noProof/>
                </w:rPr>
                <w:t>137</w:t>
              </w:r>
            </w:ins>
            <w:ins w:id="2291" w:author="瑞明 唐" w:date="2019-04-18T11:16:00Z">
              <w:r>
                <w:fldChar w:fldCharType="end"/>
              </w:r>
              <w:r>
                <w:rPr>
                  <w:rFonts w:hint="eastAsia"/>
                </w:rPr>
                <w:t>裁剪为形状</w:t>
              </w:r>
            </w:ins>
            <w:bookmarkEnd w:id="2288"/>
          </w:p>
          <w:p w14:paraId="56B96557" w14:textId="68CA9B96" w:rsidR="003F3E3B" w:rsidRDefault="003F3E3B">
            <w:pPr>
              <w:pStyle w:val="a9"/>
              <w:jc w:val="center"/>
              <w:rPr>
                <w:rFonts w:ascii="宋体" w:eastAsia="宋体" w:hAnsi="宋体"/>
                <w:sz w:val="24"/>
                <w:szCs w:val="24"/>
              </w:rPr>
            </w:pPr>
            <w:del w:id="2292" w:author="瑞明 唐" w:date="2019-04-18T11:17: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93" w:author="瑞明 唐" w:date="2019-04-16T16:15:00Z">
              <w:r w:rsidR="00BB747F" w:rsidDel="00C71EF7">
                <w:rPr>
                  <w:noProof/>
                </w:rPr>
                <w:delText>126</w:delText>
              </w:r>
            </w:del>
            <w:del w:id="2294" w:author="瑞明 唐" w:date="2019-04-18T11:17:00Z">
              <w:r w:rsidDel="001F69A6">
                <w:fldChar w:fldCharType="end"/>
              </w:r>
              <w:r w:rsidDel="001F69A6">
                <w:rPr>
                  <w:rFonts w:hint="eastAsia"/>
                </w:rPr>
                <w:delText>裁剪为形状</w:delText>
              </w:r>
            </w:del>
          </w:p>
        </w:tc>
      </w:tr>
    </w:tbl>
    <w:p w14:paraId="46A4260C" w14:textId="77777777" w:rsidR="003F3E3B" w:rsidRPr="001A4179" w:rsidRDefault="003F3E3B" w:rsidP="001A4179">
      <w:pPr>
        <w:rPr>
          <w:rFonts w:ascii="宋体" w:eastAsia="宋体" w:hAnsi="宋体"/>
          <w:sz w:val="24"/>
          <w:szCs w:val="24"/>
        </w:rPr>
      </w:pPr>
    </w:p>
    <w:p w14:paraId="70048A64" w14:textId="77777777" w:rsidR="00065796" w:rsidRPr="001A4179" w:rsidRDefault="006B0B34"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w:t>
      </w:r>
      <w:r w:rsidR="004C2C35" w:rsidRPr="001A4179">
        <w:rPr>
          <w:rFonts w:ascii="宋体" w:eastAsia="宋体" w:hAnsi="宋体" w:hint="eastAsia"/>
          <w:sz w:val="24"/>
          <w:szCs w:val="24"/>
        </w:rPr>
        <w:t>样式</w:t>
      </w:r>
    </w:p>
    <w:p w14:paraId="793E0893" w14:textId="217F5BDB"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在“</w:t>
      </w:r>
      <w:r w:rsidR="00573472" w:rsidRPr="001A4179">
        <w:rPr>
          <w:rFonts w:ascii="宋体" w:eastAsia="宋体" w:hAnsi="宋体" w:hint="eastAsia"/>
          <w:sz w:val="24"/>
          <w:szCs w:val="24"/>
        </w:rPr>
        <w:t>格式</w:t>
      </w:r>
      <w:r w:rsidRPr="001A4179">
        <w:rPr>
          <w:rFonts w:ascii="宋体" w:eastAsia="宋体" w:hAnsi="宋体" w:hint="eastAsia"/>
          <w:sz w:val="24"/>
          <w:szCs w:val="24"/>
        </w:rPr>
        <w:t>”</w:t>
      </w:r>
      <w:r w:rsidR="00573472" w:rsidRPr="001A4179">
        <w:rPr>
          <w:rFonts w:ascii="宋体" w:eastAsia="宋体" w:hAnsi="宋体" w:hint="eastAsia"/>
          <w:sz w:val="24"/>
          <w:szCs w:val="24"/>
        </w:rPr>
        <w:t>选项卡下的“图片样式”功能区</w:t>
      </w:r>
      <w:r w:rsidR="00555721">
        <w:rPr>
          <w:rFonts w:ascii="宋体" w:eastAsia="宋体" w:hAnsi="宋体" w:hint="eastAsia"/>
          <w:sz w:val="24"/>
          <w:szCs w:val="24"/>
        </w:rPr>
        <w:t>，</w:t>
      </w:r>
      <w:r w:rsidR="00573472" w:rsidRPr="001A4179">
        <w:rPr>
          <w:rFonts w:ascii="宋体" w:eastAsia="宋体" w:hAnsi="宋体" w:hint="eastAsia"/>
          <w:sz w:val="24"/>
          <w:szCs w:val="24"/>
        </w:rPr>
        <w:t>包括快速样式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w:t>
      </w:r>
      <w:r w:rsidR="00555721">
        <w:rPr>
          <w:rFonts w:ascii="宋体" w:eastAsia="宋体" w:hAnsi="宋体" w:hint="eastAsia"/>
          <w:sz w:val="24"/>
          <w:szCs w:val="24"/>
        </w:rPr>
        <w:t>、</w:t>
      </w:r>
      <w:r w:rsidR="00573472" w:rsidRPr="001A4179">
        <w:rPr>
          <w:rFonts w:ascii="宋体" w:eastAsia="宋体" w:hAnsi="宋体" w:hint="eastAsia"/>
          <w:sz w:val="24"/>
          <w:szCs w:val="24"/>
        </w:rPr>
        <w:t>图片版式设置</w:t>
      </w:r>
      <w:r w:rsidR="00555721">
        <w:rPr>
          <w:rFonts w:ascii="宋体" w:eastAsia="宋体" w:hAnsi="宋体" w:hint="eastAsia"/>
          <w:sz w:val="24"/>
          <w:szCs w:val="24"/>
        </w:rPr>
        <w:t>，</w:t>
      </w:r>
      <w:r w:rsidR="00573472" w:rsidRPr="001A4179">
        <w:rPr>
          <w:rFonts w:ascii="宋体" w:eastAsia="宋体" w:hAnsi="宋体" w:hint="eastAsia"/>
          <w:sz w:val="24"/>
          <w:szCs w:val="24"/>
        </w:rPr>
        <w:t>快速样式就是</w:t>
      </w:r>
      <w:r w:rsidR="00972A54" w:rsidRPr="001A4179">
        <w:rPr>
          <w:rFonts w:ascii="宋体" w:eastAsia="宋体" w:hAnsi="宋体" w:hint="eastAsia"/>
          <w:sz w:val="24"/>
          <w:szCs w:val="24"/>
        </w:rPr>
        <w:t>系统</w:t>
      </w:r>
      <w:r w:rsidR="00573472" w:rsidRPr="001A4179">
        <w:rPr>
          <w:rFonts w:ascii="宋体" w:eastAsia="宋体" w:hAnsi="宋体" w:hint="eastAsia"/>
          <w:sz w:val="24"/>
          <w:szCs w:val="24"/>
        </w:rPr>
        <w:t>内置样式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图片边框用与为图片加边框的相关设置</w:t>
      </w:r>
      <w:r w:rsidR="00555721">
        <w:rPr>
          <w:rFonts w:ascii="宋体" w:eastAsia="宋体" w:hAnsi="宋体" w:hint="eastAsia"/>
          <w:sz w:val="24"/>
          <w:szCs w:val="24"/>
        </w:rPr>
        <w:t>，</w:t>
      </w:r>
      <w:r w:rsidR="00573472" w:rsidRPr="001A4179">
        <w:rPr>
          <w:rFonts w:ascii="宋体" w:eastAsia="宋体" w:hAnsi="宋体" w:hint="eastAsia"/>
          <w:sz w:val="24"/>
          <w:szCs w:val="24"/>
        </w:rPr>
        <w:t>图片效果可以很方便地对图片进行艺术化处理</w:t>
      </w:r>
      <w:r w:rsidR="00555721">
        <w:rPr>
          <w:rFonts w:ascii="宋体" w:eastAsia="宋体" w:hAnsi="宋体" w:hint="eastAsia"/>
          <w:sz w:val="24"/>
          <w:szCs w:val="24"/>
        </w:rPr>
        <w:t>，</w:t>
      </w:r>
      <w:r w:rsidR="00573472" w:rsidRPr="001A4179">
        <w:rPr>
          <w:rFonts w:ascii="宋体" w:eastAsia="宋体" w:hAnsi="宋体" w:hint="eastAsia"/>
          <w:sz w:val="24"/>
          <w:szCs w:val="24"/>
        </w:rPr>
        <w:t>图片格式主要是</w:t>
      </w:r>
      <w:proofErr w:type="gramStart"/>
      <w:r w:rsidR="00573472" w:rsidRPr="001A4179">
        <w:rPr>
          <w:rFonts w:ascii="宋体" w:eastAsia="宋体" w:hAnsi="宋体" w:hint="eastAsia"/>
          <w:sz w:val="24"/>
          <w:szCs w:val="24"/>
        </w:rPr>
        <w:t>给图片</w:t>
      </w:r>
      <w:proofErr w:type="gramEnd"/>
      <w:r w:rsidR="00573472" w:rsidRPr="001A4179">
        <w:rPr>
          <w:rFonts w:ascii="宋体" w:eastAsia="宋体" w:hAnsi="宋体" w:hint="eastAsia"/>
          <w:sz w:val="24"/>
          <w:szCs w:val="24"/>
        </w:rPr>
        <w:t>添加说明文字。如</w:t>
      </w:r>
      <w:ins w:id="2295" w:author="瑞明 唐" w:date="2019-04-18T11:19: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_Ref6478782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296" w:author="瑞明 唐" w:date="2019-04-18T11:19:00Z">
        <w:r w:rsidR="008D1FE7">
          <w:t xml:space="preserve">图4 - </w:t>
        </w:r>
        <w:r w:rsidR="008D1FE7">
          <w:rPr>
            <w:noProof/>
          </w:rPr>
          <w:t>139</w:t>
        </w:r>
        <w:r w:rsidR="008D1FE7">
          <w:rPr>
            <w:rFonts w:hint="eastAsia"/>
          </w:rPr>
          <w:t>图形格式</w:t>
        </w:r>
        <w:r w:rsidR="008D1FE7">
          <w:rPr>
            <w:rFonts w:ascii="宋体" w:eastAsia="宋体" w:hAnsi="宋体"/>
            <w:sz w:val="24"/>
            <w:szCs w:val="24"/>
          </w:rPr>
          <w:fldChar w:fldCharType="end"/>
        </w:r>
      </w:ins>
      <w:del w:id="2297" w:author="瑞明 唐" w:date="2019-04-18T11:19:00Z">
        <w:r w:rsidR="00573472" w:rsidRPr="001A4179" w:rsidDel="008D1FE7">
          <w:rPr>
            <w:rFonts w:ascii="宋体" w:eastAsia="宋体" w:hAnsi="宋体" w:hint="eastAsia"/>
            <w:sz w:val="24"/>
            <w:szCs w:val="24"/>
          </w:rPr>
          <w:delText>图</w:delText>
        </w:r>
        <w:r w:rsidR="00573472"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00573472" w:rsidRPr="001A4179" w:rsidDel="008D1FE7">
          <w:rPr>
            <w:rFonts w:ascii="宋体" w:eastAsia="宋体" w:hAnsi="宋体"/>
            <w:sz w:val="24"/>
            <w:szCs w:val="24"/>
          </w:rPr>
          <w:delText>12</w:delText>
        </w:r>
        <w:r w:rsidR="003F3E3B" w:rsidDel="008D1FE7">
          <w:rPr>
            <w:rFonts w:ascii="宋体" w:eastAsia="宋体" w:hAnsi="宋体"/>
            <w:sz w:val="24"/>
            <w:szCs w:val="24"/>
          </w:rPr>
          <w:delText>8</w:delText>
        </w:r>
      </w:del>
      <w:r w:rsidR="00573472" w:rsidRPr="001A4179">
        <w:rPr>
          <w:rFonts w:ascii="宋体" w:eastAsia="宋体" w:hAnsi="宋体" w:hint="eastAsia"/>
          <w:sz w:val="24"/>
          <w:szCs w:val="24"/>
        </w:rPr>
        <w:t>所示</w:t>
      </w:r>
      <w:r w:rsidR="003F3E3B">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12BCDEFD" w14:textId="77777777" w:rsidTr="001A4179">
        <w:tc>
          <w:tcPr>
            <w:tcW w:w="4264" w:type="dxa"/>
          </w:tcPr>
          <w:p w14:paraId="42E6BC18" w14:textId="77777777" w:rsidR="008D1FE7" w:rsidRDefault="003F3E3B">
            <w:pPr>
              <w:keepNext/>
              <w:jc w:val="center"/>
              <w:rPr>
                <w:ins w:id="2298" w:author="瑞明 唐" w:date="2019-04-18T11:18:00Z"/>
              </w:rPr>
            </w:pPr>
            <w:r>
              <w:rPr>
                <w:rFonts w:ascii="宋体" w:eastAsia="宋体" w:hAnsi="宋体" w:hint="eastAsia"/>
                <w:noProof/>
                <w:sz w:val="24"/>
                <w:szCs w:val="24"/>
              </w:rPr>
              <w:drawing>
                <wp:inline distT="0" distB="0" distL="0" distR="0" wp14:anchorId="3B6D1728" wp14:editId="4F7251B3">
                  <wp:extent cx="1850140" cy="1386843"/>
                  <wp:effectExtent l="0" t="0" r="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4-127.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50140" cy="1386843"/>
                          </a:xfrm>
                          <a:prstGeom prst="rect">
                            <a:avLst/>
                          </a:prstGeom>
                        </pic:spPr>
                      </pic:pic>
                    </a:graphicData>
                  </a:graphic>
                </wp:inline>
              </w:drawing>
            </w:r>
          </w:p>
          <w:p w14:paraId="6D732070" w14:textId="3DE2FAF4" w:rsidR="003F3E3B" w:rsidDel="008D1FE7" w:rsidRDefault="008D1FE7">
            <w:pPr>
              <w:pStyle w:val="a9"/>
              <w:jc w:val="center"/>
              <w:rPr>
                <w:del w:id="2299" w:author="瑞明 唐" w:date="2019-04-18T11:18:00Z"/>
              </w:rPr>
              <w:pPrChange w:id="2300" w:author="瑞明 唐" w:date="2019-04-18T11:18:00Z">
                <w:pPr>
                  <w:keepNext/>
                  <w:jc w:val="center"/>
                </w:pPr>
              </w:pPrChange>
            </w:pPr>
            <w:bookmarkStart w:id="2301" w:name="_Ref6478760"/>
            <w:ins w:id="2302" w:author="瑞明 唐" w:date="2019-04-18T11:18:00Z">
              <w:r>
                <w:t>图</w:t>
              </w:r>
              <w:r>
                <w:t xml:space="preserve">4 - </w:t>
              </w:r>
              <w:r>
                <w:fldChar w:fldCharType="begin"/>
              </w:r>
              <w:r>
                <w:instrText xml:space="preserve"> SEQ </w:instrText>
              </w:r>
              <w:r>
                <w:instrText>图</w:instrText>
              </w:r>
              <w:r>
                <w:instrText xml:space="preserve">4_- \* ARABIC </w:instrText>
              </w:r>
            </w:ins>
            <w:r>
              <w:fldChar w:fldCharType="separate"/>
            </w:r>
            <w:ins w:id="2303" w:author="瑞明 唐" w:date="2019-04-21T10:07:00Z">
              <w:r w:rsidR="00C93B02">
                <w:rPr>
                  <w:noProof/>
                </w:rPr>
                <w:t>138</w:t>
              </w:r>
            </w:ins>
            <w:ins w:id="2304" w:author="瑞明 唐" w:date="2019-04-18T11:18:00Z">
              <w:r>
                <w:fldChar w:fldCharType="end"/>
              </w:r>
              <w:r>
                <w:rPr>
                  <w:rFonts w:hint="eastAsia"/>
                </w:rPr>
                <w:t>裁剪后图形</w:t>
              </w:r>
            </w:ins>
            <w:bookmarkEnd w:id="2301"/>
          </w:p>
          <w:p w14:paraId="3D3B588E" w14:textId="4E7C0BD0" w:rsidR="003F3E3B" w:rsidRDefault="003F3E3B">
            <w:pPr>
              <w:pStyle w:val="a9"/>
              <w:jc w:val="center"/>
              <w:rPr>
                <w:rFonts w:ascii="宋体" w:eastAsia="宋体" w:hAnsi="宋体"/>
                <w:sz w:val="24"/>
                <w:szCs w:val="24"/>
              </w:rPr>
            </w:pPr>
            <w:del w:id="2305" w:author="瑞明 唐" w:date="2019-04-18T11:18: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06" w:author="瑞明 唐" w:date="2019-04-16T16:15:00Z">
              <w:r w:rsidR="00BB747F" w:rsidDel="00C71EF7">
                <w:rPr>
                  <w:noProof/>
                </w:rPr>
                <w:delText>127</w:delText>
              </w:r>
            </w:del>
            <w:del w:id="2307" w:author="瑞明 唐" w:date="2019-04-18T11:18:00Z">
              <w:r w:rsidDel="008D1FE7">
                <w:fldChar w:fldCharType="end"/>
              </w:r>
              <w:r w:rsidDel="008D1FE7">
                <w:rPr>
                  <w:rFonts w:hint="eastAsia"/>
                </w:rPr>
                <w:delText>裁剪后图形</w:delText>
              </w:r>
            </w:del>
          </w:p>
        </w:tc>
        <w:tc>
          <w:tcPr>
            <w:tcW w:w="4264" w:type="dxa"/>
          </w:tcPr>
          <w:p w14:paraId="00B924E3" w14:textId="77777777" w:rsidR="008D1FE7" w:rsidRDefault="003F3E3B">
            <w:pPr>
              <w:keepNext/>
              <w:jc w:val="center"/>
              <w:rPr>
                <w:ins w:id="2308" w:author="瑞明 唐" w:date="2019-04-18T11:18:00Z"/>
              </w:rPr>
            </w:pPr>
            <w:r>
              <w:rPr>
                <w:rFonts w:ascii="宋体" w:eastAsia="宋体" w:hAnsi="宋体" w:hint="eastAsia"/>
                <w:noProof/>
                <w:sz w:val="24"/>
                <w:szCs w:val="24"/>
              </w:rPr>
              <w:drawing>
                <wp:inline distT="0" distB="0" distL="0" distR="0" wp14:anchorId="23C5B129" wp14:editId="6FB531C4">
                  <wp:extent cx="1619422" cy="184981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4-128.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26970" cy="1858436"/>
                          </a:xfrm>
                          <a:prstGeom prst="rect">
                            <a:avLst/>
                          </a:prstGeom>
                        </pic:spPr>
                      </pic:pic>
                    </a:graphicData>
                  </a:graphic>
                </wp:inline>
              </w:drawing>
            </w:r>
          </w:p>
          <w:p w14:paraId="4FDBE84A" w14:textId="6D7A6AEF" w:rsidR="003F3E3B" w:rsidDel="008D1FE7" w:rsidRDefault="008D1FE7">
            <w:pPr>
              <w:pStyle w:val="a9"/>
              <w:jc w:val="center"/>
              <w:rPr>
                <w:del w:id="2309" w:author="瑞明 唐" w:date="2019-04-18T11:18:00Z"/>
              </w:rPr>
              <w:pPrChange w:id="2310" w:author="瑞明 唐" w:date="2019-04-18T11:18:00Z">
                <w:pPr>
                  <w:keepNext/>
                  <w:jc w:val="center"/>
                </w:pPr>
              </w:pPrChange>
            </w:pPr>
            <w:bookmarkStart w:id="2311" w:name="_Ref6478782"/>
            <w:ins w:id="2312" w:author="瑞明 唐" w:date="2019-04-18T11:18:00Z">
              <w:r>
                <w:t>图</w:t>
              </w:r>
              <w:r>
                <w:t xml:space="preserve">4 - </w:t>
              </w:r>
              <w:r>
                <w:fldChar w:fldCharType="begin"/>
              </w:r>
              <w:r>
                <w:instrText xml:space="preserve"> SEQ </w:instrText>
              </w:r>
              <w:r>
                <w:instrText>图</w:instrText>
              </w:r>
              <w:r>
                <w:instrText xml:space="preserve">4_- \* ARABIC </w:instrText>
              </w:r>
            </w:ins>
            <w:r>
              <w:fldChar w:fldCharType="separate"/>
            </w:r>
            <w:ins w:id="2313" w:author="瑞明 唐" w:date="2019-04-21T10:07:00Z">
              <w:r w:rsidR="00C93B02">
                <w:rPr>
                  <w:noProof/>
                </w:rPr>
                <w:t>139</w:t>
              </w:r>
            </w:ins>
            <w:ins w:id="2314" w:author="瑞明 唐" w:date="2019-04-18T11:18:00Z">
              <w:r>
                <w:fldChar w:fldCharType="end"/>
              </w:r>
              <w:r>
                <w:rPr>
                  <w:rFonts w:hint="eastAsia"/>
                </w:rPr>
                <w:t>图形格式</w:t>
              </w:r>
            </w:ins>
            <w:bookmarkEnd w:id="2311"/>
          </w:p>
          <w:p w14:paraId="28C117DA" w14:textId="7549E9E1" w:rsidR="003F3E3B" w:rsidRDefault="003F3E3B">
            <w:pPr>
              <w:pStyle w:val="a9"/>
              <w:jc w:val="center"/>
              <w:rPr>
                <w:rFonts w:ascii="宋体" w:eastAsia="宋体" w:hAnsi="宋体"/>
                <w:sz w:val="24"/>
                <w:szCs w:val="24"/>
              </w:rPr>
            </w:pPr>
            <w:del w:id="2315" w:author="瑞明 唐" w:date="2019-04-18T11:18: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16" w:author="瑞明 唐" w:date="2019-04-16T16:15:00Z">
              <w:r w:rsidR="00BB747F" w:rsidDel="00C71EF7">
                <w:rPr>
                  <w:noProof/>
                </w:rPr>
                <w:delText>128</w:delText>
              </w:r>
            </w:del>
            <w:del w:id="2317" w:author="瑞明 唐" w:date="2019-04-18T11:18:00Z">
              <w:r w:rsidDel="008D1FE7">
                <w:fldChar w:fldCharType="end"/>
              </w:r>
              <w:r w:rsidDel="008D1FE7">
                <w:rPr>
                  <w:rFonts w:hint="eastAsia"/>
                </w:rPr>
                <w:delText>图形</w:delText>
              </w:r>
              <w:r w:rsidR="00890EE2" w:rsidDel="008D1FE7">
                <w:rPr>
                  <w:rFonts w:hint="eastAsia"/>
                </w:rPr>
                <w:delText>格式</w:delText>
              </w:r>
            </w:del>
          </w:p>
        </w:tc>
      </w:tr>
    </w:tbl>
    <w:p w14:paraId="760DE470" w14:textId="77777777" w:rsidR="003F3E3B" w:rsidRPr="001A4179" w:rsidRDefault="003F3E3B" w:rsidP="001A4179">
      <w:pPr>
        <w:rPr>
          <w:rFonts w:ascii="宋体" w:eastAsia="宋体" w:hAnsi="宋体"/>
          <w:sz w:val="24"/>
          <w:szCs w:val="24"/>
        </w:rPr>
      </w:pPr>
    </w:p>
    <w:p w14:paraId="5BDBDF1E" w14:textId="77777777" w:rsidR="006B0B34"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设置图片效果</w:t>
      </w:r>
    </w:p>
    <w:p w14:paraId="1D0B7B82" w14:textId="29E6CADC" w:rsidR="00573472" w:rsidRPr="001A4179"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在在“格式”选项卡下的“调整”功能区</w:t>
      </w:r>
      <w:r w:rsidR="00555721">
        <w:rPr>
          <w:rFonts w:ascii="宋体" w:eastAsia="宋体" w:hAnsi="宋体" w:hint="eastAsia"/>
          <w:sz w:val="24"/>
          <w:szCs w:val="24"/>
        </w:rPr>
        <w:t>，</w:t>
      </w:r>
      <w:r w:rsidRPr="001A4179">
        <w:rPr>
          <w:rFonts w:ascii="宋体" w:eastAsia="宋体" w:hAnsi="宋体" w:hint="eastAsia"/>
          <w:sz w:val="24"/>
          <w:szCs w:val="24"/>
        </w:rPr>
        <w:t>包括删除背景</w:t>
      </w:r>
      <w:r w:rsidR="00555721">
        <w:rPr>
          <w:rFonts w:ascii="宋体" w:eastAsia="宋体" w:hAnsi="宋体" w:hint="eastAsia"/>
          <w:sz w:val="24"/>
          <w:szCs w:val="24"/>
        </w:rPr>
        <w:t>、</w:t>
      </w:r>
      <w:r w:rsidRPr="001A4179">
        <w:rPr>
          <w:rFonts w:ascii="宋体" w:eastAsia="宋体" w:hAnsi="宋体" w:hint="eastAsia"/>
          <w:sz w:val="24"/>
          <w:szCs w:val="24"/>
        </w:rPr>
        <w:t>颜色更正</w:t>
      </w:r>
      <w:r w:rsidR="00555721">
        <w:rPr>
          <w:rFonts w:ascii="宋体" w:eastAsia="宋体" w:hAnsi="宋体" w:hint="eastAsia"/>
          <w:sz w:val="24"/>
          <w:szCs w:val="24"/>
        </w:rPr>
        <w:t>、</w:t>
      </w:r>
      <w:r w:rsidRPr="001A4179">
        <w:rPr>
          <w:rFonts w:ascii="宋体" w:eastAsia="宋体" w:hAnsi="宋体" w:hint="eastAsia"/>
          <w:sz w:val="24"/>
          <w:szCs w:val="24"/>
        </w:rPr>
        <w:t>艺术效果</w:t>
      </w:r>
      <w:r w:rsidR="00555721">
        <w:rPr>
          <w:rFonts w:ascii="宋体" w:eastAsia="宋体" w:hAnsi="宋体" w:hint="eastAsia"/>
          <w:sz w:val="24"/>
          <w:szCs w:val="24"/>
        </w:rPr>
        <w:t>、</w:t>
      </w:r>
      <w:r w:rsidRPr="001A4179">
        <w:rPr>
          <w:rFonts w:ascii="宋体" w:eastAsia="宋体" w:hAnsi="宋体" w:hint="eastAsia"/>
          <w:sz w:val="24"/>
          <w:szCs w:val="24"/>
        </w:rPr>
        <w:t>压缩图片等</w:t>
      </w:r>
      <w:r w:rsidR="00555721">
        <w:rPr>
          <w:rFonts w:ascii="宋体" w:eastAsia="宋体" w:hAnsi="宋体" w:hint="eastAsia"/>
          <w:sz w:val="24"/>
          <w:szCs w:val="24"/>
        </w:rPr>
        <w:t>，</w:t>
      </w:r>
      <w:r w:rsidRPr="001A4179">
        <w:rPr>
          <w:rFonts w:ascii="宋体" w:eastAsia="宋体" w:hAnsi="宋体" w:hint="eastAsia"/>
          <w:sz w:val="24"/>
          <w:szCs w:val="24"/>
        </w:rPr>
        <w:t>可以完成对图片亮度</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文件大小</w:t>
      </w:r>
      <w:r w:rsidR="00555721">
        <w:rPr>
          <w:rFonts w:ascii="宋体" w:eastAsia="宋体" w:hAnsi="宋体" w:hint="eastAsia"/>
          <w:sz w:val="24"/>
          <w:szCs w:val="24"/>
        </w:rPr>
        <w:t>、</w:t>
      </w:r>
      <w:r w:rsidRPr="001A4179">
        <w:rPr>
          <w:rFonts w:ascii="宋体" w:eastAsia="宋体" w:hAnsi="宋体" w:hint="eastAsia"/>
          <w:sz w:val="24"/>
          <w:szCs w:val="24"/>
        </w:rPr>
        <w:t>艺术风格的调整</w:t>
      </w:r>
      <w:r w:rsidR="00555721">
        <w:rPr>
          <w:rFonts w:ascii="宋体" w:eastAsia="宋体" w:hAnsi="宋体" w:hint="eastAsia"/>
          <w:sz w:val="24"/>
          <w:szCs w:val="24"/>
        </w:rPr>
        <w:t>，</w:t>
      </w:r>
      <w:r w:rsidRPr="001A4179">
        <w:rPr>
          <w:rFonts w:ascii="宋体" w:eastAsia="宋体" w:hAnsi="宋体" w:hint="eastAsia"/>
          <w:sz w:val="24"/>
          <w:szCs w:val="24"/>
        </w:rPr>
        <w:t>同时可以删除图片上多余的部分</w:t>
      </w:r>
      <w:r w:rsidR="00555721">
        <w:rPr>
          <w:rFonts w:ascii="宋体" w:eastAsia="宋体" w:hAnsi="宋体" w:hint="eastAsia"/>
          <w:sz w:val="24"/>
          <w:szCs w:val="24"/>
        </w:rPr>
        <w:t>，</w:t>
      </w:r>
      <w:r w:rsidRPr="001A4179">
        <w:rPr>
          <w:rFonts w:ascii="宋体" w:eastAsia="宋体" w:hAnsi="宋体" w:hint="eastAsia"/>
          <w:sz w:val="24"/>
          <w:szCs w:val="24"/>
        </w:rPr>
        <w:t>功能比较齐全</w:t>
      </w:r>
      <w:r w:rsidR="00555721">
        <w:rPr>
          <w:rFonts w:ascii="宋体" w:eastAsia="宋体" w:hAnsi="宋体" w:hint="eastAsia"/>
          <w:sz w:val="24"/>
          <w:szCs w:val="24"/>
        </w:rPr>
        <w:t>，</w:t>
      </w:r>
      <w:r w:rsidRPr="001A4179">
        <w:rPr>
          <w:rFonts w:ascii="宋体" w:eastAsia="宋体" w:hAnsi="宋体" w:hint="eastAsia"/>
          <w:sz w:val="24"/>
          <w:szCs w:val="24"/>
        </w:rPr>
        <w:t>如</w:t>
      </w:r>
      <w:ins w:id="2318" w:author="瑞明 唐" w:date="2019-04-18T11:21: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_Ref6478912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319" w:author="瑞明 唐" w:date="2019-04-18T11:21:00Z">
        <w:r w:rsidR="008D1FE7">
          <w:t xml:space="preserve">图4 - </w:t>
        </w:r>
        <w:r w:rsidR="008D1FE7">
          <w:rPr>
            <w:noProof/>
          </w:rPr>
          <w:t>140</w:t>
        </w:r>
        <w:r w:rsidR="008D1FE7">
          <w:rPr>
            <w:rFonts w:hint="eastAsia"/>
          </w:rPr>
          <w:t>图形艺术效果</w:t>
        </w:r>
        <w:r w:rsidR="008D1FE7">
          <w:rPr>
            <w:rFonts w:ascii="宋体" w:eastAsia="宋体" w:hAnsi="宋体"/>
            <w:sz w:val="24"/>
            <w:szCs w:val="24"/>
          </w:rPr>
          <w:fldChar w:fldCharType="end"/>
        </w:r>
      </w:ins>
      <w:del w:id="2320" w:author="瑞明 唐" w:date="2019-04-18T11:21: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890EE2" w:rsidDel="008D1FE7">
          <w:rPr>
            <w:rFonts w:ascii="宋体" w:eastAsia="宋体" w:hAnsi="宋体"/>
            <w:sz w:val="24"/>
            <w:szCs w:val="24"/>
          </w:rPr>
          <w:delText>9</w:delText>
        </w:r>
      </w:del>
      <w:r w:rsidRPr="001A4179">
        <w:rPr>
          <w:rFonts w:ascii="宋体" w:eastAsia="宋体" w:hAnsi="宋体" w:hint="eastAsia"/>
          <w:sz w:val="24"/>
          <w:szCs w:val="24"/>
        </w:rPr>
        <w:t>所示。</w:t>
      </w:r>
    </w:p>
    <w:p w14:paraId="79893D2D" w14:textId="08CC878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图片的大多设置可以通过右键快捷菜单</w:t>
      </w:r>
      <w:r w:rsidR="00555721">
        <w:rPr>
          <w:rFonts w:ascii="宋体" w:eastAsia="宋体" w:hAnsi="宋体" w:hint="eastAsia"/>
          <w:sz w:val="24"/>
          <w:szCs w:val="24"/>
        </w:rPr>
        <w:t>，</w:t>
      </w:r>
      <w:r w:rsidRPr="001A4179">
        <w:rPr>
          <w:rFonts w:ascii="宋体" w:eastAsia="宋体" w:hAnsi="宋体" w:hint="eastAsia"/>
          <w:sz w:val="24"/>
          <w:szCs w:val="24"/>
        </w:rPr>
        <w:t>打开“设置图片格式”的对话框来完成。</w:t>
      </w:r>
    </w:p>
    <w:p w14:paraId="4E1C7EE9" w14:textId="20AAA34C" w:rsidR="00573472"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形状的编辑</w:t>
      </w:r>
    </w:p>
    <w:p w14:paraId="20FCD4F8" w14:textId="146F0336"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形状的编辑和图片的编辑大同小异</w:t>
      </w:r>
      <w:r w:rsidR="00555721">
        <w:rPr>
          <w:rFonts w:ascii="宋体" w:eastAsia="宋体" w:hAnsi="宋体" w:hint="eastAsia"/>
          <w:sz w:val="24"/>
          <w:szCs w:val="24"/>
        </w:rPr>
        <w:t>，</w:t>
      </w:r>
      <w:r w:rsidRPr="001A4179">
        <w:rPr>
          <w:rFonts w:ascii="宋体" w:eastAsia="宋体" w:hAnsi="宋体" w:hint="eastAsia"/>
          <w:sz w:val="24"/>
          <w:szCs w:val="24"/>
        </w:rPr>
        <w:t>在如</w:t>
      </w:r>
      <w:ins w:id="2321" w:author="瑞明 唐" w:date="2019-04-18T11:23: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_Ref6479030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322" w:author="瑞明 唐" w:date="2019-04-18T11:23:00Z">
        <w:r w:rsidR="008D1FE7">
          <w:t xml:space="preserve">图4 - </w:t>
        </w:r>
        <w:r w:rsidR="008D1FE7">
          <w:rPr>
            <w:noProof/>
          </w:rPr>
          <w:t>141</w:t>
        </w:r>
        <w:r w:rsidR="008D1FE7">
          <w:rPr>
            <w:rFonts w:hint="eastAsia"/>
          </w:rPr>
          <w:t>格式选项卡</w:t>
        </w:r>
        <w:r w:rsidR="008D1FE7">
          <w:rPr>
            <w:rFonts w:ascii="宋体" w:eastAsia="宋体" w:hAnsi="宋体"/>
            <w:sz w:val="24"/>
            <w:szCs w:val="24"/>
          </w:rPr>
          <w:fldChar w:fldCharType="end"/>
        </w:r>
      </w:ins>
      <w:del w:id="2323" w:author="瑞明 唐" w:date="2019-04-18T11:23: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w:delText>
        </w:r>
        <w:r w:rsidR="00890EE2" w:rsidDel="008D1FE7">
          <w:rPr>
            <w:rFonts w:ascii="宋体" w:eastAsia="宋体" w:hAnsi="宋体"/>
            <w:sz w:val="24"/>
            <w:szCs w:val="24"/>
          </w:rPr>
          <w:delText>30</w:delText>
        </w:r>
      </w:del>
      <w:r w:rsidRPr="001A4179">
        <w:rPr>
          <w:rFonts w:ascii="宋体" w:eastAsia="宋体" w:hAnsi="宋体" w:hint="eastAsia"/>
          <w:sz w:val="24"/>
          <w:szCs w:val="24"/>
        </w:rPr>
        <w:t>所示</w:t>
      </w:r>
      <w:ins w:id="2324" w:author="瑞明 唐" w:date="2019-04-18T11:23:00Z">
        <w:r w:rsidR="008D1FE7">
          <w:rPr>
            <w:rFonts w:ascii="宋体" w:eastAsia="宋体" w:hAnsi="宋体" w:hint="eastAsia"/>
            <w:sz w:val="24"/>
            <w:szCs w:val="24"/>
          </w:rPr>
          <w:t>，选中编辑图片，</w:t>
        </w:r>
      </w:ins>
      <w:ins w:id="2325" w:author="瑞明 唐" w:date="2019-04-18T11:24:00Z">
        <w:r w:rsidR="008D1FE7">
          <w:rPr>
            <w:rFonts w:ascii="宋体" w:eastAsia="宋体" w:hAnsi="宋体" w:hint="eastAsia"/>
            <w:sz w:val="24"/>
            <w:szCs w:val="24"/>
          </w:rPr>
          <w:t>在出现的“图片工具”上下文工具中的</w:t>
        </w:r>
      </w:ins>
      <w:r w:rsidRPr="001A4179">
        <w:rPr>
          <w:rFonts w:ascii="宋体" w:eastAsia="宋体" w:hAnsi="宋体" w:hint="eastAsia"/>
          <w:sz w:val="24"/>
          <w:szCs w:val="24"/>
        </w:rPr>
        <w:t>“格式”选项卡的功能区中</w:t>
      </w:r>
      <w:r w:rsidR="00555721">
        <w:rPr>
          <w:rFonts w:ascii="宋体" w:eastAsia="宋体" w:hAnsi="宋体" w:hint="eastAsia"/>
          <w:sz w:val="24"/>
          <w:szCs w:val="24"/>
        </w:rPr>
        <w:t>，</w:t>
      </w:r>
      <w:r w:rsidRPr="001A4179">
        <w:rPr>
          <w:rFonts w:ascii="宋体" w:eastAsia="宋体" w:hAnsi="宋体" w:hint="eastAsia"/>
          <w:sz w:val="24"/>
          <w:szCs w:val="24"/>
        </w:rPr>
        <w:t>可以对边框</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形状效果</w:t>
      </w:r>
      <w:r w:rsidR="00555721">
        <w:rPr>
          <w:rFonts w:ascii="宋体" w:eastAsia="宋体" w:hAnsi="宋体" w:hint="eastAsia"/>
          <w:sz w:val="24"/>
          <w:szCs w:val="24"/>
        </w:rPr>
        <w:t>、</w:t>
      </w:r>
      <w:r w:rsidRPr="001A4179">
        <w:rPr>
          <w:rFonts w:ascii="宋体" w:eastAsia="宋体" w:hAnsi="宋体" w:hint="eastAsia"/>
          <w:sz w:val="24"/>
          <w:szCs w:val="24"/>
        </w:rPr>
        <w:t>环绕方式</w:t>
      </w:r>
      <w:r w:rsidR="00555721">
        <w:rPr>
          <w:rFonts w:ascii="宋体" w:eastAsia="宋体" w:hAnsi="宋体" w:hint="eastAsia"/>
          <w:sz w:val="24"/>
          <w:szCs w:val="24"/>
        </w:rPr>
        <w:t>、</w:t>
      </w:r>
      <w:r w:rsidRPr="001A4179">
        <w:rPr>
          <w:rFonts w:ascii="宋体" w:eastAsia="宋体" w:hAnsi="宋体" w:hint="eastAsia"/>
          <w:sz w:val="24"/>
          <w:szCs w:val="24"/>
        </w:rPr>
        <w:t>版式等进行设置</w:t>
      </w:r>
      <w:r w:rsidR="00555721">
        <w:rPr>
          <w:rFonts w:ascii="宋体" w:eastAsia="宋体" w:hAnsi="宋体" w:hint="eastAsia"/>
          <w:sz w:val="24"/>
          <w:szCs w:val="24"/>
        </w:rPr>
        <w:t>，</w:t>
      </w:r>
      <w:r w:rsidRPr="001A4179">
        <w:rPr>
          <w:rFonts w:ascii="宋体" w:eastAsia="宋体" w:hAnsi="宋体" w:hint="eastAsia"/>
          <w:sz w:val="24"/>
          <w:szCs w:val="24"/>
        </w:rPr>
        <w:t>具体操</w:t>
      </w:r>
      <w:r w:rsidRPr="001A4179">
        <w:rPr>
          <w:rFonts w:ascii="宋体" w:eastAsia="宋体" w:hAnsi="宋体" w:hint="eastAsia"/>
          <w:sz w:val="24"/>
          <w:szCs w:val="24"/>
        </w:rPr>
        <w:lastRenderedPageBreak/>
        <w:t>作请参照图片的编辑。</w:t>
      </w:r>
    </w:p>
    <w:p w14:paraId="7107F373" w14:textId="746959FE" w:rsidR="007A52AD" w:rsidRPr="001A4179" w:rsidRDefault="007A52AD" w:rsidP="00573472">
      <w:pPr>
        <w:pStyle w:val="3"/>
        <w:ind w:firstLine="672"/>
        <w:rPr>
          <w:rFonts w:ascii="宋体" w:hAnsi="宋体"/>
        </w:rPr>
      </w:pPr>
      <w:r w:rsidRPr="001A4179">
        <w:rPr>
          <w:rFonts w:ascii="宋体" w:hAnsi="宋体"/>
        </w:rPr>
        <w:t>6</w:t>
      </w:r>
      <w:r w:rsidR="008764DD">
        <w:rPr>
          <w:rFonts w:ascii="宋体" w:hAnsi="宋体" w:hint="eastAsia"/>
        </w:rPr>
        <w:t>.</w:t>
      </w:r>
      <w:r w:rsidR="00573472" w:rsidRPr="001A4179">
        <w:rPr>
          <w:rFonts w:ascii="宋体" w:hAnsi="宋体"/>
        </w:rPr>
        <w:t>2</w:t>
      </w:r>
      <w:r w:rsidRPr="001A4179">
        <w:rPr>
          <w:rFonts w:ascii="宋体" w:hAnsi="宋体"/>
        </w:rPr>
        <w:t>设置图形与文字混合排版</w:t>
      </w:r>
    </w:p>
    <w:tbl>
      <w:tblPr>
        <w:tblStyle w:val="af1"/>
        <w:tblpPr w:leftFromText="180" w:rightFromText="180" w:vertAnchor="text" w:horzAnchor="margin" w:tblpXSpec="right" w:tblpY="36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tblGrid>
      <w:tr w:rsidR="00E32549" w14:paraId="3E7D0B1E" w14:textId="77777777" w:rsidTr="001A4179">
        <w:tc>
          <w:tcPr>
            <w:tcW w:w="4264" w:type="dxa"/>
          </w:tcPr>
          <w:p w14:paraId="79B1CD8E" w14:textId="77777777" w:rsidR="008D1FE7" w:rsidRDefault="00E32549">
            <w:pPr>
              <w:pStyle w:val="a6"/>
              <w:keepNext/>
              <w:ind w:firstLineChars="0" w:firstLine="0"/>
              <w:jc w:val="center"/>
              <w:rPr>
                <w:ins w:id="2326" w:author="瑞明 唐" w:date="2019-04-18T11:20:00Z"/>
              </w:rPr>
              <w:pPrChange w:id="2327" w:author="瑞明 唐" w:date="2019-04-18T11:20:00Z">
                <w:pPr>
                  <w:pStyle w:val="a6"/>
                  <w:keepNext/>
                  <w:framePr w:hSpace="180" w:wrap="around" w:vAnchor="text" w:hAnchor="margin" w:xAlign="right" w:y="362"/>
                  <w:ind w:firstLineChars="0" w:firstLine="0"/>
                  <w:suppressOverlap/>
                  <w:jc w:val="center"/>
                </w:pPr>
              </w:pPrChange>
            </w:pPr>
            <w:r>
              <w:rPr>
                <w:rFonts w:ascii="宋体" w:eastAsia="宋体" w:hAnsi="宋体"/>
                <w:noProof/>
                <w:sz w:val="24"/>
                <w:szCs w:val="24"/>
              </w:rPr>
              <w:drawing>
                <wp:inline distT="0" distB="0" distL="0" distR="0" wp14:anchorId="5E206094" wp14:editId="1B25F013">
                  <wp:extent cx="2406259" cy="173538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4-129.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22473" cy="1747075"/>
                          </a:xfrm>
                          <a:prstGeom prst="rect">
                            <a:avLst/>
                          </a:prstGeom>
                        </pic:spPr>
                      </pic:pic>
                    </a:graphicData>
                  </a:graphic>
                </wp:inline>
              </w:drawing>
            </w:r>
          </w:p>
          <w:p w14:paraId="640FA6DB" w14:textId="1097F7D2" w:rsidR="00E32549" w:rsidDel="008D1FE7" w:rsidRDefault="008D1FE7">
            <w:pPr>
              <w:pStyle w:val="a9"/>
              <w:jc w:val="center"/>
              <w:rPr>
                <w:del w:id="2328" w:author="瑞明 唐" w:date="2019-04-18T11:20:00Z"/>
              </w:rPr>
              <w:pPrChange w:id="2329" w:author="瑞明 唐" w:date="2019-04-18T11:20:00Z">
                <w:pPr>
                  <w:pStyle w:val="a6"/>
                  <w:keepNext/>
                  <w:framePr w:hSpace="180" w:wrap="around" w:vAnchor="text" w:hAnchor="margin" w:xAlign="right" w:y="362"/>
                  <w:ind w:firstLineChars="0" w:firstLine="0"/>
                  <w:suppressOverlap/>
                  <w:jc w:val="center"/>
                </w:pPr>
              </w:pPrChange>
            </w:pPr>
            <w:bookmarkStart w:id="2330" w:name="_Ref6478912"/>
            <w:ins w:id="2331" w:author="瑞明 唐" w:date="2019-04-18T11:20:00Z">
              <w:r>
                <w:t>图</w:t>
              </w:r>
              <w:r>
                <w:t xml:space="preserve">4 - </w:t>
              </w:r>
              <w:r>
                <w:fldChar w:fldCharType="begin"/>
              </w:r>
              <w:r>
                <w:instrText xml:space="preserve"> SEQ </w:instrText>
              </w:r>
              <w:r>
                <w:instrText>图</w:instrText>
              </w:r>
              <w:r>
                <w:instrText xml:space="preserve">4_- \* ARABIC </w:instrText>
              </w:r>
            </w:ins>
            <w:r>
              <w:fldChar w:fldCharType="separate"/>
            </w:r>
            <w:ins w:id="2332" w:author="瑞明 唐" w:date="2019-04-21T10:07:00Z">
              <w:r w:rsidR="00C93B02">
                <w:rPr>
                  <w:noProof/>
                </w:rPr>
                <w:t>140</w:t>
              </w:r>
            </w:ins>
            <w:ins w:id="2333" w:author="瑞明 唐" w:date="2019-04-18T11:20:00Z">
              <w:r>
                <w:fldChar w:fldCharType="end"/>
              </w:r>
              <w:r>
                <w:rPr>
                  <w:rFonts w:hint="eastAsia"/>
                </w:rPr>
                <w:t>图形艺术效果</w:t>
              </w:r>
            </w:ins>
            <w:bookmarkEnd w:id="2330"/>
          </w:p>
          <w:p w14:paraId="478117DB" w14:textId="0A85DB98" w:rsidR="00E32549" w:rsidRDefault="00E32549">
            <w:pPr>
              <w:pStyle w:val="a9"/>
              <w:jc w:val="center"/>
              <w:rPr>
                <w:rFonts w:ascii="宋体" w:eastAsia="宋体" w:hAnsi="宋体"/>
                <w:sz w:val="24"/>
                <w:szCs w:val="24"/>
              </w:rPr>
              <w:pPrChange w:id="2334" w:author="瑞明 唐" w:date="2019-04-18T11:20:00Z">
                <w:pPr>
                  <w:pStyle w:val="a9"/>
                  <w:framePr w:hSpace="180" w:wrap="around" w:vAnchor="text" w:hAnchor="margin" w:xAlign="right" w:y="362"/>
                  <w:suppressOverlap/>
                  <w:jc w:val="center"/>
                </w:pPr>
              </w:pPrChange>
            </w:pPr>
            <w:del w:id="2335" w:author="瑞明 唐" w:date="2019-04-18T11:20: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36" w:author="瑞明 唐" w:date="2019-04-16T16:15:00Z">
              <w:r w:rsidR="00BB747F" w:rsidDel="00C71EF7">
                <w:rPr>
                  <w:noProof/>
                </w:rPr>
                <w:delText>129</w:delText>
              </w:r>
            </w:del>
            <w:del w:id="2337" w:author="瑞明 唐" w:date="2019-04-18T11:20:00Z">
              <w:r w:rsidDel="008D1FE7">
                <w:fldChar w:fldCharType="end"/>
              </w:r>
              <w:r w:rsidDel="008D1FE7">
                <w:rPr>
                  <w:rFonts w:hint="eastAsia"/>
                </w:rPr>
                <w:delText>图形艺术效果</w:delText>
              </w:r>
            </w:del>
          </w:p>
        </w:tc>
      </w:tr>
    </w:tbl>
    <w:p w14:paraId="59137F4F" w14:textId="77777777" w:rsidR="00573472"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设置图片和文字环绕方式</w:t>
      </w:r>
    </w:p>
    <w:p w14:paraId="5C07CF57" w14:textId="5F0102F2"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默认的图片是嵌在文字中的</w:t>
      </w:r>
      <w:r w:rsidR="00555721">
        <w:rPr>
          <w:rFonts w:ascii="宋体" w:eastAsia="宋体" w:hAnsi="宋体" w:hint="eastAsia"/>
          <w:sz w:val="24"/>
          <w:szCs w:val="24"/>
        </w:rPr>
        <w:t>，</w:t>
      </w:r>
      <w:r w:rsidRPr="001A4179">
        <w:rPr>
          <w:rFonts w:ascii="宋体" w:eastAsia="宋体" w:hAnsi="宋体" w:hint="eastAsia"/>
          <w:sz w:val="24"/>
          <w:szCs w:val="24"/>
        </w:rPr>
        <w:t>操作很不方便</w:t>
      </w:r>
      <w:r w:rsidR="00555721">
        <w:rPr>
          <w:rFonts w:ascii="宋体" w:eastAsia="宋体" w:hAnsi="宋体" w:hint="eastAsia"/>
          <w:sz w:val="24"/>
          <w:szCs w:val="24"/>
        </w:rPr>
        <w:t>，</w:t>
      </w:r>
      <w:r w:rsidRPr="001A4179">
        <w:rPr>
          <w:rFonts w:ascii="宋体" w:eastAsia="宋体" w:hAnsi="宋体" w:hint="eastAsia"/>
          <w:sz w:val="24"/>
          <w:szCs w:val="24"/>
        </w:rPr>
        <w:t>为了美观和排列方便</w:t>
      </w:r>
      <w:r w:rsidR="00555721">
        <w:rPr>
          <w:rFonts w:ascii="宋体" w:eastAsia="宋体" w:hAnsi="宋体" w:hint="eastAsia"/>
          <w:sz w:val="24"/>
          <w:szCs w:val="24"/>
        </w:rPr>
        <w:t>，</w:t>
      </w:r>
      <w:r w:rsidRPr="001A4179">
        <w:rPr>
          <w:rFonts w:ascii="宋体" w:eastAsia="宋体" w:hAnsi="宋体" w:hint="eastAsia"/>
          <w:sz w:val="24"/>
          <w:szCs w:val="24"/>
        </w:rPr>
        <w:t>通过设置图片的环绕方式来完成。</w:t>
      </w:r>
    </w:p>
    <w:p w14:paraId="58588930" w14:textId="2E3F5E07" w:rsidR="00E32549" w:rsidRPr="00BB747F"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在“格式”选项卡的“排列”功能区</w:t>
      </w:r>
      <w:r w:rsidR="00555721">
        <w:rPr>
          <w:rFonts w:ascii="宋体" w:eastAsia="宋体" w:hAnsi="宋体" w:hint="eastAsia"/>
          <w:sz w:val="24"/>
          <w:szCs w:val="24"/>
        </w:rPr>
        <w:t>，</w:t>
      </w:r>
      <w:r w:rsidRPr="001A4179">
        <w:rPr>
          <w:rFonts w:ascii="宋体" w:eastAsia="宋体" w:hAnsi="宋体" w:hint="eastAsia"/>
          <w:sz w:val="24"/>
          <w:szCs w:val="24"/>
        </w:rPr>
        <w:t>单击“自动换行”下拉列表框</w:t>
      </w:r>
      <w:r w:rsidR="00555721">
        <w:rPr>
          <w:rFonts w:ascii="宋体" w:eastAsia="宋体" w:hAnsi="宋体" w:hint="eastAsia"/>
          <w:sz w:val="24"/>
          <w:szCs w:val="24"/>
        </w:rPr>
        <w:t>，</w:t>
      </w:r>
      <w:r w:rsidRPr="001A4179">
        <w:rPr>
          <w:rFonts w:ascii="宋体" w:eastAsia="宋体" w:hAnsi="宋体" w:hint="eastAsia"/>
          <w:sz w:val="24"/>
          <w:szCs w:val="24"/>
        </w:rPr>
        <w:t>可以看见有</w:t>
      </w:r>
      <w:r w:rsidRPr="001A4179">
        <w:rPr>
          <w:rFonts w:ascii="宋体" w:eastAsia="宋体" w:hAnsi="宋体"/>
          <w:sz w:val="24"/>
          <w:szCs w:val="24"/>
        </w:rPr>
        <w:t>7种常见的环绕方式</w:t>
      </w:r>
      <w:r w:rsidR="00555721">
        <w:rPr>
          <w:rFonts w:ascii="宋体" w:eastAsia="宋体" w:hAnsi="宋体"/>
          <w:sz w:val="24"/>
          <w:szCs w:val="24"/>
        </w:rPr>
        <w:t>，</w:t>
      </w:r>
      <w:r w:rsidRPr="001A4179">
        <w:rPr>
          <w:rFonts w:ascii="宋体" w:eastAsia="宋体" w:hAnsi="宋体"/>
          <w:sz w:val="24"/>
          <w:szCs w:val="24"/>
        </w:rPr>
        <w:t>单击选择其中的一种即可</w:t>
      </w:r>
      <w:r w:rsidR="00555721">
        <w:rPr>
          <w:rFonts w:ascii="宋体" w:eastAsia="宋体" w:hAnsi="宋体"/>
          <w:sz w:val="24"/>
          <w:szCs w:val="24"/>
        </w:rPr>
        <w:t>，</w:t>
      </w:r>
      <w:r w:rsidRPr="001A4179">
        <w:rPr>
          <w:rFonts w:ascii="宋体" w:eastAsia="宋体" w:hAnsi="宋体"/>
          <w:sz w:val="24"/>
          <w:szCs w:val="24"/>
        </w:rPr>
        <w:t>如</w:t>
      </w:r>
      <w:ins w:id="2338" w:author="瑞明 唐" w:date="2019-04-18T11:26:00Z">
        <w:r w:rsidR="008D1FE7">
          <w:rPr>
            <w:rFonts w:ascii="宋体" w:eastAsia="宋体" w:hAnsi="宋体"/>
            <w:sz w:val="24"/>
            <w:szCs w:val="24"/>
          </w:rPr>
          <w:fldChar w:fldCharType="begin"/>
        </w:r>
        <w:r w:rsidR="008D1FE7">
          <w:rPr>
            <w:rFonts w:ascii="宋体" w:eastAsia="宋体" w:hAnsi="宋体"/>
            <w:sz w:val="24"/>
            <w:szCs w:val="24"/>
          </w:rPr>
          <w:instrText xml:space="preserve"> REF _Ref6479188 \h </w:instrText>
        </w:r>
      </w:ins>
      <w:r w:rsidR="008D1FE7">
        <w:rPr>
          <w:rFonts w:ascii="宋体" w:eastAsia="宋体" w:hAnsi="宋体"/>
          <w:sz w:val="24"/>
          <w:szCs w:val="24"/>
        </w:rPr>
      </w:r>
      <w:r w:rsidR="008D1FE7">
        <w:rPr>
          <w:rFonts w:ascii="宋体" w:eastAsia="宋体" w:hAnsi="宋体"/>
          <w:sz w:val="24"/>
          <w:szCs w:val="24"/>
        </w:rPr>
        <w:fldChar w:fldCharType="separate"/>
      </w:r>
      <w:ins w:id="2339" w:author="瑞明 唐" w:date="2019-04-18T11:26:00Z">
        <w:r w:rsidR="008D1FE7">
          <w:t xml:space="preserve">图4 - </w:t>
        </w:r>
        <w:r w:rsidR="008D1FE7">
          <w:rPr>
            <w:noProof/>
          </w:rPr>
          <w:t>142</w:t>
        </w:r>
        <w:r w:rsidR="008D1FE7">
          <w:rPr>
            <w:rFonts w:hint="eastAsia"/>
          </w:rPr>
          <w:t>文字环绕方式</w:t>
        </w:r>
        <w:r w:rsidR="008D1FE7">
          <w:rPr>
            <w:rFonts w:ascii="宋体" w:eastAsia="宋体" w:hAnsi="宋体"/>
            <w:sz w:val="24"/>
            <w:szCs w:val="24"/>
          </w:rPr>
          <w:fldChar w:fldCharType="end"/>
        </w:r>
      </w:ins>
      <w:del w:id="2340" w:author="瑞明 唐" w:date="2019-04-18T11:26:00Z">
        <w:r w:rsidRPr="001A4179" w:rsidDel="008D1FE7">
          <w:rPr>
            <w:rFonts w:ascii="宋体" w:eastAsia="宋体" w:hAnsi="宋体"/>
            <w:sz w:val="24"/>
            <w:szCs w:val="24"/>
          </w:rPr>
          <w:delText>图4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w:delText>
        </w:r>
        <w:r w:rsidR="00E32549" w:rsidDel="008D1FE7">
          <w:rPr>
            <w:rFonts w:ascii="宋体" w:eastAsia="宋体" w:hAnsi="宋体"/>
            <w:sz w:val="24"/>
            <w:szCs w:val="24"/>
          </w:rPr>
          <w:delText>31</w:delText>
        </w:r>
      </w:del>
      <w:r w:rsidRPr="001A4179">
        <w:rPr>
          <w:rFonts w:ascii="宋体" w:eastAsia="宋体" w:hAnsi="宋体" w:hint="eastAsia"/>
          <w:sz w:val="24"/>
          <w:szCs w:val="24"/>
        </w:rPr>
        <w:t>所示。如果不满意</w:t>
      </w:r>
      <w:r w:rsidR="00555721">
        <w:rPr>
          <w:rFonts w:ascii="宋体" w:eastAsia="宋体" w:hAnsi="宋体" w:hint="eastAsia"/>
          <w:sz w:val="24"/>
          <w:szCs w:val="24"/>
        </w:rPr>
        <w:t>，</w:t>
      </w:r>
      <w:r w:rsidRPr="001A4179">
        <w:rPr>
          <w:rFonts w:ascii="宋体" w:eastAsia="宋体" w:hAnsi="宋体" w:hint="eastAsia"/>
          <w:sz w:val="24"/>
          <w:szCs w:val="24"/>
        </w:rPr>
        <w:t>还可以单击“其他布局选项”进行调整。</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32549" w14:paraId="3CA10B3F" w14:textId="77777777" w:rsidTr="001A4179">
        <w:tc>
          <w:tcPr>
            <w:tcW w:w="8528" w:type="dxa"/>
          </w:tcPr>
          <w:p w14:paraId="6E769F35" w14:textId="77777777" w:rsidR="008D1FE7" w:rsidRDefault="00E32549">
            <w:pPr>
              <w:pStyle w:val="a6"/>
              <w:keepNext/>
              <w:ind w:firstLineChars="0" w:firstLine="0"/>
              <w:jc w:val="center"/>
              <w:rPr>
                <w:ins w:id="2341" w:author="瑞明 唐" w:date="2019-04-18T11:23:00Z"/>
              </w:rPr>
            </w:pPr>
            <w:r>
              <w:rPr>
                <w:rFonts w:ascii="宋体" w:eastAsia="宋体" w:hAnsi="宋体"/>
                <w:noProof/>
                <w:sz w:val="24"/>
                <w:szCs w:val="24"/>
              </w:rPr>
              <w:drawing>
                <wp:inline distT="0" distB="0" distL="0" distR="0" wp14:anchorId="65645EFE" wp14:editId="5C4E6F69">
                  <wp:extent cx="4791883" cy="506975"/>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4-130.png"/>
                          <pic:cNvPicPr/>
                        </pic:nvPicPr>
                        <pic:blipFill>
                          <a:blip r:embed="rId164">
                            <a:extLst>
                              <a:ext uri="{28A0092B-C50C-407E-A947-70E740481C1C}">
                                <a14:useLocalDpi xmlns:a14="http://schemas.microsoft.com/office/drawing/2010/main" val="0"/>
                              </a:ext>
                            </a:extLst>
                          </a:blip>
                          <a:stretch>
                            <a:fillRect/>
                          </a:stretch>
                        </pic:blipFill>
                        <pic:spPr>
                          <a:xfrm>
                            <a:off x="0" y="0"/>
                            <a:ext cx="4933787" cy="521988"/>
                          </a:xfrm>
                          <a:prstGeom prst="rect">
                            <a:avLst/>
                          </a:prstGeom>
                        </pic:spPr>
                      </pic:pic>
                    </a:graphicData>
                  </a:graphic>
                </wp:inline>
              </w:drawing>
            </w:r>
          </w:p>
          <w:p w14:paraId="3E981B9F" w14:textId="67725BFF" w:rsidR="00E32549" w:rsidDel="008D1FE7" w:rsidRDefault="008D1FE7">
            <w:pPr>
              <w:pStyle w:val="a9"/>
              <w:jc w:val="center"/>
              <w:rPr>
                <w:del w:id="2342" w:author="瑞明 唐" w:date="2019-04-18T11:23:00Z"/>
              </w:rPr>
              <w:pPrChange w:id="2343" w:author="瑞明 唐" w:date="2019-04-18T11:23:00Z">
                <w:pPr>
                  <w:pStyle w:val="a6"/>
                  <w:keepNext/>
                  <w:ind w:firstLineChars="0" w:firstLine="0"/>
                  <w:jc w:val="center"/>
                </w:pPr>
              </w:pPrChange>
            </w:pPr>
            <w:bookmarkStart w:id="2344" w:name="_Ref6479030"/>
            <w:ins w:id="2345" w:author="瑞明 唐" w:date="2019-04-18T11:23:00Z">
              <w:r>
                <w:t>图</w:t>
              </w:r>
              <w:r>
                <w:t xml:space="preserve">4 - </w:t>
              </w:r>
              <w:r>
                <w:fldChar w:fldCharType="begin"/>
              </w:r>
              <w:r>
                <w:instrText xml:space="preserve"> SEQ </w:instrText>
              </w:r>
              <w:r>
                <w:instrText>图</w:instrText>
              </w:r>
              <w:r>
                <w:instrText xml:space="preserve">4_- \* ARABIC </w:instrText>
              </w:r>
            </w:ins>
            <w:r>
              <w:fldChar w:fldCharType="separate"/>
            </w:r>
            <w:ins w:id="2346" w:author="瑞明 唐" w:date="2019-04-21T10:07:00Z">
              <w:r w:rsidR="00C93B02">
                <w:rPr>
                  <w:noProof/>
                </w:rPr>
                <w:t>141</w:t>
              </w:r>
            </w:ins>
            <w:ins w:id="2347" w:author="瑞明 唐" w:date="2019-04-18T11:23:00Z">
              <w:r>
                <w:fldChar w:fldCharType="end"/>
              </w:r>
              <w:r>
                <w:rPr>
                  <w:rFonts w:hint="eastAsia"/>
                </w:rPr>
                <w:t>格式选项卡</w:t>
              </w:r>
            </w:ins>
            <w:bookmarkEnd w:id="2344"/>
          </w:p>
          <w:p w14:paraId="5D1D004A" w14:textId="4A555FDC" w:rsidR="00E32549" w:rsidRDefault="00E32549">
            <w:pPr>
              <w:pStyle w:val="a9"/>
              <w:jc w:val="center"/>
              <w:rPr>
                <w:rFonts w:ascii="宋体" w:eastAsia="宋体" w:hAnsi="宋体"/>
                <w:sz w:val="24"/>
                <w:szCs w:val="24"/>
              </w:rPr>
            </w:pPr>
            <w:del w:id="2348" w:author="瑞明 唐" w:date="2019-04-18T11:23: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49" w:author="瑞明 唐" w:date="2019-04-16T16:15:00Z">
              <w:r w:rsidR="00BB747F" w:rsidDel="00C71EF7">
                <w:rPr>
                  <w:noProof/>
                </w:rPr>
                <w:delText>130</w:delText>
              </w:r>
            </w:del>
            <w:del w:id="2350" w:author="瑞明 唐" w:date="2019-04-18T11:23:00Z">
              <w:r w:rsidDel="008D1FE7">
                <w:fldChar w:fldCharType="end"/>
              </w:r>
              <w:r w:rsidDel="008D1FE7">
                <w:rPr>
                  <w:rFonts w:hint="eastAsia"/>
                </w:rPr>
                <w:delText>格式选项卡</w:delText>
              </w:r>
            </w:del>
          </w:p>
        </w:tc>
      </w:tr>
    </w:tbl>
    <w:p w14:paraId="32AA2E0C" w14:textId="6F70E044" w:rsidR="000B5DB0" w:rsidRPr="001A4179" w:rsidRDefault="000B5DB0" w:rsidP="000B5DB0">
      <w:pPr>
        <w:pStyle w:val="a6"/>
        <w:ind w:firstLine="509"/>
        <w:rPr>
          <w:rFonts w:ascii="宋体" w:eastAsia="宋体" w:hAnsi="宋体"/>
          <w:sz w:val="24"/>
          <w:szCs w:val="24"/>
        </w:rPr>
      </w:pPr>
    </w:p>
    <w:p w14:paraId="45B55C59"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设置图片的排列方式</w:t>
      </w:r>
    </w:p>
    <w:p w14:paraId="59A4A1F0" w14:textId="586FCE8E"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当不止一张图片需要有重点地显示</w:t>
      </w:r>
      <w:r w:rsidR="00555721">
        <w:rPr>
          <w:rFonts w:ascii="宋体" w:eastAsia="宋体" w:hAnsi="宋体" w:hint="eastAsia"/>
          <w:sz w:val="24"/>
          <w:szCs w:val="24"/>
        </w:rPr>
        <w:t>，</w:t>
      </w:r>
      <w:r w:rsidRPr="001A4179">
        <w:rPr>
          <w:rFonts w:ascii="宋体" w:eastAsia="宋体" w:hAnsi="宋体" w:hint="eastAsia"/>
          <w:sz w:val="24"/>
          <w:szCs w:val="24"/>
        </w:rPr>
        <w:t>图片有叠加的时候</w:t>
      </w:r>
      <w:r w:rsidR="00555721">
        <w:rPr>
          <w:rFonts w:ascii="宋体" w:eastAsia="宋体" w:hAnsi="宋体" w:hint="eastAsia"/>
          <w:sz w:val="24"/>
          <w:szCs w:val="24"/>
        </w:rPr>
        <w:t>，</w:t>
      </w:r>
      <w:r w:rsidRPr="001A4179">
        <w:rPr>
          <w:rFonts w:ascii="宋体" w:eastAsia="宋体" w:hAnsi="宋体" w:hint="eastAsia"/>
          <w:sz w:val="24"/>
          <w:szCs w:val="24"/>
        </w:rPr>
        <w:t>就需要设置图片叠加的秩序</w:t>
      </w:r>
      <w:r w:rsidR="00555721">
        <w:rPr>
          <w:rFonts w:ascii="宋体" w:eastAsia="宋体" w:hAnsi="宋体" w:hint="eastAsia"/>
          <w:sz w:val="24"/>
          <w:szCs w:val="24"/>
        </w:rPr>
        <w:t>，</w:t>
      </w:r>
      <w:r w:rsidRPr="001A4179">
        <w:rPr>
          <w:rFonts w:ascii="宋体" w:eastAsia="宋体" w:hAnsi="宋体" w:hint="eastAsia"/>
          <w:sz w:val="24"/>
          <w:szCs w:val="24"/>
        </w:rPr>
        <w:t>即设置图片排列顺序。</w:t>
      </w:r>
    </w:p>
    <w:p w14:paraId="1BE56BB3" w14:textId="241062E5" w:rsidR="000B5DB0"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可以看见“上移一层”和“下移一层”</w:t>
      </w:r>
      <w:r w:rsidR="00E64369" w:rsidRPr="001A4179">
        <w:rPr>
          <w:rFonts w:ascii="宋体" w:eastAsia="宋体" w:hAnsi="宋体" w:hint="eastAsia"/>
          <w:sz w:val="24"/>
          <w:szCs w:val="24"/>
        </w:rPr>
        <w:t>的按钮</w:t>
      </w:r>
      <w:r w:rsidR="00555721">
        <w:rPr>
          <w:rFonts w:ascii="宋体" w:eastAsia="宋体" w:hAnsi="宋体" w:hint="eastAsia"/>
          <w:sz w:val="24"/>
          <w:szCs w:val="24"/>
        </w:rPr>
        <w:t>，</w:t>
      </w:r>
      <w:r w:rsidR="00E64369" w:rsidRPr="001A4179">
        <w:rPr>
          <w:rFonts w:ascii="宋体" w:eastAsia="宋体" w:hAnsi="宋体" w:hint="eastAsia"/>
          <w:sz w:val="24"/>
          <w:szCs w:val="24"/>
        </w:rPr>
        <w:t>单击这两个按钮即可调整图片排列顺序</w:t>
      </w:r>
      <w:r w:rsidR="00555721">
        <w:rPr>
          <w:rFonts w:ascii="宋体" w:eastAsia="宋体" w:hAnsi="宋体" w:hint="eastAsia"/>
          <w:sz w:val="24"/>
          <w:szCs w:val="24"/>
        </w:rPr>
        <w:t>，</w:t>
      </w:r>
      <w:r w:rsidR="00E64369" w:rsidRPr="001A4179">
        <w:rPr>
          <w:rFonts w:ascii="宋体" w:eastAsia="宋体" w:hAnsi="宋体" w:hint="eastAsia"/>
          <w:sz w:val="24"/>
          <w:szCs w:val="24"/>
        </w:rPr>
        <w:t>如</w:t>
      </w:r>
      <w:ins w:id="2351" w:author="瑞明 唐" w:date="2019-04-18T11:26: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_Ref6479223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352" w:author="瑞明 唐" w:date="2019-04-18T11:26:00Z">
        <w:r w:rsidR="008D1FE7">
          <w:t xml:space="preserve">图4 - </w:t>
        </w:r>
        <w:r w:rsidR="008D1FE7">
          <w:rPr>
            <w:noProof/>
          </w:rPr>
          <w:t>143</w:t>
        </w:r>
        <w:r w:rsidR="008D1FE7">
          <w:rPr>
            <w:rFonts w:hint="eastAsia"/>
          </w:rPr>
          <w:t>图形排列方式</w:t>
        </w:r>
        <w:r w:rsidR="008D1FE7">
          <w:rPr>
            <w:rFonts w:ascii="宋体" w:eastAsia="宋体" w:hAnsi="宋体"/>
            <w:sz w:val="24"/>
            <w:szCs w:val="24"/>
          </w:rPr>
          <w:fldChar w:fldCharType="end"/>
        </w:r>
      </w:ins>
      <w:del w:id="2353" w:author="瑞明 唐" w:date="2019-04-18T11:26:00Z">
        <w:r w:rsidR="00E64369" w:rsidRPr="001A4179" w:rsidDel="008D1FE7">
          <w:rPr>
            <w:rFonts w:ascii="宋体" w:eastAsia="宋体" w:hAnsi="宋体" w:hint="eastAsia"/>
            <w:sz w:val="24"/>
            <w:szCs w:val="24"/>
          </w:rPr>
          <w:delText>图</w:delText>
        </w:r>
        <w:r w:rsidR="00E64369"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00E64369" w:rsidRPr="001A4179" w:rsidDel="008D1FE7">
          <w:rPr>
            <w:rFonts w:ascii="宋体" w:eastAsia="宋体" w:hAnsi="宋体"/>
            <w:sz w:val="24"/>
            <w:szCs w:val="24"/>
          </w:rPr>
          <w:delText>13</w:delText>
        </w:r>
        <w:r w:rsidR="00E32549" w:rsidDel="008D1FE7">
          <w:rPr>
            <w:rFonts w:ascii="宋体" w:eastAsia="宋体" w:hAnsi="宋体"/>
            <w:sz w:val="24"/>
            <w:szCs w:val="24"/>
          </w:rPr>
          <w:delText>2</w:delText>
        </w:r>
      </w:del>
      <w:r w:rsidR="00E64369" w:rsidRPr="001A4179">
        <w:rPr>
          <w:rFonts w:ascii="宋体" w:eastAsia="宋体" w:hAnsi="宋体" w:hint="eastAsia"/>
          <w:sz w:val="24"/>
          <w:szCs w:val="24"/>
        </w:rPr>
        <w:t>所示。这两个按钮的扩展功能还有至于顶层</w:t>
      </w:r>
      <w:r w:rsidR="00555721">
        <w:rPr>
          <w:rFonts w:ascii="宋体" w:eastAsia="宋体" w:hAnsi="宋体" w:hint="eastAsia"/>
          <w:sz w:val="24"/>
          <w:szCs w:val="24"/>
        </w:rPr>
        <w:t>，</w:t>
      </w:r>
      <w:r w:rsidR="00E64369" w:rsidRPr="001A4179">
        <w:rPr>
          <w:rFonts w:ascii="宋体" w:eastAsia="宋体" w:hAnsi="宋体" w:hint="eastAsia"/>
          <w:sz w:val="24"/>
          <w:szCs w:val="24"/>
        </w:rPr>
        <w:t>浮于文字上方</w:t>
      </w:r>
      <w:r w:rsidR="00555721">
        <w:rPr>
          <w:rFonts w:ascii="宋体" w:eastAsia="宋体" w:hAnsi="宋体" w:hint="eastAsia"/>
          <w:sz w:val="24"/>
          <w:szCs w:val="24"/>
        </w:rPr>
        <w:t>，</w:t>
      </w:r>
      <w:r w:rsidR="00E64369" w:rsidRPr="001A4179">
        <w:rPr>
          <w:rFonts w:ascii="宋体" w:eastAsia="宋体" w:hAnsi="宋体" w:hint="eastAsia"/>
          <w:sz w:val="24"/>
          <w:szCs w:val="24"/>
        </w:rPr>
        <w:t>浮于文字下方等。</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E32549" w14:paraId="4DFD500F" w14:textId="77777777" w:rsidTr="001A4179">
        <w:tc>
          <w:tcPr>
            <w:tcW w:w="2842" w:type="dxa"/>
          </w:tcPr>
          <w:p w14:paraId="64285B12" w14:textId="77777777" w:rsidR="008D1FE7" w:rsidRDefault="00E32549">
            <w:pPr>
              <w:keepNext/>
              <w:jc w:val="center"/>
              <w:rPr>
                <w:ins w:id="2354" w:author="瑞明 唐" w:date="2019-04-18T11:25:00Z"/>
              </w:rPr>
            </w:pPr>
            <w:r>
              <w:rPr>
                <w:rFonts w:ascii="宋体" w:eastAsia="宋体" w:hAnsi="宋体" w:hint="eastAsia"/>
                <w:noProof/>
                <w:sz w:val="24"/>
                <w:szCs w:val="24"/>
              </w:rPr>
              <w:drawing>
                <wp:inline distT="0" distB="0" distL="0" distR="0" wp14:anchorId="6AB244FE" wp14:editId="26825DB8">
                  <wp:extent cx="895136" cy="1773167"/>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4-131.png"/>
                          <pic:cNvPicPr/>
                        </pic:nvPicPr>
                        <pic:blipFill>
                          <a:blip r:embed="rId165">
                            <a:extLst>
                              <a:ext uri="{28A0092B-C50C-407E-A947-70E740481C1C}">
                                <a14:useLocalDpi xmlns:a14="http://schemas.microsoft.com/office/drawing/2010/main" val="0"/>
                              </a:ext>
                            </a:extLst>
                          </a:blip>
                          <a:stretch>
                            <a:fillRect/>
                          </a:stretch>
                        </pic:blipFill>
                        <pic:spPr>
                          <a:xfrm>
                            <a:off x="0" y="0"/>
                            <a:ext cx="901484" cy="1785742"/>
                          </a:xfrm>
                          <a:prstGeom prst="rect">
                            <a:avLst/>
                          </a:prstGeom>
                        </pic:spPr>
                      </pic:pic>
                    </a:graphicData>
                  </a:graphic>
                </wp:inline>
              </w:drawing>
            </w:r>
          </w:p>
          <w:p w14:paraId="427AF284" w14:textId="6C57D393" w:rsidR="00E32549" w:rsidDel="008D1FE7" w:rsidRDefault="008D1FE7">
            <w:pPr>
              <w:pStyle w:val="a9"/>
              <w:jc w:val="center"/>
              <w:rPr>
                <w:del w:id="2355" w:author="瑞明 唐" w:date="2019-04-18T11:25:00Z"/>
              </w:rPr>
              <w:pPrChange w:id="2356" w:author="瑞明 唐" w:date="2019-04-18T11:25:00Z">
                <w:pPr>
                  <w:keepNext/>
                  <w:jc w:val="center"/>
                </w:pPr>
              </w:pPrChange>
            </w:pPr>
            <w:bookmarkStart w:id="2357" w:name="_Ref6479188"/>
            <w:ins w:id="2358" w:author="瑞明 唐" w:date="2019-04-18T11:25:00Z">
              <w:r>
                <w:t>图</w:t>
              </w:r>
              <w:r>
                <w:t xml:space="preserve">4 - </w:t>
              </w:r>
              <w:r>
                <w:fldChar w:fldCharType="begin"/>
              </w:r>
              <w:r>
                <w:instrText xml:space="preserve"> SEQ </w:instrText>
              </w:r>
              <w:r>
                <w:instrText>图</w:instrText>
              </w:r>
              <w:r>
                <w:instrText xml:space="preserve">4_- \* ARABIC </w:instrText>
              </w:r>
            </w:ins>
            <w:r>
              <w:fldChar w:fldCharType="separate"/>
            </w:r>
            <w:ins w:id="2359" w:author="瑞明 唐" w:date="2019-04-21T10:07:00Z">
              <w:r w:rsidR="00C93B02">
                <w:rPr>
                  <w:noProof/>
                </w:rPr>
                <w:t>142</w:t>
              </w:r>
            </w:ins>
            <w:ins w:id="2360" w:author="瑞明 唐" w:date="2019-04-18T11:25:00Z">
              <w:r>
                <w:fldChar w:fldCharType="end"/>
              </w:r>
              <w:r>
                <w:rPr>
                  <w:rFonts w:hint="eastAsia"/>
                </w:rPr>
                <w:t>文字环绕方式</w:t>
              </w:r>
            </w:ins>
            <w:bookmarkEnd w:id="2357"/>
          </w:p>
          <w:p w14:paraId="5E4EB51D" w14:textId="3C155C72" w:rsidR="00E32549" w:rsidRDefault="00E32549">
            <w:pPr>
              <w:pStyle w:val="a9"/>
              <w:jc w:val="center"/>
              <w:rPr>
                <w:rFonts w:ascii="宋体" w:eastAsia="宋体" w:hAnsi="宋体"/>
                <w:sz w:val="24"/>
                <w:szCs w:val="24"/>
              </w:rPr>
            </w:pPr>
            <w:del w:id="2361" w:author="瑞明 唐" w:date="2019-04-18T11:25: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62" w:author="瑞明 唐" w:date="2019-04-16T16:15:00Z">
              <w:r w:rsidR="00BB747F" w:rsidDel="00C71EF7">
                <w:rPr>
                  <w:noProof/>
                </w:rPr>
                <w:delText>131</w:delText>
              </w:r>
            </w:del>
            <w:del w:id="2363" w:author="瑞明 唐" w:date="2019-04-18T11:25:00Z">
              <w:r w:rsidDel="008D1FE7">
                <w:fldChar w:fldCharType="end"/>
              </w:r>
              <w:r w:rsidDel="008D1FE7">
                <w:rPr>
                  <w:rFonts w:hint="eastAsia"/>
                </w:rPr>
                <w:delText>文字环绕方式</w:delText>
              </w:r>
            </w:del>
          </w:p>
        </w:tc>
        <w:tc>
          <w:tcPr>
            <w:tcW w:w="2843" w:type="dxa"/>
          </w:tcPr>
          <w:p w14:paraId="0D6A3400" w14:textId="77777777" w:rsidR="008D1FE7" w:rsidRDefault="00E32549">
            <w:pPr>
              <w:keepNext/>
              <w:jc w:val="center"/>
              <w:rPr>
                <w:ins w:id="2364" w:author="瑞明 唐" w:date="2019-04-18T11:25:00Z"/>
              </w:rPr>
            </w:pPr>
            <w:r>
              <w:rPr>
                <w:rFonts w:ascii="宋体" w:eastAsia="宋体" w:hAnsi="宋体" w:hint="eastAsia"/>
                <w:noProof/>
                <w:sz w:val="24"/>
                <w:szCs w:val="24"/>
              </w:rPr>
              <w:drawing>
                <wp:inline distT="0" distB="0" distL="0" distR="0" wp14:anchorId="66812644" wp14:editId="4A9CBF90">
                  <wp:extent cx="1127220" cy="814104"/>
                  <wp:effectExtent l="0" t="0" r="0" b="508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4-132.png"/>
                          <pic:cNvPicPr/>
                        </pic:nvPicPr>
                        <pic:blipFill>
                          <a:blip r:embed="rId166">
                            <a:extLst>
                              <a:ext uri="{28A0092B-C50C-407E-A947-70E740481C1C}">
                                <a14:useLocalDpi xmlns:a14="http://schemas.microsoft.com/office/drawing/2010/main" val="0"/>
                              </a:ext>
                            </a:extLst>
                          </a:blip>
                          <a:stretch>
                            <a:fillRect/>
                          </a:stretch>
                        </pic:blipFill>
                        <pic:spPr>
                          <a:xfrm>
                            <a:off x="0" y="0"/>
                            <a:ext cx="1140169" cy="823456"/>
                          </a:xfrm>
                          <a:prstGeom prst="rect">
                            <a:avLst/>
                          </a:prstGeom>
                        </pic:spPr>
                      </pic:pic>
                    </a:graphicData>
                  </a:graphic>
                </wp:inline>
              </w:drawing>
            </w:r>
          </w:p>
          <w:p w14:paraId="6DBF9A3C" w14:textId="1077C580" w:rsidR="00E32549" w:rsidDel="008D1FE7" w:rsidRDefault="008D1FE7">
            <w:pPr>
              <w:pStyle w:val="a9"/>
              <w:jc w:val="center"/>
              <w:rPr>
                <w:del w:id="2365" w:author="瑞明 唐" w:date="2019-04-18T11:25:00Z"/>
              </w:rPr>
              <w:pPrChange w:id="2366" w:author="瑞明 唐" w:date="2019-04-18T11:25:00Z">
                <w:pPr>
                  <w:keepNext/>
                  <w:jc w:val="center"/>
                </w:pPr>
              </w:pPrChange>
            </w:pPr>
            <w:bookmarkStart w:id="2367" w:name="_Ref6479223"/>
            <w:ins w:id="2368" w:author="瑞明 唐" w:date="2019-04-18T11:25:00Z">
              <w:r>
                <w:t>图</w:t>
              </w:r>
              <w:r>
                <w:t xml:space="preserve">4 - </w:t>
              </w:r>
              <w:r>
                <w:fldChar w:fldCharType="begin"/>
              </w:r>
              <w:r>
                <w:instrText xml:space="preserve"> SEQ </w:instrText>
              </w:r>
              <w:r>
                <w:instrText>图</w:instrText>
              </w:r>
              <w:r>
                <w:instrText xml:space="preserve">4_- \* ARABIC </w:instrText>
              </w:r>
            </w:ins>
            <w:r>
              <w:fldChar w:fldCharType="separate"/>
            </w:r>
            <w:ins w:id="2369" w:author="瑞明 唐" w:date="2019-04-21T10:07:00Z">
              <w:r w:rsidR="00C93B02">
                <w:rPr>
                  <w:noProof/>
                </w:rPr>
                <w:t>143</w:t>
              </w:r>
            </w:ins>
            <w:ins w:id="2370" w:author="瑞明 唐" w:date="2019-04-18T11:25:00Z">
              <w:r>
                <w:fldChar w:fldCharType="end"/>
              </w:r>
              <w:r>
                <w:rPr>
                  <w:rFonts w:hint="eastAsia"/>
                </w:rPr>
                <w:t>图形排列方式</w:t>
              </w:r>
            </w:ins>
            <w:bookmarkEnd w:id="2367"/>
          </w:p>
          <w:p w14:paraId="0C86F015" w14:textId="5D8C950D" w:rsidR="00E32549" w:rsidRDefault="00E32549">
            <w:pPr>
              <w:pStyle w:val="a9"/>
              <w:jc w:val="center"/>
              <w:rPr>
                <w:rFonts w:ascii="宋体" w:eastAsia="宋体" w:hAnsi="宋体"/>
                <w:sz w:val="24"/>
                <w:szCs w:val="24"/>
              </w:rPr>
            </w:pPr>
            <w:del w:id="2371" w:author="瑞明 唐" w:date="2019-04-18T11:25: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72" w:author="瑞明 唐" w:date="2019-04-16T16:15:00Z">
              <w:r w:rsidR="00BB747F" w:rsidDel="00C71EF7">
                <w:rPr>
                  <w:noProof/>
                </w:rPr>
                <w:delText>132</w:delText>
              </w:r>
            </w:del>
            <w:del w:id="2373" w:author="瑞明 唐" w:date="2019-04-18T11:25:00Z">
              <w:r w:rsidDel="008D1FE7">
                <w:fldChar w:fldCharType="end"/>
              </w:r>
              <w:r w:rsidDel="008D1FE7">
                <w:rPr>
                  <w:rFonts w:hint="eastAsia"/>
                </w:rPr>
                <w:delText>图形排列方式</w:delText>
              </w:r>
            </w:del>
          </w:p>
        </w:tc>
        <w:tc>
          <w:tcPr>
            <w:tcW w:w="2843" w:type="dxa"/>
          </w:tcPr>
          <w:p w14:paraId="39388617" w14:textId="77777777" w:rsidR="008D1FE7" w:rsidRDefault="00E32549">
            <w:pPr>
              <w:keepNext/>
              <w:jc w:val="center"/>
              <w:rPr>
                <w:ins w:id="2374" w:author="瑞明 唐" w:date="2019-04-18T11:25:00Z"/>
              </w:rPr>
            </w:pPr>
            <w:r>
              <w:rPr>
                <w:rFonts w:ascii="宋体" w:eastAsia="宋体" w:hAnsi="宋体" w:hint="eastAsia"/>
                <w:noProof/>
                <w:sz w:val="24"/>
                <w:szCs w:val="24"/>
              </w:rPr>
              <w:drawing>
                <wp:inline distT="0" distB="0" distL="0" distR="0" wp14:anchorId="0F2DDEB3" wp14:editId="2FAA95AC">
                  <wp:extent cx="844093" cy="1741498"/>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4-133.png"/>
                          <pic:cNvPicPr/>
                        </pic:nvPicPr>
                        <pic:blipFill>
                          <a:blip r:embed="rId167">
                            <a:extLst>
                              <a:ext uri="{28A0092B-C50C-407E-A947-70E740481C1C}">
                                <a14:useLocalDpi xmlns:a14="http://schemas.microsoft.com/office/drawing/2010/main" val="0"/>
                              </a:ext>
                            </a:extLst>
                          </a:blip>
                          <a:stretch>
                            <a:fillRect/>
                          </a:stretch>
                        </pic:blipFill>
                        <pic:spPr>
                          <a:xfrm>
                            <a:off x="0" y="0"/>
                            <a:ext cx="858676" cy="1771585"/>
                          </a:xfrm>
                          <a:prstGeom prst="rect">
                            <a:avLst/>
                          </a:prstGeom>
                        </pic:spPr>
                      </pic:pic>
                    </a:graphicData>
                  </a:graphic>
                </wp:inline>
              </w:drawing>
            </w:r>
          </w:p>
          <w:p w14:paraId="6CF36E23" w14:textId="3C32B639" w:rsidR="00613B98" w:rsidDel="008D1FE7" w:rsidRDefault="008D1FE7">
            <w:pPr>
              <w:pStyle w:val="a9"/>
              <w:jc w:val="center"/>
              <w:rPr>
                <w:del w:id="2375" w:author="瑞明 唐" w:date="2019-04-18T11:25:00Z"/>
              </w:rPr>
              <w:pPrChange w:id="2376" w:author="瑞明 唐" w:date="2019-04-18T11:25:00Z">
                <w:pPr>
                  <w:keepNext/>
                  <w:jc w:val="center"/>
                </w:pPr>
              </w:pPrChange>
            </w:pPr>
            <w:bookmarkStart w:id="2377" w:name="_Ref6479263"/>
            <w:ins w:id="2378" w:author="瑞明 唐" w:date="2019-04-18T11:25:00Z">
              <w:r>
                <w:t>图</w:t>
              </w:r>
              <w:r>
                <w:t xml:space="preserve">4 - </w:t>
              </w:r>
              <w:r>
                <w:fldChar w:fldCharType="begin"/>
              </w:r>
              <w:r>
                <w:instrText xml:space="preserve"> SEQ </w:instrText>
              </w:r>
              <w:r>
                <w:instrText>图</w:instrText>
              </w:r>
              <w:r>
                <w:instrText xml:space="preserve">4_- \* ARABIC </w:instrText>
              </w:r>
            </w:ins>
            <w:r>
              <w:fldChar w:fldCharType="separate"/>
            </w:r>
            <w:ins w:id="2379" w:author="瑞明 唐" w:date="2019-04-21T10:07:00Z">
              <w:r w:rsidR="00C93B02">
                <w:rPr>
                  <w:noProof/>
                </w:rPr>
                <w:t>144</w:t>
              </w:r>
            </w:ins>
            <w:ins w:id="2380" w:author="瑞明 唐" w:date="2019-04-18T11:25:00Z">
              <w:r>
                <w:fldChar w:fldCharType="end"/>
              </w:r>
              <w:r>
                <w:rPr>
                  <w:rFonts w:hint="eastAsia"/>
                </w:rPr>
                <w:t>文字位置</w:t>
              </w:r>
            </w:ins>
            <w:bookmarkEnd w:id="2377"/>
          </w:p>
          <w:p w14:paraId="2FB5013D" w14:textId="19BA6E0C" w:rsidR="00E32549" w:rsidRDefault="00613B98">
            <w:pPr>
              <w:pStyle w:val="a9"/>
              <w:jc w:val="center"/>
              <w:rPr>
                <w:rFonts w:ascii="宋体" w:eastAsia="宋体" w:hAnsi="宋体"/>
                <w:sz w:val="24"/>
                <w:szCs w:val="24"/>
              </w:rPr>
            </w:pPr>
            <w:del w:id="2381" w:author="瑞明 唐" w:date="2019-04-18T11:25: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82" w:author="瑞明 唐" w:date="2019-04-16T16:15:00Z">
              <w:r w:rsidR="00BB747F" w:rsidDel="00C71EF7">
                <w:rPr>
                  <w:noProof/>
                </w:rPr>
                <w:delText>133</w:delText>
              </w:r>
            </w:del>
            <w:del w:id="2383" w:author="瑞明 唐" w:date="2019-04-18T11:25:00Z">
              <w:r w:rsidDel="008D1FE7">
                <w:fldChar w:fldCharType="end"/>
              </w:r>
              <w:r w:rsidDel="008D1FE7">
                <w:rPr>
                  <w:rFonts w:hint="eastAsia"/>
                </w:rPr>
                <w:delText>文字位置</w:delText>
              </w:r>
            </w:del>
          </w:p>
        </w:tc>
      </w:tr>
    </w:tbl>
    <w:p w14:paraId="5D8AC363" w14:textId="77777777" w:rsidR="00E32549" w:rsidRPr="001A4179" w:rsidRDefault="00E32549" w:rsidP="001A4179">
      <w:pPr>
        <w:rPr>
          <w:rFonts w:ascii="宋体" w:eastAsia="宋体" w:hAnsi="宋体"/>
          <w:sz w:val="24"/>
          <w:szCs w:val="24"/>
        </w:rPr>
      </w:pPr>
    </w:p>
    <w:p w14:paraId="4B618100"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设置图片在文档中的</w:t>
      </w:r>
      <w:r w:rsidR="00E64369" w:rsidRPr="001A4179">
        <w:rPr>
          <w:rFonts w:ascii="宋体" w:eastAsia="宋体" w:hAnsi="宋体" w:hint="eastAsia"/>
          <w:sz w:val="24"/>
          <w:szCs w:val="24"/>
        </w:rPr>
        <w:t>位置</w:t>
      </w:r>
    </w:p>
    <w:p w14:paraId="769EC812" w14:textId="2ADD5BE2"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设置图片在文档的位置</w:t>
      </w:r>
      <w:r w:rsidR="00555721">
        <w:rPr>
          <w:rFonts w:ascii="宋体" w:eastAsia="宋体" w:hAnsi="宋体" w:hint="eastAsia"/>
          <w:sz w:val="24"/>
          <w:szCs w:val="24"/>
        </w:rPr>
        <w:t>，</w:t>
      </w:r>
      <w:r w:rsidRPr="001A4179">
        <w:rPr>
          <w:rFonts w:ascii="宋体" w:eastAsia="宋体" w:hAnsi="宋体" w:hint="eastAsia"/>
          <w:sz w:val="24"/>
          <w:szCs w:val="24"/>
        </w:rPr>
        <w:t>可以是版面更整齐。</w:t>
      </w:r>
    </w:p>
    <w:p w14:paraId="446E4A08" w14:textId="400545C9"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lastRenderedPageBreak/>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单击“位置”下拉列表</w:t>
      </w:r>
      <w:r w:rsidR="00555721">
        <w:rPr>
          <w:rFonts w:ascii="宋体" w:eastAsia="宋体" w:hAnsi="宋体" w:hint="eastAsia"/>
          <w:sz w:val="24"/>
          <w:szCs w:val="24"/>
        </w:rPr>
        <w:t>，</w:t>
      </w:r>
      <w:r w:rsidRPr="001A4179">
        <w:rPr>
          <w:rFonts w:ascii="宋体" w:eastAsia="宋体" w:hAnsi="宋体" w:hint="eastAsia"/>
          <w:sz w:val="24"/>
          <w:szCs w:val="24"/>
        </w:rPr>
        <w:t>可以看见</w:t>
      </w:r>
      <w:r w:rsidRPr="001A4179">
        <w:rPr>
          <w:rFonts w:ascii="宋体" w:eastAsia="宋体" w:hAnsi="宋体"/>
          <w:sz w:val="24"/>
          <w:szCs w:val="24"/>
        </w:rPr>
        <w:t>10</w:t>
      </w:r>
      <w:r w:rsidRPr="001A4179">
        <w:rPr>
          <w:rFonts w:ascii="宋体" w:eastAsia="宋体" w:hAnsi="宋体" w:hint="eastAsia"/>
          <w:sz w:val="24"/>
          <w:szCs w:val="24"/>
        </w:rPr>
        <w:t>种图片在文档中位置的排列方式</w:t>
      </w:r>
      <w:r w:rsidR="00555721">
        <w:rPr>
          <w:rFonts w:ascii="宋体" w:eastAsia="宋体" w:hAnsi="宋体" w:hint="eastAsia"/>
          <w:sz w:val="24"/>
          <w:szCs w:val="24"/>
        </w:rPr>
        <w:t>，</w:t>
      </w:r>
      <w:r w:rsidRPr="001A4179">
        <w:rPr>
          <w:rFonts w:ascii="宋体" w:eastAsia="宋体" w:hAnsi="宋体" w:hint="eastAsia"/>
          <w:sz w:val="24"/>
          <w:szCs w:val="24"/>
        </w:rPr>
        <w:t>如</w:t>
      </w:r>
      <w:ins w:id="2384" w:author="瑞明 唐" w:date="2019-04-18T11:27: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_Ref6479263 \h</w:instrText>
        </w:r>
        <w:r w:rsidR="008D1FE7">
          <w:rPr>
            <w:rFonts w:ascii="宋体" w:eastAsia="宋体" w:hAnsi="宋体"/>
            <w:sz w:val="24"/>
            <w:szCs w:val="24"/>
          </w:rPr>
          <w:instrText xml:space="preserve"> </w:instrText>
        </w:r>
      </w:ins>
      <w:r w:rsidR="008D1FE7">
        <w:rPr>
          <w:rFonts w:ascii="宋体" w:eastAsia="宋体" w:hAnsi="宋体"/>
          <w:sz w:val="24"/>
          <w:szCs w:val="24"/>
        </w:rPr>
      </w:r>
      <w:r w:rsidR="008D1FE7">
        <w:rPr>
          <w:rFonts w:ascii="宋体" w:eastAsia="宋体" w:hAnsi="宋体"/>
          <w:sz w:val="24"/>
          <w:szCs w:val="24"/>
        </w:rPr>
        <w:fldChar w:fldCharType="separate"/>
      </w:r>
      <w:ins w:id="2385" w:author="瑞明 唐" w:date="2019-04-18T11:27:00Z">
        <w:r w:rsidR="008D1FE7">
          <w:t xml:space="preserve">图4 - </w:t>
        </w:r>
        <w:r w:rsidR="008D1FE7">
          <w:rPr>
            <w:noProof/>
          </w:rPr>
          <w:t>144</w:t>
        </w:r>
        <w:r w:rsidR="008D1FE7">
          <w:rPr>
            <w:rFonts w:hint="eastAsia"/>
          </w:rPr>
          <w:t>文字位置</w:t>
        </w:r>
        <w:r w:rsidR="008D1FE7">
          <w:rPr>
            <w:rFonts w:ascii="宋体" w:eastAsia="宋体" w:hAnsi="宋体"/>
            <w:sz w:val="24"/>
            <w:szCs w:val="24"/>
          </w:rPr>
          <w:fldChar w:fldCharType="end"/>
        </w:r>
      </w:ins>
      <w:del w:id="2386" w:author="瑞明 唐" w:date="2019-04-18T11:27: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13</w:delText>
        </w:r>
        <w:r w:rsidR="00E32549" w:rsidDel="008D1FE7">
          <w:rPr>
            <w:rFonts w:ascii="宋体" w:eastAsia="宋体" w:hAnsi="宋体"/>
            <w:sz w:val="24"/>
            <w:szCs w:val="24"/>
          </w:rPr>
          <w:delText>3</w:delText>
        </w:r>
      </w:del>
      <w:r w:rsidRPr="001A4179">
        <w:rPr>
          <w:rFonts w:ascii="宋体" w:eastAsia="宋体" w:hAnsi="宋体" w:hint="eastAsia"/>
          <w:sz w:val="24"/>
          <w:szCs w:val="24"/>
        </w:rPr>
        <w:t>所示</w:t>
      </w:r>
      <w:r w:rsidR="00555721">
        <w:rPr>
          <w:rFonts w:ascii="宋体" w:eastAsia="宋体" w:hAnsi="宋体" w:hint="eastAsia"/>
          <w:sz w:val="24"/>
          <w:szCs w:val="24"/>
        </w:rPr>
        <w:t>，</w:t>
      </w:r>
      <w:ins w:id="2387" w:author="瑞明 唐" w:date="2019-04-18T11:28:00Z">
        <w:r w:rsidR="009129AE">
          <w:rPr>
            <w:rFonts w:ascii="宋体" w:eastAsia="宋体" w:hAnsi="宋体"/>
            <w:sz w:val="24"/>
            <w:szCs w:val="24"/>
          </w:rPr>
          <w:fldChar w:fldCharType="begin"/>
        </w:r>
        <w:r w:rsidR="009129AE">
          <w:rPr>
            <w:rFonts w:ascii="宋体" w:eastAsia="宋体" w:hAnsi="宋体"/>
            <w:sz w:val="24"/>
            <w:szCs w:val="24"/>
          </w:rPr>
          <w:instrText xml:space="preserve"> </w:instrText>
        </w:r>
        <w:r w:rsidR="009129AE">
          <w:rPr>
            <w:rFonts w:ascii="宋体" w:eastAsia="宋体" w:hAnsi="宋体" w:hint="eastAsia"/>
            <w:sz w:val="24"/>
            <w:szCs w:val="24"/>
          </w:rPr>
          <w:instrText>REF _Ref6479349 \h</w:instrText>
        </w:r>
        <w:r w:rsidR="009129AE">
          <w:rPr>
            <w:rFonts w:ascii="宋体" w:eastAsia="宋体" w:hAnsi="宋体"/>
            <w:sz w:val="24"/>
            <w:szCs w:val="24"/>
          </w:rPr>
          <w:instrText xml:space="preserve"> </w:instrText>
        </w:r>
      </w:ins>
      <w:r w:rsidR="009129AE">
        <w:rPr>
          <w:rFonts w:ascii="宋体" w:eastAsia="宋体" w:hAnsi="宋体"/>
          <w:sz w:val="24"/>
          <w:szCs w:val="24"/>
        </w:rPr>
      </w:r>
      <w:r w:rsidR="009129AE">
        <w:rPr>
          <w:rFonts w:ascii="宋体" w:eastAsia="宋体" w:hAnsi="宋体"/>
          <w:sz w:val="24"/>
          <w:szCs w:val="24"/>
        </w:rPr>
        <w:fldChar w:fldCharType="separate"/>
      </w:r>
      <w:ins w:id="2388" w:author="瑞明 唐" w:date="2019-04-18T11:28:00Z">
        <w:r w:rsidR="009129AE">
          <w:t xml:space="preserve">图4 - </w:t>
        </w:r>
        <w:r w:rsidR="009129AE">
          <w:rPr>
            <w:noProof/>
          </w:rPr>
          <w:t>145</w:t>
        </w:r>
        <w:r w:rsidR="009129AE">
          <w:rPr>
            <w:rFonts w:hint="eastAsia"/>
          </w:rPr>
          <w:t>图片在文字左侧</w:t>
        </w:r>
        <w:r w:rsidR="009129AE">
          <w:rPr>
            <w:rFonts w:ascii="宋体" w:eastAsia="宋体" w:hAnsi="宋体"/>
            <w:sz w:val="24"/>
            <w:szCs w:val="24"/>
          </w:rPr>
          <w:fldChar w:fldCharType="end"/>
        </w:r>
      </w:ins>
      <w:del w:id="2389" w:author="瑞明 唐" w:date="2019-04-18T11:28:00Z">
        <w:r w:rsidRPr="001A4179" w:rsidDel="009129AE">
          <w:rPr>
            <w:rFonts w:ascii="宋体" w:eastAsia="宋体" w:hAnsi="宋体" w:hint="eastAsia"/>
            <w:sz w:val="24"/>
            <w:szCs w:val="24"/>
          </w:rPr>
          <w:delText>图</w:delText>
        </w:r>
        <w:r w:rsidRPr="001A4179" w:rsidDel="009129AE">
          <w:rPr>
            <w:rFonts w:ascii="宋体" w:eastAsia="宋体" w:hAnsi="宋体"/>
            <w:sz w:val="24"/>
            <w:szCs w:val="24"/>
          </w:rPr>
          <w:delText>4</w:delText>
        </w:r>
        <w:r w:rsidR="00D96DA5" w:rsidDel="009129AE">
          <w:rPr>
            <w:rFonts w:ascii="宋体" w:eastAsia="宋体" w:hAnsi="宋体"/>
            <w:sz w:val="24"/>
            <w:szCs w:val="24"/>
          </w:rPr>
          <w:delText>-</w:delText>
        </w:r>
        <w:r w:rsidRPr="001A4179" w:rsidDel="009129AE">
          <w:rPr>
            <w:rFonts w:ascii="宋体" w:eastAsia="宋体" w:hAnsi="宋体"/>
            <w:sz w:val="24"/>
            <w:szCs w:val="24"/>
          </w:rPr>
          <w:delText>13</w:delText>
        </w:r>
        <w:r w:rsidR="00E32549" w:rsidDel="009129AE">
          <w:rPr>
            <w:rFonts w:ascii="宋体" w:eastAsia="宋体" w:hAnsi="宋体"/>
            <w:sz w:val="24"/>
            <w:szCs w:val="24"/>
          </w:rPr>
          <w:delText>4</w:delText>
        </w:r>
      </w:del>
      <w:r w:rsidRPr="001A4179">
        <w:rPr>
          <w:rFonts w:ascii="宋体" w:eastAsia="宋体" w:hAnsi="宋体" w:hint="eastAsia"/>
          <w:sz w:val="24"/>
          <w:szCs w:val="24"/>
        </w:rPr>
        <w:t>是选择将图片排在文字左侧效果。</w:t>
      </w:r>
    </w:p>
    <w:p w14:paraId="561AF989" w14:textId="3CAA4316"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旋转图片</w:t>
      </w:r>
    </w:p>
    <w:p w14:paraId="63E3D46F" w14:textId="64122E89"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图片选中会有一个绿色的旋转轴</w:t>
      </w:r>
      <w:r w:rsidR="00555721">
        <w:rPr>
          <w:rFonts w:ascii="宋体" w:eastAsia="宋体" w:hAnsi="宋体" w:hint="eastAsia"/>
          <w:sz w:val="24"/>
          <w:szCs w:val="24"/>
        </w:rPr>
        <w:t>，</w:t>
      </w:r>
      <w:r w:rsidRPr="001A4179">
        <w:rPr>
          <w:rFonts w:ascii="宋体" w:eastAsia="宋体" w:hAnsi="宋体" w:hint="eastAsia"/>
          <w:sz w:val="24"/>
          <w:szCs w:val="24"/>
        </w:rPr>
        <w:t>按住它可以对图片进行任何角度的旋转</w:t>
      </w:r>
      <w:r w:rsidR="00555721">
        <w:rPr>
          <w:rFonts w:ascii="宋体" w:eastAsia="宋体" w:hAnsi="宋体" w:hint="eastAsia"/>
          <w:sz w:val="24"/>
          <w:szCs w:val="24"/>
        </w:rPr>
        <w:t>，</w:t>
      </w:r>
      <w:r w:rsidRPr="001A4179">
        <w:rPr>
          <w:rFonts w:ascii="宋体" w:eastAsia="宋体" w:hAnsi="宋体" w:hint="eastAsia"/>
          <w:sz w:val="24"/>
          <w:szCs w:val="24"/>
        </w:rPr>
        <w:t>如</w:t>
      </w:r>
      <w:ins w:id="2390" w:author="瑞明 唐" w:date="2019-04-18T11:29:00Z">
        <w:r w:rsidR="009129AE">
          <w:rPr>
            <w:rFonts w:ascii="宋体" w:eastAsia="宋体" w:hAnsi="宋体"/>
            <w:sz w:val="24"/>
            <w:szCs w:val="24"/>
          </w:rPr>
          <w:fldChar w:fldCharType="begin"/>
        </w:r>
        <w:r w:rsidR="009129AE">
          <w:rPr>
            <w:rFonts w:ascii="宋体" w:eastAsia="宋体" w:hAnsi="宋体"/>
            <w:sz w:val="24"/>
            <w:szCs w:val="24"/>
          </w:rPr>
          <w:instrText xml:space="preserve"> </w:instrText>
        </w:r>
        <w:r w:rsidR="009129AE">
          <w:rPr>
            <w:rFonts w:ascii="宋体" w:eastAsia="宋体" w:hAnsi="宋体" w:hint="eastAsia"/>
            <w:sz w:val="24"/>
            <w:szCs w:val="24"/>
          </w:rPr>
          <w:instrText>REF _Ref6479364 \h</w:instrText>
        </w:r>
        <w:r w:rsidR="009129AE">
          <w:rPr>
            <w:rFonts w:ascii="宋体" w:eastAsia="宋体" w:hAnsi="宋体"/>
            <w:sz w:val="24"/>
            <w:szCs w:val="24"/>
          </w:rPr>
          <w:instrText xml:space="preserve"> </w:instrText>
        </w:r>
      </w:ins>
      <w:r w:rsidR="009129AE">
        <w:rPr>
          <w:rFonts w:ascii="宋体" w:eastAsia="宋体" w:hAnsi="宋体"/>
          <w:sz w:val="24"/>
          <w:szCs w:val="24"/>
        </w:rPr>
      </w:r>
      <w:r w:rsidR="009129AE">
        <w:rPr>
          <w:rFonts w:ascii="宋体" w:eastAsia="宋体" w:hAnsi="宋体"/>
          <w:sz w:val="24"/>
          <w:szCs w:val="24"/>
        </w:rPr>
        <w:fldChar w:fldCharType="separate"/>
      </w:r>
      <w:ins w:id="2391" w:author="瑞明 唐" w:date="2019-04-18T11:29:00Z">
        <w:r w:rsidR="009129AE">
          <w:t xml:space="preserve">图4 - </w:t>
        </w:r>
        <w:r w:rsidR="009129AE">
          <w:rPr>
            <w:noProof/>
          </w:rPr>
          <w:t>146</w:t>
        </w:r>
        <w:r w:rsidR="009129AE">
          <w:rPr>
            <w:rFonts w:hint="eastAsia"/>
          </w:rPr>
          <w:t>图片旋转控制点</w:t>
        </w:r>
        <w:r w:rsidR="009129AE">
          <w:rPr>
            <w:rFonts w:ascii="宋体" w:eastAsia="宋体" w:hAnsi="宋体"/>
            <w:sz w:val="24"/>
            <w:szCs w:val="24"/>
          </w:rPr>
          <w:fldChar w:fldCharType="end"/>
        </w:r>
      </w:ins>
      <w:del w:id="2392" w:author="瑞明 唐" w:date="2019-04-18T11:29:00Z">
        <w:r w:rsidRPr="001A4179" w:rsidDel="009129AE">
          <w:rPr>
            <w:rFonts w:ascii="宋体" w:eastAsia="宋体" w:hAnsi="宋体" w:hint="eastAsia"/>
            <w:sz w:val="24"/>
            <w:szCs w:val="24"/>
          </w:rPr>
          <w:delText>图</w:delText>
        </w:r>
        <w:r w:rsidRPr="001A4179" w:rsidDel="009129AE">
          <w:rPr>
            <w:rFonts w:ascii="宋体" w:eastAsia="宋体" w:hAnsi="宋体"/>
            <w:sz w:val="24"/>
            <w:szCs w:val="24"/>
          </w:rPr>
          <w:delText>4</w:delText>
        </w:r>
        <w:r w:rsidR="00D96DA5" w:rsidDel="009129AE">
          <w:rPr>
            <w:rFonts w:ascii="宋体" w:eastAsia="宋体" w:hAnsi="宋体"/>
            <w:sz w:val="24"/>
            <w:szCs w:val="24"/>
          </w:rPr>
          <w:delText>-</w:delText>
        </w:r>
        <w:r w:rsidRPr="001A4179" w:rsidDel="009129AE">
          <w:rPr>
            <w:rFonts w:ascii="宋体" w:eastAsia="宋体" w:hAnsi="宋体"/>
            <w:sz w:val="24"/>
            <w:szCs w:val="24"/>
          </w:rPr>
          <w:delText>13</w:delText>
        </w:r>
        <w:r w:rsidR="00613B98" w:rsidDel="009129AE">
          <w:rPr>
            <w:rFonts w:ascii="宋体" w:eastAsia="宋体" w:hAnsi="宋体"/>
            <w:sz w:val="24"/>
            <w:szCs w:val="24"/>
          </w:rPr>
          <w:delText>5</w:delText>
        </w:r>
      </w:del>
      <w:r w:rsidRPr="001A4179">
        <w:rPr>
          <w:rFonts w:ascii="宋体" w:eastAsia="宋体" w:hAnsi="宋体" w:hint="eastAsia"/>
          <w:sz w:val="24"/>
          <w:szCs w:val="24"/>
        </w:rPr>
        <w:t>所示。</w:t>
      </w:r>
    </w:p>
    <w:p w14:paraId="3A092FAF" w14:textId="531C89FD" w:rsidR="00613B98" w:rsidRPr="00BB747F"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除此之外</w:t>
      </w:r>
      <w:r w:rsidR="00555721">
        <w:rPr>
          <w:rFonts w:ascii="宋体" w:eastAsia="宋体" w:hAnsi="宋体" w:hint="eastAsia"/>
          <w:sz w:val="24"/>
          <w:szCs w:val="24"/>
        </w:rPr>
        <w:t>，</w:t>
      </w:r>
      <w:r w:rsidRPr="001A4179">
        <w:rPr>
          <w:rFonts w:ascii="宋体" w:eastAsia="宋体" w:hAnsi="宋体" w:hint="eastAsia"/>
          <w:sz w:val="24"/>
          <w:szCs w:val="24"/>
        </w:rPr>
        <w:t>在“格式”选项卡下的“排列”功能区中</w:t>
      </w:r>
      <w:r w:rsidR="00555721">
        <w:rPr>
          <w:rFonts w:ascii="宋体" w:eastAsia="宋体" w:hAnsi="宋体" w:hint="eastAsia"/>
          <w:sz w:val="24"/>
          <w:szCs w:val="24"/>
        </w:rPr>
        <w:t>，</w:t>
      </w:r>
      <w:r w:rsidRPr="001A4179">
        <w:rPr>
          <w:rFonts w:ascii="宋体" w:eastAsia="宋体" w:hAnsi="宋体" w:hint="eastAsia"/>
          <w:sz w:val="24"/>
          <w:szCs w:val="24"/>
        </w:rPr>
        <w:t>也有“旋转”选项。</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3722"/>
      </w:tblGrid>
      <w:tr w:rsidR="00613B98" w14:paraId="19C55A1B" w14:textId="77777777" w:rsidTr="001A4179">
        <w:tc>
          <w:tcPr>
            <w:tcW w:w="4264" w:type="dxa"/>
          </w:tcPr>
          <w:p w14:paraId="4F8BAF15" w14:textId="77777777" w:rsidR="009129AE" w:rsidRDefault="00613B98">
            <w:pPr>
              <w:pStyle w:val="a6"/>
              <w:keepNext/>
              <w:ind w:firstLineChars="0" w:firstLine="0"/>
              <w:jc w:val="center"/>
              <w:rPr>
                <w:ins w:id="2393" w:author="瑞明 唐" w:date="2019-04-18T11:27:00Z"/>
              </w:rPr>
            </w:pPr>
            <w:r>
              <w:rPr>
                <w:rFonts w:ascii="宋体" w:eastAsia="宋体" w:hAnsi="宋体"/>
                <w:noProof/>
                <w:sz w:val="24"/>
                <w:szCs w:val="24"/>
              </w:rPr>
              <w:drawing>
                <wp:inline distT="0" distB="0" distL="0" distR="0" wp14:anchorId="50C6A670" wp14:editId="2CE9D82B">
                  <wp:extent cx="2906085" cy="1188853"/>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4-13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8357" cy="1193874"/>
                          </a:xfrm>
                          <a:prstGeom prst="rect">
                            <a:avLst/>
                          </a:prstGeom>
                        </pic:spPr>
                      </pic:pic>
                    </a:graphicData>
                  </a:graphic>
                </wp:inline>
              </w:drawing>
            </w:r>
          </w:p>
          <w:p w14:paraId="7B51BBB3" w14:textId="184090B1" w:rsidR="00613B98" w:rsidDel="009129AE" w:rsidRDefault="009129AE">
            <w:pPr>
              <w:pStyle w:val="a9"/>
              <w:jc w:val="center"/>
              <w:rPr>
                <w:del w:id="2394" w:author="瑞明 唐" w:date="2019-04-18T11:28:00Z"/>
              </w:rPr>
              <w:pPrChange w:id="2395" w:author="瑞明 唐" w:date="2019-04-18T11:28:00Z">
                <w:pPr>
                  <w:pStyle w:val="a6"/>
                  <w:keepNext/>
                  <w:ind w:firstLineChars="0" w:firstLine="0"/>
                  <w:jc w:val="center"/>
                </w:pPr>
              </w:pPrChange>
            </w:pPr>
            <w:bookmarkStart w:id="2396" w:name="_Ref6479349"/>
            <w:ins w:id="2397" w:author="瑞明 唐" w:date="2019-04-18T11:27:00Z">
              <w:r>
                <w:t>图</w:t>
              </w:r>
              <w:r>
                <w:t xml:space="preserve">4 - </w:t>
              </w:r>
              <w:r>
                <w:fldChar w:fldCharType="begin"/>
              </w:r>
              <w:r>
                <w:instrText xml:space="preserve"> SEQ </w:instrText>
              </w:r>
              <w:r>
                <w:instrText>图</w:instrText>
              </w:r>
              <w:r>
                <w:instrText xml:space="preserve">4_- \* ARABIC </w:instrText>
              </w:r>
            </w:ins>
            <w:r>
              <w:fldChar w:fldCharType="separate"/>
            </w:r>
            <w:ins w:id="2398" w:author="瑞明 唐" w:date="2019-04-21T10:07:00Z">
              <w:r w:rsidR="00C93B02">
                <w:rPr>
                  <w:noProof/>
                </w:rPr>
                <w:t>145</w:t>
              </w:r>
            </w:ins>
            <w:ins w:id="2399" w:author="瑞明 唐" w:date="2019-04-18T11:27:00Z">
              <w:r>
                <w:fldChar w:fldCharType="end"/>
              </w:r>
              <w:r>
                <w:rPr>
                  <w:rFonts w:hint="eastAsia"/>
                </w:rPr>
                <w:t>图片在文字左侧</w:t>
              </w:r>
            </w:ins>
            <w:bookmarkEnd w:id="2396"/>
          </w:p>
          <w:p w14:paraId="7356D107" w14:textId="5EBD735D" w:rsidR="00613B98" w:rsidRDefault="00613B98">
            <w:pPr>
              <w:pStyle w:val="a9"/>
              <w:jc w:val="center"/>
              <w:rPr>
                <w:rFonts w:ascii="宋体" w:eastAsia="宋体" w:hAnsi="宋体"/>
                <w:sz w:val="24"/>
                <w:szCs w:val="24"/>
              </w:rPr>
            </w:pPr>
            <w:del w:id="2400" w:author="瑞明 唐" w:date="2019-04-18T11:27:00Z">
              <w:r w:rsidDel="009129AE">
                <w:delText>图</w:delText>
              </w:r>
              <w:r w:rsidDel="009129AE">
                <w:delText xml:space="preserve"> 4 </w:delText>
              </w:r>
              <w:r w:rsidR="00D96DA5" w:rsidDel="009129AE">
                <w:delText>-</w:delText>
              </w:r>
              <w:r w:rsidDel="009129AE">
                <w:delText xml:space="preserve"> </w:delText>
              </w:r>
              <w:r w:rsidDel="009129AE">
                <w:fldChar w:fldCharType="begin"/>
              </w:r>
              <w:r w:rsidDel="009129AE">
                <w:delInstrText xml:space="preserve"> SEQ </w:delInstrText>
              </w:r>
              <w:r w:rsidDel="009129AE">
                <w:delInstrText>图</w:delInstrText>
              </w:r>
              <w:r w:rsidDel="009129AE">
                <w:delInstrText xml:space="preserve">_4_- \* ARABIC </w:delInstrText>
              </w:r>
              <w:r w:rsidDel="009129AE">
                <w:fldChar w:fldCharType="separate"/>
              </w:r>
            </w:del>
            <w:del w:id="2401" w:author="瑞明 唐" w:date="2019-04-16T16:15:00Z">
              <w:r w:rsidR="00BB747F" w:rsidDel="00C71EF7">
                <w:rPr>
                  <w:noProof/>
                </w:rPr>
                <w:delText>134</w:delText>
              </w:r>
            </w:del>
            <w:del w:id="2402" w:author="瑞明 唐" w:date="2019-04-18T11:27:00Z">
              <w:r w:rsidDel="009129AE">
                <w:fldChar w:fldCharType="end"/>
              </w:r>
              <w:r w:rsidDel="009129AE">
                <w:rPr>
                  <w:rFonts w:hint="eastAsia"/>
                </w:rPr>
                <w:delText>图片在文字左侧</w:delText>
              </w:r>
            </w:del>
          </w:p>
        </w:tc>
        <w:tc>
          <w:tcPr>
            <w:tcW w:w="4264" w:type="dxa"/>
          </w:tcPr>
          <w:p w14:paraId="43464001" w14:textId="77777777" w:rsidR="009129AE" w:rsidRDefault="00613B98">
            <w:pPr>
              <w:pStyle w:val="a6"/>
              <w:keepNext/>
              <w:ind w:firstLineChars="0" w:firstLine="0"/>
              <w:jc w:val="center"/>
              <w:rPr>
                <w:ins w:id="2403" w:author="瑞明 唐" w:date="2019-04-18T11:28:00Z"/>
              </w:rPr>
            </w:pPr>
            <w:r>
              <w:rPr>
                <w:rFonts w:ascii="宋体" w:eastAsia="宋体" w:hAnsi="宋体"/>
                <w:noProof/>
                <w:sz w:val="24"/>
                <w:szCs w:val="24"/>
              </w:rPr>
              <w:drawing>
                <wp:inline distT="0" distB="0" distL="0" distR="0" wp14:anchorId="7E252D1B" wp14:editId="1DEB0585">
                  <wp:extent cx="2134822" cy="1670429"/>
                  <wp:effectExtent l="0" t="0" r="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4-135.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186275" cy="1710689"/>
                          </a:xfrm>
                          <a:prstGeom prst="rect">
                            <a:avLst/>
                          </a:prstGeom>
                        </pic:spPr>
                      </pic:pic>
                    </a:graphicData>
                  </a:graphic>
                </wp:inline>
              </w:drawing>
            </w:r>
          </w:p>
          <w:p w14:paraId="1B493FA4" w14:textId="14B3A605" w:rsidR="00613B98" w:rsidDel="009129AE" w:rsidRDefault="009129AE">
            <w:pPr>
              <w:pStyle w:val="a9"/>
              <w:jc w:val="center"/>
              <w:rPr>
                <w:del w:id="2404" w:author="瑞明 唐" w:date="2019-04-18T11:28:00Z"/>
              </w:rPr>
              <w:pPrChange w:id="2405" w:author="瑞明 唐" w:date="2019-04-18T11:28:00Z">
                <w:pPr>
                  <w:pStyle w:val="a6"/>
                  <w:keepNext/>
                  <w:ind w:firstLineChars="0" w:firstLine="0"/>
                  <w:jc w:val="center"/>
                </w:pPr>
              </w:pPrChange>
            </w:pPr>
            <w:bookmarkStart w:id="2406" w:name="_Ref6479364"/>
            <w:ins w:id="2407" w:author="瑞明 唐" w:date="2019-04-18T11:28:00Z">
              <w:r>
                <w:t>图</w:t>
              </w:r>
              <w:r>
                <w:t xml:space="preserve">4 - </w:t>
              </w:r>
              <w:r>
                <w:fldChar w:fldCharType="begin"/>
              </w:r>
              <w:r>
                <w:instrText xml:space="preserve"> SEQ </w:instrText>
              </w:r>
              <w:r>
                <w:instrText>图</w:instrText>
              </w:r>
              <w:r>
                <w:instrText xml:space="preserve">4_- \* ARABIC </w:instrText>
              </w:r>
            </w:ins>
            <w:r>
              <w:fldChar w:fldCharType="separate"/>
            </w:r>
            <w:ins w:id="2408" w:author="瑞明 唐" w:date="2019-04-21T10:07:00Z">
              <w:r w:rsidR="00C93B02">
                <w:rPr>
                  <w:noProof/>
                </w:rPr>
                <w:t>146</w:t>
              </w:r>
            </w:ins>
            <w:ins w:id="2409" w:author="瑞明 唐" w:date="2019-04-18T11:28:00Z">
              <w:r>
                <w:fldChar w:fldCharType="end"/>
              </w:r>
              <w:r>
                <w:rPr>
                  <w:rFonts w:hint="eastAsia"/>
                </w:rPr>
                <w:t>图片旋转控制点</w:t>
              </w:r>
            </w:ins>
            <w:bookmarkEnd w:id="2406"/>
          </w:p>
          <w:p w14:paraId="649DEE21" w14:textId="173E8D42" w:rsidR="00613B98" w:rsidRDefault="00613B98">
            <w:pPr>
              <w:pStyle w:val="a9"/>
              <w:jc w:val="center"/>
              <w:rPr>
                <w:rFonts w:ascii="宋体" w:eastAsia="宋体" w:hAnsi="宋体"/>
                <w:sz w:val="24"/>
                <w:szCs w:val="24"/>
              </w:rPr>
            </w:pPr>
            <w:del w:id="2410" w:author="瑞明 唐" w:date="2019-04-18T11:28:00Z">
              <w:r w:rsidDel="009129AE">
                <w:delText>图</w:delText>
              </w:r>
              <w:r w:rsidDel="009129AE">
                <w:delText xml:space="preserve"> 4 </w:delText>
              </w:r>
              <w:r w:rsidR="00D96DA5" w:rsidDel="009129AE">
                <w:delText>-</w:delText>
              </w:r>
              <w:r w:rsidDel="009129AE">
                <w:delText xml:space="preserve"> </w:delText>
              </w:r>
              <w:r w:rsidDel="009129AE">
                <w:fldChar w:fldCharType="begin"/>
              </w:r>
              <w:r w:rsidDel="009129AE">
                <w:delInstrText xml:space="preserve"> SEQ </w:delInstrText>
              </w:r>
              <w:r w:rsidDel="009129AE">
                <w:delInstrText>图</w:delInstrText>
              </w:r>
              <w:r w:rsidDel="009129AE">
                <w:delInstrText xml:space="preserve">_4_- \* ARABIC </w:delInstrText>
              </w:r>
              <w:r w:rsidDel="009129AE">
                <w:fldChar w:fldCharType="separate"/>
              </w:r>
            </w:del>
            <w:del w:id="2411" w:author="瑞明 唐" w:date="2019-04-16T16:15:00Z">
              <w:r w:rsidR="00BB747F" w:rsidDel="00C71EF7">
                <w:rPr>
                  <w:noProof/>
                </w:rPr>
                <w:delText>135</w:delText>
              </w:r>
            </w:del>
            <w:del w:id="2412" w:author="瑞明 唐" w:date="2019-04-18T11:28:00Z">
              <w:r w:rsidDel="009129AE">
                <w:fldChar w:fldCharType="end"/>
              </w:r>
              <w:r w:rsidDel="009129AE">
                <w:rPr>
                  <w:rFonts w:hint="eastAsia"/>
                </w:rPr>
                <w:delText>图片旋转控制点</w:delText>
              </w:r>
            </w:del>
          </w:p>
        </w:tc>
      </w:tr>
    </w:tbl>
    <w:p w14:paraId="36599418" w14:textId="0263643D" w:rsidR="00E64369" w:rsidRPr="001A4179" w:rsidRDefault="00E64369" w:rsidP="00E64369">
      <w:pPr>
        <w:pStyle w:val="a6"/>
        <w:ind w:firstLine="509"/>
        <w:rPr>
          <w:rFonts w:ascii="宋体" w:eastAsia="宋体" w:hAnsi="宋体"/>
          <w:sz w:val="24"/>
          <w:szCs w:val="24"/>
        </w:rPr>
      </w:pPr>
    </w:p>
    <w:p w14:paraId="25933A88" w14:textId="509B3989" w:rsidR="007A52AD" w:rsidRPr="001A4179" w:rsidRDefault="007A52AD" w:rsidP="003438AF">
      <w:pPr>
        <w:pStyle w:val="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 页面设置与打印文档</w:t>
      </w:r>
    </w:p>
    <w:p w14:paraId="1C3936C5" w14:textId="6DFB304E" w:rsidR="007A52AD" w:rsidRPr="001A4179" w:rsidRDefault="003438AF" w:rsidP="003438AF">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1</w:t>
      </w:r>
      <w:r w:rsidRPr="001A4179">
        <w:rPr>
          <w:rFonts w:ascii="宋体" w:hAnsi="宋体" w:hint="eastAsia"/>
        </w:rPr>
        <w:t>页面设置</w:t>
      </w:r>
    </w:p>
    <w:p w14:paraId="59F6E25B" w14:textId="4AF8E931" w:rsidR="003438AF" w:rsidRPr="001A4179" w:rsidDel="00737DD9" w:rsidRDefault="0035347E" w:rsidP="0035347E">
      <w:pPr>
        <w:ind w:firstLineChars="200" w:firstLine="509"/>
        <w:rPr>
          <w:del w:id="2413" w:author="瑞明 唐" w:date="2019-04-20T20:58:00Z"/>
          <w:rFonts w:ascii="宋体" w:eastAsia="宋体" w:hAnsi="宋体"/>
          <w:sz w:val="24"/>
          <w:szCs w:val="24"/>
        </w:rPr>
      </w:pPr>
      <w:del w:id="2414" w:author="瑞明 唐" w:date="2019-04-20T20:58:00Z">
        <w:r w:rsidRPr="001A4179" w:rsidDel="00737DD9">
          <w:rPr>
            <w:rFonts w:ascii="宋体" w:eastAsia="宋体" w:hAnsi="宋体" w:hint="eastAsia"/>
            <w:sz w:val="24"/>
            <w:szCs w:val="24"/>
          </w:rPr>
          <w:delText>页面设置主要由文字方向</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页边距</w:delText>
        </w:r>
        <w:r w:rsidR="00555721" w:rsidDel="00737DD9">
          <w:rPr>
            <w:rFonts w:ascii="宋体" w:eastAsia="宋体" w:hAnsi="宋体" w:hint="eastAsia"/>
            <w:sz w:val="24"/>
            <w:szCs w:val="24"/>
          </w:rPr>
          <w:delText>、</w:delText>
        </w:r>
        <w:r w:rsidR="00834C8A" w:rsidRPr="001A4179" w:rsidDel="00737DD9">
          <w:rPr>
            <w:rFonts w:ascii="宋体" w:eastAsia="宋体" w:hAnsi="宋体" w:hint="eastAsia"/>
            <w:sz w:val="24"/>
            <w:szCs w:val="24"/>
          </w:rPr>
          <w:delText>纸张方向</w:delText>
        </w:r>
        <w:r w:rsidR="00555721" w:rsidDel="00737DD9">
          <w:rPr>
            <w:rFonts w:ascii="宋体" w:eastAsia="宋体" w:hAnsi="宋体" w:hint="eastAsia"/>
            <w:sz w:val="24"/>
            <w:szCs w:val="24"/>
          </w:rPr>
          <w:delText>、</w:delText>
        </w:r>
        <w:r w:rsidR="00834C8A" w:rsidRPr="001A4179" w:rsidDel="00737DD9">
          <w:rPr>
            <w:rFonts w:ascii="宋体" w:eastAsia="宋体" w:hAnsi="宋体" w:hint="eastAsia"/>
            <w:sz w:val="24"/>
            <w:szCs w:val="24"/>
          </w:rPr>
          <w:delText>纸张大小设置。</w:delText>
        </w:r>
      </w:del>
    </w:p>
    <w:p w14:paraId="6F569F23" w14:textId="676EF7AE" w:rsidR="00834C8A" w:rsidRPr="001A4179" w:rsidDel="00737DD9" w:rsidRDefault="00834C8A" w:rsidP="00516C62">
      <w:pPr>
        <w:pStyle w:val="a6"/>
        <w:numPr>
          <w:ilvl w:val="0"/>
          <w:numId w:val="32"/>
        </w:numPr>
        <w:ind w:left="0" w:firstLine="509"/>
        <w:rPr>
          <w:del w:id="2415" w:author="瑞明 唐" w:date="2019-04-20T20:58:00Z"/>
          <w:rFonts w:ascii="宋体" w:eastAsia="宋体" w:hAnsi="宋体"/>
          <w:sz w:val="24"/>
          <w:szCs w:val="24"/>
        </w:rPr>
      </w:pPr>
      <w:del w:id="2416" w:author="瑞明 唐" w:date="2019-04-20T20:58:00Z">
        <w:r w:rsidRPr="001A4179" w:rsidDel="00737DD9">
          <w:rPr>
            <w:rFonts w:ascii="宋体" w:eastAsia="宋体" w:hAnsi="宋体" w:hint="eastAsia"/>
            <w:sz w:val="24"/>
            <w:szCs w:val="24"/>
          </w:rPr>
          <w:delText>文字方向</w:delText>
        </w:r>
      </w:del>
    </w:p>
    <w:p w14:paraId="6923F900" w14:textId="3E9414ED" w:rsidR="00834C8A" w:rsidDel="00737DD9" w:rsidRDefault="00834C8A" w:rsidP="00834C8A">
      <w:pPr>
        <w:pStyle w:val="a6"/>
        <w:ind w:firstLine="509"/>
        <w:rPr>
          <w:del w:id="2417" w:author="瑞明 唐" w:date="2019-04-20T20:58:00Z"/>
          <w:rFonts w:ascii="宋体" w:eastAsia="宋体" w:hAnsi="宋体"/>
          <w:sz w:val="24"/>
          <w:szCs w:val="24"/>
        </w:rPr>
      </w:pPr>
      <w:del w:id="2418" w:author="瑞明 唐" w:date="2019-04-20T20:58:00Z">
        <w:r w:rsidRPr="001A4179" w:rsidDel="00737DD9">
          <w:rPr>
            <w:rFonts w:ascii="宋体" w:eastAsia="宋体" w:hAnsi="宋体" w:hint="eastAsia"/>
            <w:sz w:val="24"/>
            <w:szCs w:val="24"/>
          </w:rPr>
          <w:delText>在“页面布局”选项卡下的“页面设置”功能区</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文字方向一般有水平和垂直两种方式</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如</w:delText>
        </w:r>
      </w:del>
      <w:del w:id="2419" w:author="瑞明 唐" w:date="2019-04-18T11:36: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6</w:delText>
        </w:r>
      </w:del>
      <w:del w:id="2420" w:author="瑞明 唐" w:date="2019-04-20T20:58:00Z">
        <w:r w:rsidRPr="001A4179" w:rsidDel="00737DD9">
          <w:rPr>
            <w:rFonts w:ascii="宋体" w:eastAsia="宋体" w:hAnsi="宋体" w:hint="eastAsia"/>
            <w:sz w:val="24"/>
            <w:szCs w:val="24"/>
          </w:rPr>
          <w:delText>所示。如果用户需要其他样式</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可以单击“文字方向选项”按钮自行设置。</w:delText>
        </w:r>
      </w:del>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2132"/>
        <w:gridCol w:w="2132"/>
        <w:gridCol w:w="2132"/>
      </w:tblGrid>
      <w:tr w:rsidR="00CF5575" w:rsidDel="00737DD9" w14:paraId="1017CB46" w14:textId="5FAC46B5" w:rsidTr="001A4179">
        <w:trPr>
          <w:del w:id="2421" w:author="瑞明 唐" w:date="2019-04-20T20:58:00Z"/>
        </w:trPr>
        <w:tc>
          <w:tcPr>
            <w:tcW w:w="2132" w:type="dxa"/>
          </w:tcPr>
          <w:p w14:paraId="0B59E1C9" w14:textId="6FFECEE2" w:rsidR="00CF5575" w:rsidDel="00857722" w:rsidRDefault="00CF5575">
            <w:pPr>
              <w:pStyle w:val="a9"/>
              <w:jc w:val="center"/>
              <w:rPr>
                <w:del w:id="2422" w:author="瑞明 唐" w:date="2019-04-18T11:36:00Z"/>
              </w:rPr>
              <w:pPrChange w:id="2423" w:author="瑞明 唐" w:date="2019-04-18T11:36:00Z">
                <w:pPr>
                  <w:keepNext/>
                  <w:jc w:val="center"/>
                </w:pPr>
              </w:pPrChange>
            </w:pPr>
            <w:del w:id="2424" w:author="瑞明 唐" w:date="2019-04-20T20:58:00Z">
              <w:r w:rsidDel="00737DD9">
                <w:rPr>
                  <w:rFonts w:ascii="宋体" w:eastAsia="宋体" w:hAnsi="宋体" w:hint="eastAsia"/>
                  <w:noProof/>
                  <w:sz w:val="24"/>
                  <w:szCs w:val="24"/>
                </w:rPr>
                <w:drawing>
                  <wp:inline distT="0" distB="0" distL="0" distR="0" wp14:anchorId="535C9162" wp14:editId="79D0F27D">
                    <wp:extent cx="838655" cy="175433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4-136.png"/>
                            <pic:cNvPicPr/>
                          </pic:nvPicPr>
                          <pic:blipFill>
                            <a:blip r:embed="rId170">
                              <a:extLst>
                                <a:ext uri="{28A0092B-C50C-407E-A947-70E740481C1C}">
                                  <a14:useLocalDpi xmlns:a14="http://schemas.microsoft.com/office/drawing/2010/main" val="0"/>
                                </a:ext>
                              </a:extLst>
                            </a:blip>
                            <a:stretch>
                              <a:fillRect/>
                            </a:stretch>
                          </pic:blipFill>
                          <pic:spPr>
                            <a:xfrm>
                              <a:off x="0" y="0"/>
                              <a:ext cx="862336" cy="1803866"/>
                            </a:xfrm>
                            <a:prstGeom prst="rect">
                              <a:avLst/>
                            </a:prstGeom>
                          </pic:spPr>
                        </pic:pic>
                      </a:graphicData>
                    </a:graphic>
                  </wp:inline>
                </w:drawing>
              </w:r>
            </w:del>
          </w:p>
          <w:p w14:paraId="0A265469" w14:textId="2ECAEE0E" w:rsidR="00CF5575" w:rsidDel="00737DD9" w:rsidRDefault="00CF5575">
            <w:pPr>
              <w:pStyle w:val="a9"/>
              <w:jc w:val="center"/>
              <w:rPr>
                <w:del w:id="2425" w:author="瑞明 唐" w:date="2019-04-20T20:58:00Z"/>
                <w:rFonts w:ascii="宋体" w:eastAsia="宋体" w:hAnsi="宋体"/>
                <w:sz w:val="24"/>
                <w:szCs w:val="24"/>
              </w:rPr>
            </w:pPr>
            <w:del w:id="2426"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427" w:author="瑞明 唐" w:date="2019-04-16T16:15:00Z">
              <w:r w:rsidR="00BB747F" w:rsidDel="00C71EF7">
                <w:rPr>
                  <w:noProof/>
                </w:rPr>
                <w:delText>136</w:delText>
              </w:r>
            </w:del>
            <w:del w:id="2428" w:author="瑞明 唐" w:date="2019-04-18T11:36:00Z">
              <w:r w:rsidDel="00857722">
                <w:fldChar w:fldCharType="end"/>
              </w:r>
              <w:r w:rsidDel="00857722">
                <w:rPr>
                  <w:rFonts w:hint="eastAsia"/>
                </w:rPr>
                <w:delText>文字方向</w:delText>
              </w:r>
            </w:del>
          </w:p>
        </w:tc>
        <w:tc>
          <w:tcPr>
            <w:tcW w:w="2132" w:type="dxa"/>
          </w:tcPr>
          <w:p w14:paraId="635C6810" w14:textId="790EC07F" w:rsidR="00CF5575" w:rsidDel="00857722" w:rsidRDefault="00CF5575">
            <w:pPr>
              <w:pStyle w:val="a9"/>
              <w:jc w:val="center"/>
              <w:rPr>
                <w:del w:id="2429" w:author="瑞明 唐" w:date="2019-04-18T11:36:00Z"/>
              </w:rPr>
              <w:pPrChange w:id="2430" w:author="瑞明 唐" w:date="2019-04-18T11:36:00Z">
                <w:pPr>
                  <w:keepNext/>
                  <w:jc w:val="center"/>
                </w:pPr>
              </w:pPrChange>
            </w:pPr>
            <w:del w:id="2431" w:author="瑞明 唐" w:date="2019-04-20T20:58:00Z">
              <w:r w:rsidDel="00737DD9">
                <w:rPr>
                  <w:rFonts w:ascii="宋体" w:eastAsia="宋体" w:hAnsi="宋体" w:hint="eastAsia"/>
                  <w:noProof/>
                  <w:sz w:val="24"/>
                  <w:szCs w:val="24"/>
                </w:rPr>
                <w:drawing>
                  <wp:inline distT="0" distB="0" distL="0" distR="0" wp14:anchorId="05C5945E" wp14:editId="01835A01">
                    <wp:extent cx="1027953" cy="1749263"/>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4-137.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38439" cy="1767108"/>
                            </a:xfrm>
                            <a:prstGeom prst="rect">
                              <a:avLst/>
                            </a:prstGeom>
                          </pic:spPr>
                        </pic:pic>
                      </a:graphicData>
                    </a:graphic>
                  </wp:inline>
                </w:drawing>
              </w:r>
            </w:del>
          </w:p>
          <w:p w14:paraId="7B80E408" w14:textId="4EDFE01A" w:rsidR="00CF5575" w:rsidDel="00737DD9" w:rsidRDefault="00CF5575">
            <w:pPr>
              <w:pStyle w:val="a9"/>
              <w:jc w:val="center"/>
              <w:rPr>
                <w:del w:id="2432" w:author="瑞明 唐" w:date="2019-04-20T20:58:00Z"/>
                <w:rFonts w:ascii="宋体" w:eastAsia="宋体" w:hAnsi="宋体"/>
                <w:sz w:val="24"/>
                <w:szCs w:val="24"/>
              </w:rPr>
            </w:pPr>
            <w:del w:id="2433"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434" w:author="瑞明 唐" w:date="2019-04-16T16:15:00Z">
              <w:r w:rsidR="00BB747F" w:rsidDel="00C71EF7">
                <w:rPr>
                  <w:noProof/>
                </w:rPr>
                <w:delText>137</w:delText>
              </w:r>
            </w:del>
            <w:del w:id="2435" w:author="瑞明 唐" w:date="2019-04-18T11:36:00Z">
              <w:r w:rsidDel="00857722">
                <w:fldChar w:fldCharType="end"/>
              </w:r>
              <w:r w:rsidDel="00857722">
                <w:rPr>
                  <w:rFonts w:hint="eastAsia"/>
                </w:rPr>
                <w:delText>页边距</w:delText>
              </w:r>
            </w:del>
          </w:p>
        </w:tc>
        <w:tc>
          <w:tcPr>
            <w:tcW w:w="2132" w:type="dxa"/>
          </w:tcPr>
          <w:p w14:paraId="15C11852" w14:textId="190764B3" w:rsidR="00CF5575" w:rsidDel="00857722" w:rsidRDefault="00CF5575">
            <w:pPr>
              <w:pStyle w:val="a9"/>
              <w:jc w:val="center"/>
              <w:rPr>
                <w:del w:id="2436" w:author="瑞明 唐" w:date="2019-04-18T11:36:00Z"/>
              </w:rPr>
              <w:pPrChange w:id="2437" w:author="瑞明 唐" w:date="2019-04-18T11:36:00Z">
                <w:pPr>
                  <w:keepNext/>
                  <w:jc w:val="center"/>
                </w:pPr>
              </w:pPrChange>
            </w:pPr>
            <w:del w:id="2438" w:author="瑞明 唐" w:date="2019-04-20T20:58:00Z">
              <w:r w:rsidDel="00737DD9">
                <w:rPr>
                  <w:rFonts w:ascii="宋体" w:eastAsia="宋体" w:hAnsi="宋体" w:hint="eastAsia"/>
                  <w:noProof/>
                  <w:sz w:val="24"/>
                  <w:szCs w:val="24"/>
                </w:rPr>
                <w:drawing>
                  <wp:inline distT="0" distB="0" distL="0" distR="0" wp14:anchorId="0A78455D" wp14:editId="3F4141FD">
                    <wp:extent cx="600601" cy="876879"/>
                    <wp:effectExtent l="0" t="0" r="952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4-138.png"/>
                            <pic:cNvPicPr/>
                          </pic:nvPicPr>
                          <pic:blipFill>
                            <a:blip r:embed="rId172">
                              <a:extLst>
                                <a:ext uri="{28A0092B-C50C-407E-A947-70E740481C1C}">
                                  <a14:useLocalDpi xmlns:a14="http://schemas.microsoft.com/office/drawing/2010/main" val="0"/>
                                </a:ext>
                              </a:extLst>
                            </a:blip>
                            <a:stretch>
                              <a:fillRect/>
                            </a:stretch>
                          </pic:blipFill>
                          <pic:spPr>
                            <a:xfrm>
                              <a:off x="0" y="0"/>
                              <a:ext cx="625681" cy="913496"/>
                            </a:xfrm>
                            <a:prstGeom prst="rect">
                              <a:avLst/>
                            </a:prstGeom>
                          </pic:spPr>
                        </pic:pic>
                      </a:graphicData>
                    </a:graphic>
                  </wp:inline>
                </w:drawing>
              </w:r>
            </w:del>
          </w:p>
          <w:p w14:paraId="1AB90756" w14:textId="4CCCC660" w:rsidR="00CF5575" w:rsidDel="00737DD9" w:rsidRDefault="00CF5575">
            <w:pPr>
              <w:pStyle w:val="a9"/>
              <w:jc w:val="center"/>
              <w:rPr>
                <w:del w:id="2439" w:author="瑞明 唐" w:date="2019-04-20T20:58:00Z"/>
                <w:rFonts w:ascii="宋体" w:eastAsia="宋体" w:hAnsi="宋体"/>
                <w:sz w:val="24"/>
                <w:szCs w:val="24"/>
              </w:rPr>
            </w:pPr>
            <w:del w:id="2440"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441" w:author="瑞明 唐" w:date="2019-04-16T16:15:00Z">
              <w:r w:rsidR="00BB747F" w:rsidDel="00C71EF7">
                <w:rPr>
                  <w:noProof/>
                </w:rPr>
                <w:delText>138</w:delText>
              </w:r>
            </w:del>
            <w:del w:id="2442" w:author="瑞明 唐" w:date="2019-04-18T11:36:00Z">
              <w:r w:rsidDel="00857722">
                <w:fldChar w:fldCharType="end"/>
              </w:r>
              <w:r w:rsidDel="00857722">
                <w:rPr>
                  <w:rFonts w:hint="eastAsia"/>
                </w:rPr>
                <w:delText>纸张方向</w:delText>
              </w:r>
            </w:del>
          </w:p>
        </w:tc>
        <w:tc>
          <w:tcPr>
            <w:tcW w:w="2132" w:type="dxa"/>
          </w:tcPr>
          <w:p w14:paraId="2E977F2B" w14:textId="642187B4" w:rsidR="004E6E72" w:rsidDel="00857722" w:rsidRDefault="00CF5575">
            <w:pPr>
              <w:pStyle w:val="a9"/>
              <w:jc w:val="center"/>
              <w:rPr>
                <w:del w:id="2443" w:author="瑞明 唐" w:date="2019-04-18T11:36:00Z"/>
              </w:rPr>
              <w:pPrChange w:id="2444" w:author="瑞明 唐" w:date="2019-04-18T11:36:00Z">
                <w:pPr>
                  <w:keepNext/>
                  <w:jc w:val="center"/>
                </w:pPr>
              </w:pPrChange>
            </w:pPr>
            <w:del w:id="2445" w:author="瑞明 唐" w:date="2019-04-20T20:58:00Z">
              <w:r w:rsidDel="00737DD9">
                <w:rPr>
                  <w:rFonts w:ascii="宋体" w:eastAsia="宋体" w:hAnsi="宋体" w:hint="eastAsia"/>
                  <w:noProof/>
                  <w:sz w:val="24"/>
                  <w:szCs w:val="24"/>
                </w:rPr>
                <w:drawing>
                  <wp:inline distT="0" distB="0" distL="0" distR="0" wp14:anchorId="2A33656F" wp14:editId="0A2F8684">
                    <wp:extent cx="938735" cy="2235674"/>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4-139.png"/>
                            <pic:cNvPicPr/>
                          </pic:nvPicPr>
                          <pic:blipFill>
                            <a:blip r:embed="rId173">
                              <a:extLst>
                                <a:ext uri="{28A0092B-C50C-407E-A947-70E740481C1C}">
                                  <a14:useLocalDpi xmlns:a14="http://schemas.microsoft.com/office/drawing/2010/main" val="0"/>
                                </a:ext>
                              </a:extLst>
                            </a:blip>
                            <a:stretch>
                              <a:fillRect/>
                            </a:stretch>
                          </pic:blipFill>
                          <pic:spPr>
                            <a:xfrm>
                              <a:off x="0" y="0"/>
                              <a:ext cx="957309" cy="2279910"/>
                            </a:xfrm>
                            <a:prstGeom prst="rect">
                              <a:avLst/>
                            </a:prstGeom>
                          </pic:spPr>
                        </pic:pic>
                      </a:graphicData>
                    </a:graphic>
                  </wp:inline>
                </w:drawing>
              </w:r>
            </w:del>
          </w:p>
          <w:p w14:paraId="475B2E9B" w14:textId="39BE96CF" w:rsidR="00CF5575" w:rsidDel="00737DD9" w:rsidRDefault="004E6E72">
            <w:pPr>
              <w:pStyle w:val="a9"/>
              <w:jc w:val="center"/>
              <w:rPr>
                <w:del w:id="2446" w:author="瑞明 唐" w:date="2019-04-20T20:58:00Z"/>
                <w:rFonts w:ascii="宋体" w:eastAsia="宋体" w:hAnsi="宋体"/>
                <w:sz w:val="24"/>
                <w:szCs w:val="24"/>
              </w:rPr>
            </w:pPr>
            <w:del w:id="2447"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448" w:author="瑞明 唐" w:date="2019-04-16T16:15:00Z">
              <w:r w:rsidR="00BB747F" w:rsidDel="00C71EF7">
                <w:rPr>
                  <w:noProof/>
                </w:rPr>
                <w:delText>139</w:delText>
              </w:r>
            </w:del>
            <w:del w:id="2449" w:author="瑞明 唐" w:date="2019-04-18T11:36:00Z">
              <w:r w:rsidDel="00857722">
                <w:fldChar w:fldCharType="end"/>
              </w:r>
              <w:r w:rsidDel="00857722">
                <w:rPr>
                  <w:rFonts w:hint="eastAsia"/>
                </w:rPr>
                <w:delText>纸张大小</w:delText>
              </w:r>
            </w:del>
          </w:p>
        </w:tc>
      </w:tr>
    </w:tbl>
    <w:p w14:paraId="28BA11C7" w14:textId="6F2180D7" w:rsidR="00CF5575" w:rsidRPr="001A4179" w:rsidDel="00737DD9" w:rsidRDefault="00CF5575" w:rsidP="001A4179">
      <w:pPr>
        <w:rPr>
          <w:del w:id="2450" w:author="瑞明 唐" w:date="2019-04-20T20:58:00Z"/>
          <w:rFonts w:ascii="宋体" w:eastAsia="宋体" w:hAnsi="宋体"/>
          <w:sz w:val="24"/>
          <w:szCs w:val="24"/>
        </w:rPr>
      </w:pPr>
    </w:p>
    <w:p w14:paraId="2414556F" w14:textId="2DA38073" w:rsidR="00834C8A" w:rsidRPr="001A4179" w:rsidDel="00737DD9" w:rsidRDefault="00834C8A" w:rsidP="00516C62">
      <w:pPr>
        <w:pStyle w:val="a6"/>
        <w:numPr>
          <w:ilvl w:val="0"/>
          <w:numId w:val="32"/>
        </w:numPr>
        <w:ind w:left="0" w:firstLine="509"/>
        <w:rPr>
          <w:del w:id="2451" w:author="瑞明 唐" w:date="2019-04-20T20:58:00Z"/>
          <w:rFonts w:ascii="宋体" w:eastAsia="宋体" w:hAnsi="宋体"/>
          <w:sz w:val="24"/>
          <w:szCs w:val="24"/>
        </w:rPr>
      </w:pPr>
      <w:del w:id="2452" w:author="瑞明 唐" w:date="2019-04-20T20:58:00Z">
        <w:r w:rsidRPr="001A4179" w:rsidDel="00737DD9">
          <w:rPr>
            <w:rFonts w:ascii="宋体" w:eastAsia="宋体" w:hAnsi="宋体" w:hint="eastAsia"/>
            <w:sz w:val="24"/>
            <w:szCs w:val="24"/>
          </w:rPr>
          <w:delText>页边距</w:delText>
        </w:r>
      </w:del>
    </w:p>
    <w:p w14:paraId="3B1E5466" w14:textId="4853B261" w:rsidR="00834C8A" w:rsidRPr="001A4179" w:rsidDel="00737DD9" w:rsidRDefault="00834C8A" w:rsidP="00834C8A">
      <w:pPr>
        <w:pStyle w:val="a6"/>
        <w:ind w:firstLine="509"/>
        <w:rPr>
          <w:del w:id="2453" w:author="瑞明 唐" w:date="2019-04-20T20:58:00Z"/>
          <w:rFonts w:ascii="宋体" w:eastAsia="宋体" w:hAnsi="宋体"/>
          <w:sz w:val="24"/>
          <w:szCs w:val="24"/>
        </w:rPr>
      </w:pPr>
      <w:del w:id="2454" w:author="瑞明 唐" w:date="2019-04-20T20:58:00Z">
        <w:r w:rsidRPr="001A4179" w:rsidDel="00737DD9">
          <w:rPr>
            <w:rFonts w:ascii="宋体" w:eastAsia="宋体" w:hAnsi="宋体" w:hint="eastAsia"/>
            <w:sz w:val="24"/>
            <w:szCs w:val="24"/>
          </w:rPr>
          <w:delText>在“页面布局”选项卡下的“页面设置”功能区里</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系统提供了普通</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窄</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宽</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适中等页边距样式</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用户也可以根据需求自行设置</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如</w:delText>
        </w:r>
      </w:del>
      <w:del w:id="2455" w:author="瑞明 唐" w:date="2019-04-18T11:36: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7</w:delText>
        </w:r>
      </w:del>
      <w:del w:id="2456" w:author="瑞明 唐" w:date="2019-04-20T20:58:00Z">
        <w:r w:rsidRPr="001A4179" w:rsidDel="00737DD9">
          <w:rPr>
            <w:rFonts w:ascii="宋体" w:eastAsia="宋体" w:hAnsi="宋体" w:hint="eastAsia"/>
            <w:sz w:val="24"/>
            <w:szCs w:val="24"/>
          </w:rPr>
          <w:delText>所示。</w:delText>
        </w:r>
      </w:del>
    </w:p>
    <w:p w14:paraId="15989510" w14:textId="649C638B" w:rsidR="00834C8A" w:rsidRPr="001A4179" w:rsidDel="00737DD9" w:rsidRDefault="00834C8A" w:rsidP="00516C62">
      <w:pPr>
        <w:pStyle w:val="a6"/>
        <w:numPr>
          <w:ilvl w:val="0"/>
          <w:numId w:val="32"/>
        </w:numPr>
        <w:ind w:left="0" w:firstLine="509"/>
        <w:rPr>
          <w:del w:id="2457" w:author="瑞明 唐" w:date="2019-04-20T20:58:00Z"/>
          <w:rFonts w:ascii="宋体" w:eastAsia="宋体" w:hAnsi="宋体"/>
          <w:sz w:val="24"/>
          <w:szCs w:val="24"/>
        </w:rPr>
      </w:pPr>
      <w:del w:id="2458" w:author="瑞明 唐" w:date="2019-04-20T20:58:00Z">
        <w:r w:rsidRPr="001A4179" w:rsidDel="00737DD9">
          <w:rPr>
            <w:rFonts w:ascii="宋体" w:eastAsia="宋体" w:hAnsi="宋体" w:hint="eastAsia"/>
            <w:sz w:val="24"/>
            <w:szCs w:val="24"/>
          </w:rPr>
          <w:delText>纸张方向</w:delText>
        </w:r>
      </w:del>
    </w:p>
    <w:p w14:paraId="199B4FA5" w14:textId="4277714F" w:rsidR="00834C8A" w:rsidRPr="001A4179" w:rsidDel="00737DD9" w:rsidRDefault="00834C8A" w:rsidP="00834C8A">
      <w:pPr>
        <w:pStyle w:val="a6"/>
        <w:ind w:firstLine="509"/>
        <w:rPr>
          <w:del w:id="2459" w:author="瑞明 唐" w:date="2019-04-20T20:58:00Z"/>
          <w:rFonts w:ascii="宋体" w:eastAsia="宋体" w:hAnsi="宋体"/>
          <w:sz w:val="24"/>
          <w:szCs w:val="24"/>
        </w:rPr>
      </w:pPr>
      <w:del w:id="2460" w:author="瑞明 唐" w:date="2019-04-20T20:58:00Z">
        <w:r w:rsidRPr="001A4179" w:rsidDel="00737DD9">
          <w:rPr>
            <w:rFonts w:ascii="宋体" w:eastAsia="宋体" w:hAnsi="宋体" w:hint="eastAsia"/>
            <w:sz w:val="24"/>
            <w:szCs w:val="24"/>
          </w:rPr>
          <w:delText>在“页面布局”选项卡的“页面设置”功能区里</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纸张方向有横向和纵向两种</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如</w:delText>
        </w:r>
      </w:del>
      <w:del w:id="2461" w:author="瑞明 唐" w:date="2019-04-18T11:37: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8</w:delText>
        </w:r>
      </w:del>
      <w:del w:id="2462" w:author="瑞明 唐" w:date="2019-04-20T20:58:00Z">
        <w:r w:rsidRPr="001A4179" w:rsidDel="00737DD9">
          <w:rPr>
            <w:rFonts w:ascii="宋体" w:eastAsia="宋体" w:hAnsi="宋体" w:hint="eastAsia"/>
            <w:sz w:val="24"/>
            <w:szCs w:val="24"/>
          </w:rPr>
          <w:delText>所示。</w:delText>
        </w:r>
      </w:del>
    </w:p>
    <w:p w14:paraId="764B35B2" w14:textId="4CB88E6C" w:rsidR="00834C8A" w:rsidRPr="001A4179" w:rsidDel="00737DD9" w:rsidRDefault="00834C8A" w:rsidP="00516C62">
      <w:pPr>
        <w:pStyle w:val="a6"/>
        <w:numPr>
          <w:ilvl w:val="0"/>
          <w:numId w:val="32"/>
        </w:numPr>
        <w:ind w:left="0" w:firstLine="509"/>
        <w:rPr>
          <w:del w:id="2463" w:author="瑞明 唐" w:date="2019-04-20T20:58:00Z"/>
          <w:rFonts w:ascii="宋体" w:eastAsia="宋体" w:hAnsi="宋体"/>
          <w:sz w:val="24"/>
          <w:szCs w:val="24"/>
        </w:rPr>
      </w:pPr>
      <w:del w:id="2464" w:author="瑞明 唐" w:date="2019-04-20T20:58:00Z">
        <w:r w:rsidRPr="001A4179" w:rsidDel="00737DD9">
          <w:rPr>
            <w:rFonts w:ascii="宋体" w:eastAsia="宋体" w:hAnsi="宋体" w:hint="eastAsia"/>
            <w:sz w:val="24"/>
            <w:szCs w:val="24"/>
          </w:rPr>
          <w:delText>纸张大小</w:delText>
        </w:r>
      </w:del>
    </w:p>
    <w:p w14:paraId="3E57D5D1" w14:textId="65053867" w:rsidR="00834C8A" w:rsidRPr="001A4179" w:rsidDel="00737DD9" w:rsidRDefault="00834C8A" w:rsidP="00834C8A">
      <w:pPr>
        <w:pStyle w:val="a6"/>
        <w:ind w:firstLine="509"/>
        <w:rPr>
          <w:del w:id="2465" w:author="瑞明 唐" w:date="2019-04-20T20:58:00Z"/>
          <w:rFonts w:ascii="宋体" w:eastAsia="宋体" w:hAnsi="宋体"/>
          <w:sz w:val="24"/>
          <w:szCs w:val="24"/>
        </w:rPr>
      </w:pPr>
      <w:del w:id="2466" w:author="瑞明 唐" w:date="2019-04-20T20:58:00Z">
        <w:r w:rsidRPr="001A4179" w:rsidDel="00737DD9">
          <w:rPr>
            <w:rFonts w:ascii="宋体" w:eastAsia="宋体" w:hAnsi="宋体" w:hint="eastAsia"/>
            <w:sz w:val="24"/>
            <w:szCs w:val="24"/>
          </w:rPr>
          <w:delText>在“页面布局”选项卡的“页面设置”功能区里</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有很多纸张大小类型</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用户也可根据需要自行设置</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如</w:delText>
        </w:r>
      </w:del>
      <w:del w:id="2467" w:author="瑞明 唐" w:date="2019-04-18T11:37: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9</w:delText>
        </w:r>
      </w:del>
      <w:del w:id="2468" w:author="瑞明 唐" w:date="2019-04-20T20:58:00Z">
        <w:r w:rsidRPr="001A4179" w:rsidDel="00737DD9">
          <w:rPr>
            <w:rFonts w:ascii="宋体" w:eastAsia="宋体" w:hAnsi="宋体" w:hint="eastAsia"/>
            <w:sz w:val="24"/>
            <w:szCs w:val="24"/>
          </w:rPr>
          <w:delText>所示。</w:delText>
        </w:r>
      </w:del>
    </w:p>
    <w:p w14:paraId="4AB278FC" w14:textId="1BD20512" w:rsidR="00834C8A" w:rsidRPr="001A4179" w:rsidDel="00737DD9" w:rsidRDefault="00834C8A" w:rsidP="00516C62">
      <w:pPr>
        <w:pStyle w:val="a6"/>
        <w:numPr>
          <w:ilvl w:val="0"/>
          <w:numId w:val="32"/>
        </w:numPr>
        <w:ind w:left="0" w:firstLine="509"/>
        <w:rPr>
          <w:del w:id="2469" w:author="瑞明 唐" w:date="2019-04-20T20:58:00Z"/>
          <w:rFonts w:ascii="宋体" w:eastAsia="宋体" w:hAnsi="宋体"/>
          <w:sz w:val="24"/>
          <w:szCs w:val="24"/>
        </w:rPr>
      </w:pPr>
      <w:del w:id="2470" w:author="瑞明 唐" w:date="2019-04-20T20:58:00Z">
        <w:r w:rsidRPr="001A4179" w:rsidDel="00737DD9">
          <w:rPr>
            <w:rFonts w:ascii="宋体" w:eastAsia="宋体" w:hAnsi="宋体" w:hint="eastAsia"/>
            <w:sz w:val="24"/>
            <w:szCs w:val="24"/>
          </w:rPr>
          <w:delText>水印</w:delText>
        </w:r>
      </w:del>
    </w:p>
    <w:p w14:paraId="3BD82F04" w14:textId="58361FD2" w:rsidR="00834C8A" w:rsidRPr="001A4179" w:rsidDel="00737DD9" w:rsidRDefault="0054763D" w:rsidP="00834C8A">
      <w:pPr>
        <w:pStyle w:val="a6"/>
        <w:ind w:firstLine="509"/>
        <w:rPr>
          <w:del w:id="2471" w:author="瑞明 唐" w:date="2019-04-20T20:58:00Z"/>
          <w:rFonts w:ascii="宋体" w:eastAsia="宋体" w:hAnsi="宋体"/>
          <w:sz w:val="24"/>
          <w:szCs w:val="24"/>
        </w:rPr>
      </w:pPr>
      <w:del w:id="2472" w:author="瑞明 唐" w:date="2019-04-20T20:58:00Z">
        <w:r w:rsidRPr="001A4179" w:rsidDel="00737DD9">
          <w:rPr>
            <w:rFonts w:ascii="宋体" w:eastAsia="宋体" w:hAnsi="宋体" w:hint="eastAsia"/>
            <w:sz w:val="24"/>
            <w:szCs w:val="24"/>
          </w:rPr>
          <w:delText>用户可以根据需要在“页面布局”选项卡下的“页面背景”功能区选择一种水印</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为文档添加文本或者图片水印</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如</w:delText>
        </w:r>
      </w:del>
      <w:del w:id="2473" w:author="瑞明 唐" w:date="2019-04-18T11:38:00Z">
        <w:r w:rsidRPr="001A4179" w:rsidDel="00526D34">
          <w:rPr>
            <w:rFonts w:ascii="宋体" w:eastAsia="宋体" w:hAnsi="宋体" w:hint="eastAsia"/>
            <w:sz w:val="24"/>
            <w:szCs w:val="24"/>
          </w:rPr>
          <w:delText>图</w:delText>
        </w:r>
        <w:r w:rsidRPr="001A4179" w:rsidDel="00526D34">
          <w:rPr>
            <w:rFonts w:ascii="宋体" w:eastAsia="宋体" w:hAnsi="宋体"/>
            <w:sz w:val="24"/>
            <w:szCs w:val="24"/>
          </w:rPr>
          <w:delText>4</w:delText>
        </w:r>
        <w:r w:rsidR="00D96DA5" w:rsidDel="00526D34">
          <w:rPr>
            <w:rFonts w:ascii="宋体" w:eastAsia="宋体" w:hAnsi="宋体"/>
            <w:sz w:val="24"/>
            <w:szCs w:val="24"/>
          </w:rPr>
          <w:delText>-</w:delText>
        </w:r>
        <w:r w:rsidRPr="001A4179" w:rsidDel="00526D34">
          <w:rPr>
            <w:rFonts w:ascii="宋体" w:eastAsia="宋体" w:hAnsi="宋体"/>
            <w:sz w:val="24"/>
            <w:szCs w:val="24"/>
          </w:rPr>
          <w:delText>138</w:delText>
        </w:r>
      </w:del>
      <w:del w:id="2474" w:author="瑞明 唐" w:date="2019-04-20T20:58:00Z">
        <w:r w:rsidRPr="001A4179" w:rsidDel="00737DD9">
          <w:rPr>
            <w:rFonts w:ascii="宋体" w:eastAsia="宋体" w:hAnsi="宋体" w:hint="eastAsia"/>
            <w:sz w:val="24"/>
            <w:szCs w:val="24"/>
          </w:rPr>
          <w:delText>所示。</w:delText>
        </w:r>
      </w:del>
    </w:p>
    <w:p w14:paraId="6F9093A0" w14:textId="66EF8233" w:rsidR="00834C8A" w:rsidRPr="001A4179" w:rsidDel="00737DD9" w:rsidRDefault="00834C8A" w:rsidP="00516C62">
      <w:pPr>
        <w:pStyle w:val="a6"/>
        <w:numPr>
          <w:ilvl w:val="0"/>
          <w:numId w:val="32"/>
        </w:numPr>
        <w:ind w:left="0" w:firstLine="509"/>
        <w:rPr>
          <w:del w:id="2475" w:author="瑞明 唐" w:date="2019-04-20T20:58:00Z"/>
          <w:rFonts w:ascii="宋体" w:eastAsia="宋体" w:hAnsi="宋体"/>
          <w:sz w:val="24"/>
          <w:szCs w:val="24"/>
        </w:rPr>
      </w:pPr>
      <w:del w:id="2476" w:author="瑞明 唐" w:date="2019-04-20T20:58:00Z">
        <w:r w:rsidRPr="001A4179" w:rsidDel="00737DD9">
          <w:rPr>
            <w:rFonts w:ascii="宋体" w:eastAsia="宋体" w:hAnsi="宋体" w:hint="eastAsia"/>
            <w:sz w:val="24"/>
            <w:szCs w:val="24"/>
          </w:rPr>
          <w:delText>背景</w:delText>
        </w:r>
      </w:del>
    </w:p>
    <w:tbl>
      <w:tblPr>
        <w:tblStyle w:val="af1"/>
        <w:tblpPr w:leftFromText="180" w:rightFromText="180" w:vertAnchor="text" w:horzAnchor="margin" w:tblpXSpec="right" w:tblpY="2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tblGrid>
      <w:tr w:rsidR="00526D34" w:rsidDel="00737DD9" w14:paraId="244DBB5D" w14:textId="5B771902" w:rsidTr="00526D34">
        <w:trPr>
          <w:del w:id="2477" w:author="瑞明 唐" w:date="2019-04-20T20:58:00Z"/>
        </w:trPr>
        <w:tc>
          <w:tcPr>
            <w:tcW w:w="0" w:type="auto"/>
          </w:tcPr>
          <w:p w14:paraId="480DE774" w14:textId="64BE8D25" w:rsidR="00526D34" w:rsidDel="00526D34" w:rsidRDefault="00526D34">
            <w:pPr>
              <w:pStyle w:val="a9"/>
              <w:jc w:val="center"/>
              <w:rPr>
                <w:del w:id="2478" w:author="瑞明 唐" w:date="2019-04-18T11:37:00Z"/>
              </w:rPr>
              <w:pPrChange w:id="2479" w:author="瑞明 唐" w:date="2019-04-18T11:44:00Z">
                <w:pPr>
                  <w:pStyle w:val="a6"/>
                  <w:keepNext/>
                  <w:framePr w:hSpace="180" w:wrap="around" w:vAnchor="text" w:hAnchor="margin" w:xAlign="right" w:y="256"/>
                  <w:ind w:firstLineChars="0" w:firstLine="0"/>
                  <w:suppressOverlap/>
                </w:pPr>
              </w:pPrChange>
            </w:pPr>
            <w:del w:id="2480" w:author="瑞明 唐" w:date="2019-04-20T20:58:00Z">
              <w:r w:rsidDel="00737DD9">
                <w:rPr>
                  <w:rFonts w:ascii="宋体" w:eastAsia="宋体" w:hAnsi="宋体"/>
                  <w:noProof/>
                  <w:sz w:val="24"/>
                  <w:szCs w:val="24"/>
                </w:rPr>
                <w:drawing>
                  <wp:inline distT="0" distB="0" distL="0" distR="0" wp14:anchorId="551998A1" wp14:editId="52013B05">
                    <wp:extent cx="1798159" cy="2130060"/>
                    <wp:effectExtent l="0" t="0" r="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4-140.png"/>
                            <pic:cNvPicPr/>
                          </pic:nvPicPr>
                          <pic:blipFill>
                            <a:blip r:embed="rId174">
                              <a:extLst>
                                <a:ext uri="{28A0092B-C50C-407E-A947-70E740481C1C}">
                                  <a14:useLocalDpi xmlns:a14="http://schemas.microsoft.com/office/drawing/2010/main" val="0"/>
                                </a:ext>
                              </a:extLst>
                            </a:blip>
                            <a:stretch>
                              <a:fillRect/>
                            </a:stretch>
                          </pic:blipFill>
                          <pic:spPr>
                            <a:xfrm>
                              <a:off x="0" y="0"/>
                              <a:ext cx="1823632" cy="2160234"/>
                            </a:xfrm>
                            <a:prstGeom prst="rect">
                              <a:avLst/>
                            </a:prstGeom>
                          </pic:spPr>
                        </pic:pic>
                      </a:graphicData>
                    </a:graphic>
                  </wp:inline>
                </w:drawing>
              </w:r>
            </w:del>
          </w:p>
          <w:p w14:paraId="58753A63" w14:textId="77545905" w:rsidR="00526D34" w:rsidDel="00737DD9" w:rsidRDefault="00526D34">
            <w:pPr>
              <w:pStyle w:val="a9"/>
              <w:jc w:val="center"/>
              <w:rPr>
                <w:del w:id="2481" w:author="瑞明 唐" w:date="2019-04-20T20:58:00Z"/>
                <w:rFonts w:ascii="宋体" w:eastAsia="宋体" w:hAnsi="宋体"/>
                <w:sz w:val="24"/>
                <w:szCs w:val="24"/>
              </w:rPr>
              <w:pPrChange w:id="2482" w:author="瑞明 唐" w:date="2019-04-18T11:44:00Z">
                <w:pPr>
                  <w:pStyle w:val="a9"/>
                  <w:framePr w:hSpace="180" w:wrap="around" w:vAnchor="text" w:hAnchor="margin" w:xAlign="right" w:y="256"/>
                  <w:suppressOverlap/>
                </w:pPr>
              </w:pPrChange>
            </w:pPr>
            <w:del w:id="2483" w:author="瑞明 唐" w:date="2019-04-18T11:37:00Z">
              <w:r w:rsidDel="00526D34">
                <w:delText>图</w:delText>
              </w:r>
              <w:r w:rsidDel="00526D34">
                <w:delText xml:space="preserve"> 4 - </w:delText>
              </w:r>
              <w:r w:rsidDel="00526D34">
                <w:fldChar w:fldCharType="begin"/>
              </w:r>
              <w:r w:rsidDel="00526D34">
                <w:delInstrText xml:space="preserve"> SEQ </w:delInstrText>
              </w:r>
              <w:r w:rsidDel="00526D34">
                <w:delInstrText>图</w:delInstrText>
              </w:r>
              <w:r w:rsidDel="00526D34">
                <w:delInstrText xml:space="preserve">_4_- \* ARABIC </w:delInstrText>
              </w:r>
              <w:r w:rsidDel="00526D34">
                <w:fldChar w:fldCharType="separate"/>
              </w:r>
            </w:del>
            <w:del w:id="2484" w:author="瑞明 唐" w:date="2019-04-16T16:15:00Z">
              <w:r w:rsidDel="00C71EF7">
                <w:rPr>
                  <w:noProof/>
                </w:rPr>
                <w:delText>140</w:delText>
              </w:r>
            </w:del>
            <w:del w:id="2485" w:author="瑞明 唐" w:date="2019-04-18T11:37:00Z">
              <w:r w:rsidDel="00526D34">
                <w:fldChar w:fldCharType="end"/>
              </w:r>
              <w:r w:rsidDel="00526D34">
                <w:rPr>
                  <w:rFonts w:hint="eastAsia"/>
                </w:rPr>
                <w:delText>设置水印效果</w:delText>
              </w:r>
            </w:del>
          </w:p>
        </w:tc>
      </w:tr>
    </w:tbl>
    <w:p w14:paraId="187C65E7" w14:textId="169AF45C" w:rsidR="0054763D" w:rsidRPr="001A4179" w:rsidDel="00737DD9" w:rsidRDefault="0054763D" w:rsidP="0054763D">
      <w:pPr>
        <w:pStyle w:val="a6"/>
        <w:ind w:firstLine="509"/>
        <w:rPr>
          <w:del w:id="2486" w:author="瑞明 唐" w:date="2019-04-20T20:58:00Z"/>
          <w:rFonts w:ascii="宋体" w:eastAsia="宋体" w:hAnsi="宋体"/>
          <w:sz w:val="24"/>
          <w:szCs w:val="24"/>
        </w:rPr>
      </w:pPr>
      <w:del w:id="2487" w:author="瑞明 唐" w:date="2019-04-20T20:58:00Z">
        <w:r w:rsidRPr="001A4179" w:rsidDel="00737DD9">
          <w:rPr>
            <w:rFonts w:ascii="宋体" w:eastAsia="宋体" w:hAnsi="宋体" w:hint="eastAsia"/>
            <w:sz w:val="24"/>
            <w:szCs w:val="24"/>
          </w:rPr>
          <w:delText>用户可以根据需要在“页面布局”选项卡下的“页面背景”功能区选择页面颜色</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为文档设置背景颜色</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如</w:delText>
        </w:r>
      </w:del>
      <w:del w:id="2488" w:author="瑞明 唐" w:date="2019-04-18T11:44:00Z">
        <w:r w:rsidRPr="001A4179" w:rsidDel="00526D34">
          <w:rPr>
            <w:rFonts w:ascii="宋体" w:eastAsia="宋体" w:hAnsi="宋体" w:hint="eastAsia"/>
            <w:sz w:val="24"/>
            <w:szCs w:val="24"/>
          </w:rPr>
          <w:delText>图</w:delText>
        </w:r>
        <w:r w:rsidRPr="001A4179" w:rsidDel="00526D34">
          <w:rPr>
            <w:rFonts w:ascii="宋体" w:eastAsia="宋体" w:hAnsi="宋体"/>
            <w:sz w:val="24"/>
            <w:szCs w:val="24"/>
          </w:rPr>
          <w:delText>4</w:delText>
        </w:r>
        <w:r w:rsidR="00D96DA5" w:rsidDel="00526D34">
          <w:rPr>
            <w:rFonts w:ascii="宋体" w:eastAsia="宋体" w:hAnsi="宋体"/>
            <w:sz w:val="24"/>
            <w:szCs w:val="24"/>
          </w:rPr>
          <w:delText>-</w:delText>
        </w:r>
        <w:r w:rsidRPr="001A4179" w:rsidDel="00526D34">
          <w:rPr>
            <w:rFonts w:ascii="宋体" w:eastAsia="宋体" w:hAnsi="宋体"/>
            <w:sz w:val="24"/>
            <w:szCs w:val="24"/>
          </w:rPr>
          <w:delText>139</w:delText>
        </w:r>
      </w:del>
      <w:del w:id="2489" w:author="瑞明 唐" w:date="2019-04-20T20:58:00Z">
        <w:r w:rsidRPr="001A4179" w:rsidDel="00737DD9">
          <w:rPr>
            <w:rFonts w:ascii="宋体" w:eastAsia="宋体" w:hAnsi="宋体" w:hint="eastAsia"/>
            <w:sz w:val="24"/>
            <w:szCs w:val="24"/>
          </w:rPr>
          <w:delText>所示。</w:delText>
        </w:r>
      </w:del>
    </w:p>
    <w:p w14:paraId="775DFD4C" w14:textId="178A809F" w:rsidR="00834C8A" w:rsidRPr="001A4179" w:rsidDel="00737DD9" w:rsidRDefault="00834C8A" w:rsidP="00516C62">
      <w:pPr>
        <w:pStyle w:val="a6"/>
        <w:numPr>
          <w:ilvl w:val="0"/>
          <w:numId w:val="32"/>
        </w:numPr>
        <w:ind w:left="0" w:firstLine="509"/>
        <w:rPr>
          <w:del w:id="2490" w:author="瑞明 唐" w:date="2019-04-20T20:58:00Z"/>
          <w:rFonts w:ascii="宋体" w:eastAsia="宋体" w:hAnsi="宋体"/>
          <w:sz w:val="24"/>
          <w:szCs w:val="24"/>
        </w:rPr>
      </w:pPr>
      <w:del w:id="2491" w:author="瑞明 唐" w:date="2019-04-20T20:58:00Z">
        <w:r w:rsidRPr="001A4179" w:rsidDel="00737DD9">
          <w:rPr>
            <w:rFonts w:ascii="宋体" w:eastAsia="宋体" w:hAnsi="宋体" w:hint="eastAsia"/>
            <w:sz w:val="24"/>
            <w:szCs w:val="24"/>
          </w:rPr>
          <w:delText>页眉页脚</w:delText>
        </w:r>
      </w:del>
    </w:p>
    <w:p w14:paraId="1E82FE0B" w14:textId="4719901A" w:rsidR="00555721" w:rsidRDefault="0054763D" w:rsidP="0054763D">
      <w:pPr>
        <w:pStyle w:val="a6"/>
        <w:ind w:firstLine="509"/>
        <w:rPr>
          <w:ins w:id="2492" w:author="瑞明 唐" w:date="2019-04-20T21:03:00Z"/>
          <w:rFonts w:ascii="宋体" w:eastAsia="宋体" w:hAnsi="宋体"/>
          <w:sz w:val="24"/>
          <w:szCs w:val="24"/>
        </w:rPr>
      </w:pPr>
      <w:del w:id="2493" w:author="瑞明 唐" w:date="2019-04-20T20:58:00Z">
        <w:r w:rsidRPr="001A4179" w:rsidDel="00737DD9">
          <w:rPr>
            <w:rFonts w:ascii="宋体" w:eastAsia="宋体" w:hAnsi="宋体" w:hint="eastAsia"/>
            <w:sz w:val="24"/>
            <w:szCs w:val="24"/>
          </w:rPr>
          <w:delText>在“</w:delText>
        </w:r>
      </w:del>
      <w:del w:id="2494" w:author="瑞明 唐" w:date="2019-04-18T11:45:00Z">
        <w:r w:rsidRPr="001A4179" w:rsidDel="00526D34">
          <w:rPr>
            <w:rFonts w:ascii="宋体" w:eastAsia="宋体" w:hAnsi="宋体" w:hint="eastAsia"/>
            <w:sz w:val="24"/>
            <w:szCs w:val="24"/>
          </w:rPr>
          <w:delText>输入</w:delText>
        </w:r>
      </w:del>
      <w:del w:id="2495" w:author="瑞明 唐" w:date="2019-04-20T20:58:00Z">
        <w:r w:rsidRPr="001A4179" w:rsidDel="00737DD9">
          <w:rPr>
            <w:rFonts w:ascii="宋体" w:eastAsia="宋体" w:hAnsi="宋体" w:hint="eastAsia"/>
            <w:sz w:val="24"/>
            <w:szCs w:val="24"/>
          </w:rPr>
          <w:delText>”选项卡下的“页眉和页脚”功能区里</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提供了样式多样的页眉</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页脚和页码的样式。用户可以根据需要输入页眉</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页脚和页码</w:delText>
        </w:r>
        <w:r w:rsidR="00555721" w:rsidDel="00737DD9">
          <w:rPr>
            <w:rFonts w:ascii="宋体" w:eastAsia="宋体" w:hAnsi="宋体" w:hint="eastAsia"/>
            <w:sz w:val="24"/>
            <w:szCs w:val="24"/>
          </w:rPr>
          <w:delText>，</w:delText>
        </w:r>
        <w:r w:rsidRPr="001A4179" w:rsidDel="00737DD9">
          <w:rPr>
            <w:rFonts w:ascii="宋体" w:eastAsia="宋体" w:hAnsi="宋体" w:hint="eastAsia"/>
            <w:sz w:val="24"/>
            <w:szCs w:val="24"/>
          </w:rPr>
          <w:delText>如图</w:delText>
        </w:r>
        <w:r w:rsidRPr="001A4179" w:rsidDel="00737DD9">
          <w:rPr>
            <w:rFonts w:ascii="宋体" w:eastAsia="宋体" w:hAnsi="宋体"/>
            <w:sz w:val="24"/>
            <w:szCs w:val="24"/>
          </w:rPr>
          <w:delText>4</w:delText>
        </w:r>
        <w:r w:rsidR="00D96DA5" w:rsidDel="00737DD9">
          <w:rPr>
            <w:rFonts w:ascii="宋体" w:eastAsia="宋体" w:hAnsi="宋体"/>
            <w:sz w:val="24"/>
            <w:szCs w:val="24"/>
          </w:rPr>
          <w:delText>-</w:delText>
        </w:r>
        <w:r w:rsidRPr="001A4179" w:rsidDel="00737DD9">
          <w:rPr>
            <w:rFonts w:ascii="宋体" w:eastAsia="宋体" w:hAnsi="宋体"/>
            <w:sz w:val="24"/>
            <w:szCs w:val="24"/>
          </w:rPr>
          <w:delText>140</w:delText>
        </w:r>
        <w:r w:rsidRPr="001A4179" w:rsidDel="00737DD9">
          <w:rPr>
            <w:rFonts w:ascii="宋体" w:eastAsia="宋体" w:hAnsi="宋体" w:hint="eastAsia"/>
            <w:sz w:val="24"/>
            <w:szCs w:val="24"/>
          </w:rPr>
          <w:delText>所示。</w:delText>
        </w:r>
      </w:del>
      <w:ins w:id="2496" w:author="瑞明 唐" w:date="2019-04-20T20:59:00Z">
        <w:r w:rsidR="00737DD9">
          <w:rPr>
            <w:rFonts w:ascii="宋体" w:eastAsia="宋体" w:hAnsi="宋体" w:hint="eastAsia"/>
            <w:sz w:val="24"/>
            <w:szCs w:val="24"/>
          </w:rPr>
          <w:t>编辑好的文档在打印之前需要进行</w:t>
        </w:r>
      </w:ins>
      <w:ins w:id="2497" w:author="瑞明 唐" w:date="2019-04-20T21:02:00Z">
        <w:r w:rsidR="00737DD9">
          <w:rPr>
            <w:rFonts w:ascii="宋体" w:eastAsia="宋体" w:hAnsi="宋体" w:hint="eastAsia"/>
            <w:sz w:val="24"/>
            <w:szCs w:val="24"/>
          </w:rPr>
          <w:t>设置打印纸张</w:t>
        </w:r>
      </w:ins>
      <w:ins w:id="2498" w:author="瑞明 唐" w:date="2019-04-20T21:03:00Z">
        <w:r w:rsidR="00737DD9">
          <w:rPr>
            <w:rFonts w:ascii="宋体" w:eastAsia="宋体" w:hAnsi="宋体" w:hint="eastAsia"/>
            <w:sz w:val="24"/>
            <w:szCs w:val="24"/>
          </w:rPr>
          <w:t>型号、文字方向、页边距等，这些都是页面设置操作。</w:t>
        </w:r>
      </w:ins>
    </w:p>
    <w:p w14:paraId="3ABA1368" w14:textId="634DE4F3" w:rsidR="00737DD9" w:rsidRDefault="00737DD9" w:rsidP="0054763D">
      <w:pPr>
        <w:pStyle w:val="a6"/>
        <w:ind w:firstLine="509"/>
        <w:rPr>
          <w:ins w:id="2499" w:author="瑞明 唐" w:date="2019-04-20T21:15:00Z"/>
          <w:rFonts w:ascii="宋体" w:eastAsia="宋体" w:hAnsi="宋体"/>
          <w:sz w:val="24"/>
          <w:szCs w:val="24"/>
        </w:rPr>
      </w:pPr>
      <w:ins w:id="2500" w:author="瑞明 唐" w:date="2019-04-20T21:03:00Z">
        <w:r>
          <w:rPr>
            <w:rFonts w:ascii="宋体" w:eastAsia="宋体" w:hAnsi="宋体" w:hint="eastAsia"/>
            <w:sz w:val="24"/>
            <w:szCs w:val="24"/>
          </w:rPr>
          <w:t>通过“</w:t>
        </w:r>
      </w:ins>
      <w:ins w:id="2501" w:author="瑞明 唐" w:date="2019-04-20T21:04:00Z">
        <w:r>
          <w:rPr>
            <w:rFonts w:ascii="宋体" w:eastAsia="宋体" w:hAnsi="宋体" w:hint="eastAsia"/>
            <w:sz w:val="24"/>
            <w:szCs w:val="24"/>
          </w:rPr>
          <w:t>页面布局</w:t>
        </w:r>
      </w:ins>
      <w:ins w:id="2502" w:author="瑞明 唐" w:date="2019-04-20T21:03:00Z">
        <w:r>
          <w:rPr>
            <w:rFonts w:ascii="宋体" w:eastAsia="宋体" w:hAnsi="宋体" w:hint="eastAsia"/>
            <w:sz w:val="24"/>
            <w:szCs w:val="24"/>
          </w:rPr>
          <w:t>”</w:t>
        </w:r>
      </w:ins>
      <w:ins w:id="2503" w:author="瑞明 唐" w:date="2019-04-20T21:04:00Z">
        <w:r>
          <w:rPr>
            <w:rFonts w:ascii="宋体" w:eastAsia="宋体" w:hAnsi="宋体" w:hint="eastAsia"/>
            <w:sz w:val="24"/>
            <w:szCs w:val="24"/>
          </w:rPr>
          <w:t>选项卡下的“页面设置”分组命令实现页面设置设置。</w:t>
        </w:r>
      </w:ins>
      <w:ins w:id="2504" w:author="瑞明 唐" w:date="2019-04-20T21:07:00Z">
        <w:r w:rsidR="00177B28">
          <w:rPr>
            <w:rFonts w:ascii="宋体" w:eastAsia="宋体" w:hAnsi="宋体" w:hint="eastAsia"/>
            <w:sz w:val="24"/>
            <w:szCs w:val="24"/>
          </w:rPr>
          <w:t>如</w:t>
        </w:r>
      </w:ins>
      <w:ins w:id="2505" w:author="瑞明 唐" w:date="2019-04-20T21:08:00Z">
        <w:r w:rsidR="00177B28">
          <w:rPr>
            <w:rFonts w:ascii="宋体" w:eastAsia="宋体" w:hAnsi="宋体"/>
            <w:sz w:val="24"/>
            <w:szCs w:val="24"/>
          </w:rPr>
          <w:fldChar w:fldCharType="begin"/>
        </w:r>
        <w:r w:rsidR="00177B28">
          <w:rPr>
            <w:rFonts w:ascii="宋体" w:eastAsia="宋体" w:hAnsi="宋体"/>
            <w:sz w:val="24"/>
            <w:szCs w:val="24"/>
          </w:rPr>
          <w:instrText xml:space="preserve"> </w:instrText>
        </w:r>
        <w:r w:rsidR="00177B28">
          <w:rPr>
            <w:rFonts w:ascii="宋体" w:eastAsia="宋体" w:hAnsi="宋体" w:hint="eastAsia"/>
            <w:sz w:val="24"/>
            <w:szCs w:val="24"/>
          </w:rPr>
          <w:instrText>REF _Ref6686897 \h</w:instrText>
        </w:r>
        <w:r w:rsidR="00177B28">
          <w:rPr>
            <w:rFonts w:ascii="宋体" w:eastAsia="宋体" w:hAnsi="宋体"/>
            <w:sz w:val="24"/>
            <w:szCs w:val="24"/>
          </w:rPr>
          <w:instrText xml:space="preserve"> </w:instrText>
        </w:r>
      </w:ins>
      <w:r w:rsidR="00177B28">
        <w:rPr>
          <w:rFonts w:ascii="宋体" w:eastAsia="宋体" w:hAnsi="宋体"/>
          <w:sz w:val="24"/>
          <w:szCs w:val="24"/>
        </w:rPr>
      </w:r>
      <w:r w:rsidR="00177B28">
        <w:rPr>
          <w:rFonts w:ascii="宋体" w:eastAsia="宋体" w:hAnsi="宋体"/>
          <w:sz w:val="24"/>
          <w:szCs w:val="24"/>
        </w:rPr>
        <w:fldChar w:fldCharType="separate"/>
      </w:r>
      <w:ins w:id="2506" w:author="瑞明 唐" w:date="2019-04-20T21:08:00Z">
        <w:r w:rsidR="00177B28">
          <w:t xml:space="preserve">图4 - </w:t>
        </w:r>
        <w:r w:rsidR="00177B28">
          <w:rPr>
            <w:noProof/>
          </w:rPr>
          <w:t>147</w:t>
        </w:r>
        <w:r w:rsidR="00177B28">
          <w:rPr>
            <w:rFonts w:hint="eastAsia"/>
          </w:rPr>
          <w:t>页面设置分组命令</w:t>
        </w:r>
        <w:r w:rsidR="00177B28">
          <w:rPr>
            <w:rFonts w:ascii="宋体" w:eastAsia="宋体" w:hAnsi="宋体"/>
            <w:sz w:val="24"/>
            <w:szCs w:val="24"/>
          </w:rPr>
          <w:fldChar w:fldCharType="end"/>
        </w:r>
        <w:r w:rsidR="00177B28">
          <w:rPr>
            <w:rFonts w:ascii="宋体" w:eastAsia="宋体" w:hAnsi="宋体" w:hint="eastAsia"/>
            <w:sz w:val="24"/>
            <w:szCs w:val="24"/>
          </w:rPr>
          <w:t>所示。</w:t>
        </w:r>
      </w:ins>
      <w:ins w:id="2507" w:author="瑞明 唐" w:date="2019-04-20T21:09:00Z">
        <w:r w:rsidR="00177B28">
          <w:rPr>
            <w:rFonts w:ascii="宋体" w:eastAsia="宋体" w:hAnsi="宋体" w:hint="eastAsia"/>
            <w:sz w:val="24"/>
            <w:szCs w:val="24"/>
          </w:rPr>
          <w:t>此分组</w:t>
        </w:r>
      </w:ins>
      <w:ins w:id="2508" w:author="瑞明 唐" w:date="2019-04-20T21:08:00Z">
        <w:r w:rsidR="00177B28">
          <w:rPr>
            <w:rFonts w:ascii="宋体" w:eastAsia="宋体" w:hAnsi="宋体" w:hint="eastAsia"/>
            <w:sz w:val="24"/>
            <w:szCs w:val="24"/>
          </w:rPr>
          <w:t>命令可以快速的设置纸张大小、打印纸张方向、文字方向以及</w:t>
        </w:r>
      </w:ins>
      <w:ins w:id="2509" w:author="瑞明 唐" w:date="2019-04-20T21:09:00Z">
        <w:r w:rsidR="00177B28">
          <w:rPr>
            <w:rFonts w:ascii="宋体" w:eastAsia="宋体" w:hAnsi="宋体" w:hint="eastAsia"/>
            <w:sz w:val="24"/>
            <w:szCs w:val="24"/>
          </w:rPr>
          <w:t>页边距。纸张大小</w:t>
        </w:r>
      </w:ins>
      <w:ins w:id="2510" w:author="瑞明 唐" w:date="2019-04-20T21:10:00Z">
        <w:r w:rsidR="00177B28">
          <w:rPr>
            <w:rFonts w:ascii="宋体" w:eastAsia="宋体" w:hAnsi="宋体" w:hint="eastAsia"/>
            <w:sz w:val="24"/>
            <w:szCs w:val="24"/>
          </w:rPr>
          <w:t>默认是“A</w:t>
        </w:r>
        <w:r w:rsidR="00177B28">
          <w:rPr>
            <w:rFonts w:ascii="宋体" w:eastAsia="宋体" w:hAnsi="宋体"/>
            <w:sz w:val="24"/>
            <w:szCs w:val="24"/>
          </w:rPr>
          <w:t>4</w:t>
        </w:r>
        <w:r w:rsidR="00177B28">
          <w:rPr>
            <w:rFonts w:ascii="宋体" w:eastAsia="宋体" w:hAnsi="宋体" w:hint="eastAsia"/>
            <w:sz w:val="24"/>
            <w:szCs w:val="24"/>
          </w:rPr>
          <w:t>”纸张，文字方向默认“水平”，纸张方向默认是“纵向”。</w:t>
        </w:r>
      </w:ins>
      <w:ins w:id="2511" w:author="瑞明 唐" w:date="2019-04-20T21:11:00Z">
        <w:r w:rsidR="00177B28">
          <w:rPr>
            <w:rFonts w:ascii="宋体" w:eastAsia="宋体" w:hAnsi="宋体" w:hint="eastAsia"/>
            <w:sz w:val="24"/>
            <w:szCs w:val="24"/>
          </w:rPr>
          <w:t>单击“</w:t>
        </w:r>
      </w:ins>
      <w:ins w:id="2512" w:author="瑞明 唐" w:date="2019-04-20T21:12:00Z">
        <w:r w:rsidR="00177B28">
          <w:rPr>
            <w:rFonts w:ascii="宋体" w:eastAsia="宋体" w:hAnsi="宋体" w:hint="eastAsia"/>
            <w:sz w:val="24"/>
            <w:szCs w:val="24"/>
          </w:rPr>
          <w:t>页面设置</w:t>
        </w:r>
      </w:ins>
      <w:ins w:id="2513" w:author="瑞明 唐" w:date="2019-04-20T21:11:00Z">
        <w:r w:rsidR="00177B28">
          <w:rPr>
            <w:rFonts w:ascii="宋体" w:eastAsia="宋体" w:hAnsi="宋体" w:hint="eastAsia"/>
            <w:sz w:val="24"/>
            <w:szCs w:val="24"/>
          </w:rPr>
          <w:t>”</w:t>
        </w:r>
      </w:ins>
      <w:ins w:id="2514" w:author="瑞明 唐" w:date="2019-04-20T21:12:00Z">
        <w:r w:rsidR="00177B28">
          <w:rPr>
            <w:rFonts w:ascii="宋体" w:eastAsia="宋体" w:hAnsi="宋体" w:hint="eastAsia"/>
            <w:sz w:val="24"/>
            <w:szCs w:val="24"/>
          </w:rPr>
          <w:t>右下角“对话框启动器”打开如</w:t>
        </w:r>
      </w:ins>
      <w:ins w:id="2515" w:author="瑞明 唐" w:date="2019-04-20T21:14:00Z">
        <w:r w:rsidR="00177B28">
          <w:rPr>
            <w:rFonts w:ascii="宋体" w:eastAsia="宋体" w:hAnsi="宋体"/>
            <w:sz w:val="24"/>
            <w:szCs w:val="24"/>
          </w:rPr>
          <w:fldChar w:fldCharType="begin"/>
        </w:r>
        <w:r w:rsidR="00177B28">
          <w:rPr>
            <w:rFonts w:ascii="宋体" w:eastAsia="宋体" w:hAnsi="宋体"/>
            <w:sz w:val="24"/>
            <w:szCs w:val="24"/>
          </w:rPr>
          <w:instrText xml:space="preserve"> </w:instrText>
        </w:r>
        <w:r w:rsidR="00177B28">
          <w:rPr>
            <w:rFonts w:ascii="宋体" w:eastAsia="宋体" w:hAnsi="宋体" w:hint="eastAsia"/>
            <w:sz w:val="24"/>
            <w:szCs w:val="24"/>
          </w:rPr>
          <w:instrText>REF _Ref6687266 \h</w:instrText>
        </w:r>
        <w:r w:rsidR="00177B28">
          <w:rPr>
            <w:rFonts w:ascii="宋体" w:eastAsia="宋体" w:hAnsi="宋体"/>
            <w:sz w:val="24"/>
            <w:szCs w:val="24"/>
          </w:rPr>
          <w:instrText xml:space="preserve"> </w:instrText>
        </w:r>
      </w:ins>
      <w:r w:rsidR="00177B28">
        <w:rPr>
          <w:rFonts w:ascii="宋体" w:eastAsia="宋体" w:hAnsi="宋体"/>
          <w:sz w:val="24"/>
          <w:szCs w:val="24"/>
        </w:rPr>
      </w:r>
      <w:r w:rsidR="00177B28">
        <w:rPr>
          <w:rFonts w:ascii="宋体" w:eastAsia="宋体" w:hAnsi="宋体"/>
          <w:sz w:val="24"/>
          <w:szCs w:val="24"/>
        </w:rPr>
        <w:fldChar w:fldCharType="separate"/>
      </w:r>
      <w:ins w:id="2516" w:author="瑞明 唐" w:date="2019-04-20T21:14:00Z">
        <w:r w:rsidR="00177B28">
          <w:t xml:space="preserve">图4 - </w:t>
        </w:r>
        <w:r w:rsidR="00177B28">
          <w:rPr>
            <w:noProof/>
          </w:rPr>
          <w:t>148</w:t>
        </w:r>
        <w:r w:rsidR="00177B28">
          <w:rPr>
            <w:rFonts w:hint="eastAsia"/>
          </w:rPr>
          <w:t>页面设置对话框</w:t>
        </w:r>
        <w:r w:rsidR="00177B28">
          <w:rPr>
            <w:rFonts w:ascii="宋体" w:eastAsia="宋体" w:hAnsi="宋体"/>
            <w:sz w:val="24"/>
            <w:szCs w:val="24"/>
          </w:rPr>
          <w:fldChar w:fldCharType="end"/>
        </w:r>
        <w:r w:rsidR="00177B28">
          <w:rPr>
            <w:rFonts w:ascii="宋体" w:eastAsia="宋体" w:hAnsi="宋体" w:hint="eastAsia"/>
            <w:sz w:val="24"/>
            <w:szCs w:val="24"/>
          </w:rPr>
          <w:t>所示，在此对话框中可对</w:t>
        </w:r>
      </w:ins>
      <w:ins w:id="2517" w:author="瑞明 唐" w:date="2019-04-20T21:15:00Z">
        <w:r w:rsidR="00177B28">
          <w:rPr>
            <w:rFonts w:ascii="宋体" w:eastAsia="宋体" w:hAnsi="宋体" w:hint="eastAsia"/>
            <w:sz w:val="24"/>
            <w:szCs w:val="24"/>
          </w:rPr>
          <w:t>页面设置进行详细设置。</w:t>
        </w:r>
      </w:ins>
    </w:p>
    <w:p w14:paraId="3E552C6C" w14:textId="5568FFCA" w:rsidR="00177B28" w:rsidRDefault="00177B28" w:rsidP="00177B28">
      <w:pPr>
        <w:ind w:firstLineChars="165" w:firstLine="420"/>
        <w:rPr>
          <w:ins w:id="2518" w:author="瑞明 唐" w:date="2019-04-20T21:34:00Z"/>
          <w:rFonts w:ascii="宋体" w:eastAsia="宋体" w:hAnsi="宋体"/>
          <w:sz w:val="24"/>
          <w:szCs w:val="24"/>
        </w:rPr>
      </w:pPr>
      <w:ins w:id="2519" w:author="瑞明 唐" w:date="2019-04-20T21:16:00Z">
        <w:r>
          <w:rPr>
            <w:rFonts w:ascii="宋体" w:eastAsia="宋体" w:hAnsi="宋体" w:hint="eastAsia"/>
            <w:sz w:val="24"/>
            <w:szCs w:val="24"/>
          </w:rPr>
          <w:t>对话框中的“页边距”可以对文档的页面进行详细设置。</w:t>
        </w:r>
      </w:ins>
      <w:ins w:id="2520" w:author="瑞明 唐" w:date="2019-04-20T21:17:00Z">
        <w:r w:rsidRPr="00177B28">
          <w:rPr>
            <w:rFonts w:ascii="宋体" w:eastAsia="宋体" w:hAnsi="宋体" w:hint="eastAsia"/>
            <w:sz w:val="24"/>
            <w:szCs w:val="24"/>
          </w:rPr>
          <w:t>页边距是页面的边线到文字的距离。通常可在页边距内部的可打印区域中插入文字和图形，也可以将某些项目放置在页边距区域中（如页眉、页脚和页码等）。</w:t>
        </w:r>
      </w:ins>
      <w:ins w:id="2521" w:author="瑞明 唐" w:date="2019-04-20T21:19:00Z">
        <w:r w:rsidR="00073B4A">
          <w:rPr>
            <w:rFonts w:ascii="宋体" w:eastAsia="宋体" w:hAnsi="宋体" w:hint="eastAsia"/>
            <w:sz w:val="24"/>
            <w:szCs w:val="24"/>
          </w:rPr>
          <w:t>如</w:t>
        </w:r>
      </w:ins>
      <w:ins w:id="2522" w:author="瑞明 唐" w:date="2019-04-20T21:21:00Z">
        <w:r w:rsidR="00073B4A">
          <w:rPr>
            <w:rFonts w:ascii="宋体" w:eastAsia="宋体" w:hAnsi="宋体"/>
            <w:sz w:val="24"/>
            <w:szCs w:val="24"/>
          </w:rPr>
          <w:fldChar w:fldCharType="begin"/>
        </w:r>
        <w:r w:rsidR="00073B4A">
          <w:rPr>
            <w:rFonts w:ascii="宋体" w:eastAsia="宋体" w:hAnsi="宋体"/>
            <w:sz w:val="24"/>
            <w:szCs w:val="24"/>
          </w:rPr>
          <w:instrText xml:space="preserve"> </w:instrText>
        </w:r>
        <w:r w:rsidR="00073B4A">
          <w:rPr>
            <w:rFonts w:ascii="宋体" w:eastAsia="宋体" w:hAnsi="宋体" w:hint="eastAsia"/>
            <w:sz w:val="24"/>
            <w:szCs w:val="24"/>
          </w:rPr>
          <w:instrText>REF _Ref6687715 \h</w:instrText>
        </w:r>
        <w:r w:rsidR="00073B4A">
          <w:rPr>
            <w:rFonts w:ascii="宋体" w:eastAsia="宋体" w:hAnsi="宋体"/>
            <w:sz w:val="24"/>
            <w:szCs w:val="24"/>
          </w:rPr>
          <w:instrText xml:space="preserve"> </w:instrText>
        </w:r>
      </w:ins>
      <w:r w:rsidR="00073B4A">
        <w:rPr>
          <w:rFonts w:ascii="宋体" w:eastAsia="宋体" w:hAnsi="宋体"/>
          <w:sz w:val="24"/>
          <w:szCs w:val="24"/>
        </w:rPr>
      </w:r>
      <w:r w:rsidR="00073B4A">
        <w:rPr>
          <w:rFonts w:ascii="宋体" w:eastAsia="宋体" w:hAnsi="宋体"/>
          <w:sz w:val="24"/>
          <w:szCs w:val="24"/>
        </w:rPr>
        <w:fldChar w:fldCharType="separate"/>
      </w:r>
      <w:ins w:id="2523" w:author="瑞明 唐" w:date="2019-04-20T21:21:00Z">
        <w:r w:rsidR="00073B4A">
          <w:t xml:space="preserve">图4 - </w:t>
        </w:r>
        <w:r w:rsidR="00073B4A">
          <w:rPr>
            <w:noProof/>
          </w:rPr>
          <w:t>149</w:t>
        </w:r>
        <w:r w:rsidR="00073B4A">
          <w:rPr>
            <w:rFonts w:hint="eastAsia"/>
          </w:rPr>
          <w:t>页边距释图</w:t>
        </w:r>
        <w:r w:rsidR="00073B4A">
          <w:rPr>
            <w:rFonts w:ascii="宋体" w:eastAsia="宋体" w:hAnsi="宋体"/>
            <w:sz w:val="24"/>
            <w:szCs w:val="24"/>
          </w:rPr>
          <w:fldChar w:fldCharType="end"/>
        </w:r>
        <w:r w:rsidR="00073B4A">
          <w:rPr>
            <w:rFonts w:ascii="宋体" w:eastAsia="宋体" w:hAnsi="宋体" w:hint="eastAsia"/>
            <w:sz w:val="24"/>
            <w:szCs w:val="24"/>
          </w:rPr>
          <w:t>所示，</w:t>
        </w:r>
      </w:ins>
      <w:ins w:id="2524" w:author="瑞明 唐" w:date="2019-04-20T21:22:00Z">
        <w:r w:rsidR="00073B4A">
          <w:rPr>
            <w:rFonts w:ascii="宋体" w:eastAsia="宋体" w:hAnsi="宋体" w:hint="eastAsia"/>
            <w:sz w:val="24"/>
            <w:szCs w:val="24"/>
          </w:rPr>
          <w:t>对上、下、左、右边</w:t>
        </w:r>
        <w:proofErr w:type="gramStart"/>
        <w:r w:rsidR="00073B4A">
          <w:rPr>
            <w:rFonts w:ascii="宋体" w:eastAsia="宋体" w:hAnsi="宋体" w:hint="eastAsia"/>
            <w:sz w:val="24"/>
            <w:szCs w:val="24"/>
          </w:rPr>
          <w:t>距进行</w:t>
        </w:r>
        <w:proofErr w:type="gramEnd"/>
        <w:r w:rsidR="00073B4A">
          <w:rPr>
            <w:rFonts w:ascii="宋体" w:eastAsia="宋体" w:hAnsi="宋体" w:hint="eastAsia"/>
            <w:sz w:val="24"/>
            <w:szCs w:val="24"/>
          </w:rPr>
          <w:t>标注</w:t>
        </w:r>
      </w:ins>
      <w:ins w:id="2525" w:author="瑞明 唐" w:date="2019-04-20T21:24:00Z">
        <w:r w:rsidR="00073B4A">
          <w:rPr>
            <w:rFonts w:ascii="宋体" w:eastAsia="宋体" w:hAnsi="宋体" w:hint="eastAsia"/>
            <w:sz w:val="24"/>
            <w:szCs w:val="24"/>
          </w:rPr>
          <w:t>。纸张方面默认是纵向，</w:t>
        </w:r>
      </w:ins>
      <w:ins w:id="2526" w:author="瑞明 唐" w:date="2019-04-20T21:28:00Z">
        <w:r w:rsidR="00E06A00">
          <w:rPr>
            <w:rFonts w:ascii="宋体" w:eastAsia="宋体" w:hAnsi="宋体" w:hint="eastAsia"/>
            <w:sz w:val="24"/>
            <w:szCs w:val="24"/>
          </w:rPr>
          <w:t>可以如</w:t>
        </w:r>
        <w:r w:rsidR="00E06A00">
          <w:rPr>
            <w:rFonts w:ascii="宋体" w:eastAsia="宋体" w:hAnsi="宋体"/>
            <w:sz w:val="24"/>
            <w:szCs w:val="24"/>
          </w:rPr>
          <w:fldChar w:fldCharType="begin"/>
        </w:r>
        <w:r w:rsidR="00E06A00">
          <w:rPr>
            <w:rFonts w:ascii="宋体" w:eastAsia="宋体" w:hAnsi="宋体"/>
            <w:sz w:val="24"/>
            <w:szCs w:val="24"/>
          </w:rPr>
          <w:instrText xml:space="preserve"> </w:instrText>
        </w:r>
        <w:r w:rsidR="00E06A00">
          <w:rPr>
            <w:rFonts w:ascii="宋体" w:eastAsia="宋体" w:hAnsi="宋体" w:hint="eastAsia"/>
            <w:sz w:val="24"/>
            <w:szCs w:val="24"/>
          </w:rPr>
          <w:instrText>REF _Ref6688128 \h</w:instrText>
        </w:r>
        <w:r w:rsidR="00E06A00">
          <w:rPr>
            <w:rFonts w:ascii="宋体" w:eastAsia="宋体" w:hAnsi="宋体"/>
            <w:sz w:val="24"/>
            <w:szCs w:val="24"/>
          </w:rPr>
          <w:instrText xml:space="preserve"> </w:instrText>
        </w:r>
      </w:ins>
      <w:r w:rsidR="00E06A00">
        <w:rPr>
          <w:rFonts w:ascii="宋体" w:eastAsia="宋体" w:hAnsi="宋体"/>
          <w:sz w:val="24"/>
          <w:szCs w:val="24"/>
        </w:rPr>
      </w:r>
      <w:r w:rsidR="00E06A00">
        <w:rPr>
          <w:rFonts w:ascii="宋体" w:eastAsia="宋体" w:hAnsi="宋体"/>
          <w:sz w:val="24"/>
          <w:szCs w:val="24"/>
        </w:rPr>
        <w:fldChar w:fldCharType="separate"/>
      </w:r>
      <w:ins w:id="2527" w:author="瑞明 唐" w:date="2019-04-20T21:28:00Z">
        <w:r w:rsidR="00E06A00">
          <w:t xml:space="preserve">图4 - </w:t>
        </w:r>
        <w:r w:rsidR="00E06A00">
          <w:rPr>
            <w:noProof/>
          </w:rPr>
          <w:t>150</w:t>
        </w:r>
        <w:r w:rsidR="00E06A00">
          <w:rPr>
            <w:rFonts w:hint="eastAsia"/>
          </w:rPr>
          <w:t>更改纸张方向</w:t>
        </w:r>
        <w:r w:rsidR="00E06A00">
          <w:rPr>
            <w:rFonts w:ascii="宋体" w:eastAsia="宋体" w:hAnsi="宋体"/>
            <w:sz w:val="24"/>
            <w:szCs w:val="24"/>
          </w:rPr>
          <w:fldChar w:fldCharType="end"/>
        </w:r>
        <w:r w:rsidR="00E06A00">
          <w:rPr>
            <w:rFonts w:ascii="宋体" w:eastAsia="宋体" w:hAnsi="宋体" w:hint="eastAsia"/>
            <w:sz w:val="24"/>
            <w:szCs w:val="24"/>
          </w:rPr>
          <w:t>所示更改纸张方向，</w:t>
        </w:r>
      </w:ins>
      <w:ins w:id="2528" w:author="瑞明 唐" w:date="2019-04-20T21:30:00Z">
        <w:r w:rsidR="00E06A00">
          <w:rPr>
            <w:rFonts w:ascii="宋体" w:eastAsia="宋体" w:hAnsi="宋体" w:hint="eastAsia"/>
            <w:sz w:val="24"/>
            <w:szCs w:val="24"/>
          </w:rPr>
          <w:t>单独改变文档其中部分纸张方向，</w:t>
        </w:r>
      </w:ins>
      <w:ins w:id="2529" w:author="瑞明 唐" w:date="2019-04-20T21:31:00Z">
        <w:r w:rsidR="00E06A00">
          <w:rPr>
            <w:rFonts w:ascii="宋体" w:eastAsia="宋体" w:hAnsi="宋体" w:hint="eastAsia"/>
            <w:sz w:val="24"/>
            <w:szCs w:val="24"/>
          </w:rPr>
          <w:t>需要将在 “应用于”下拉列表中选择</w:t>
        </w:r>
      </w:ins>
      <w:ins w:id="2530" w:author="瑞明 唐" w:date="2019-04-20T21:33:00Z">
        <w:r w:rsidR="00E06A00">
          <w:rPr>
            <w:rFonts w:ascii="宋体" w:eastAsia="宋体" w:hAnsi="宋体" w:hint="eastAsia"/>
            <w:sz w:val="24"/>
            <w:szCs w:val="24"/>
          </w:rPr>
          <w:t>“本节”。</w:t>
        </w:r>
      </w:ins>
    </w:p>
    <w:p w14:paraId="242DAD68" w14:textId="076240C2" w:rsidR="00E00D95" w:rsidRPr="00177B28" w:rsidRDefault="00E06A00">
      <w:pPr>
        <w:ind w:firstLineChars="165" w:firstLine="420"/>
        <w:rPr>
          <w:ins w:id="2531" w:author="瑞明 唐" w:date="2019-04-20T21:04:00Z"/>
          <w:rFonts w:ascii="宋体" w:eastAsia="宋体" w:hAnsi="宋体"/>
          <w:sz w:val="24"/>
          <w:szCs w:val="24"/>
          <w:rPrChange w:id="2532" w:author="瑞明 唐" w:date="2019-04-20T21:16:00Z">
            <w:rPr>
              <w:ins w:id="2533" w:author="瑞明 唐" w:date="2019-04-20T21:04:00Z"/>
            </w:rPr>
          </w:rPrChange>
        </w:rPr>
        <w:pPrChange w:id="2534" w:author="瑞明 唐" w:date="2019-04-20T21:39:00Z">
          <w:pPr>
            <w:pStyle w:val="a6"/>
            <w:ind w:firstLine="509"/>
          </w:pPr>
        </w:pPrChange>
      </w:pPr>
      <w:ins w:id="2535" w:author="瑞明 唐" w:date="2019-04-20T21:34:00Z">
        <w:r>
          <w:rPr>
            <w:rFonts w:ascii="宋体" w:eastAsia="宋体" w:hAnsi="宋体" w:hint="eastAsia"/>
            <w:sz w:val="24"/>
            <w:szCs w:val="24"/>
          </w:rPr>
          <w:t>对话框中的“纸张”选项卡</w:t>
        </w:r>
      </w:ins>
      <w:ins w:id="2536" w:author="瑞明 唐" w:date="2019-04-20T21:37:00Z">
        <w:r>
          <w:rPr>
            <w:rFonts w:ascii="宋体" w:eastAsia="宋体" w:hAnsi="宋体" w:hint="eastAsia"/>
            <w:sz w:val="24"/>
            <w:szCs w:val="24"/>
          </w:rPr>
          <w:t>中可以选择</w:t>
        </w:r>
      </w:ins>
      <w:ins w:id="2537" w:author="瑞明 唐" w:date="2019-04-20T21:38:00Z">
        <w:r>
          <w:rPr>
            <w:rFonts w:ascii="宋体" w:eastAsia="宋体" w:hAnsi="宋体" w:hint="eastAsia"/>
            <w:sz w:val="24"/>
            <w:szCs w:val="24"/>
          </w:rPr>
          <w:t>纸张大小，</w:t>
        </w:r>
        <w:r w:rsidR="00E00D95">
          <w:rPr>
            <w:rFonts w:ascii="宋体" w:eastAsia="宋体" w:hAnsi="宋体" w:hint="eastAsia"/>
            <w:sz w:val="24"/>
            <w:szCs w:val="24"/>
          </w:rPr>
          <w:t>如</w:t>
        </w:r>
        <w:r w:rsidR="00E00D95">
          <w:rPr>
            <w:rFonts w:ascii="宋体" w:eastAsia="宋体" w:hAnsi="宋体"/>
            <w:sz w:val="24"/>
            <w:szCs w:val="24"/>
          </w:rPr>
          <w:fldChar w:fldCharType="begin"/>
        </w:r>
        <w:r w:rsidR="00E00D95">
          <w:rPr>
            <w:rFonts w:ascii="宋体" w:eastAsia="宋体" w:hAnsi="宋体"/>
            <w:sz w:val="24"/>
            <w:szCs w:val="24"/>
          </w:rPr>
          <w:instrText xml:space="preserve"> </w:instrText>
        </w:r>
        <w:r w:rsidR="00E00D95">
          <w:rPr>
            <w:rFonts w:ascii="宋体" w:eastAsia="宋体" w:hAnsi="宋体" w:hint="eastAsia"/>
            <w:sz w:val="24"/>
            <w:szCs w:val="24"/>
          </w:rPr>
          <w:instrText>REF _Ref6688720 \h</w:instrText>
        </w:r>
        <w:r w:rsidR="00E00D95">
          <w:rPr>
            <w:rFonts w:ascii="宋体" w:eastAsia="宋体" w:hAnsi="宋体"/>
            <w:sz w:val="24"/>
            <w:szCs w:val="24"/>
          </w:rPr>
          <w:instrText xml:space="preserve"> </w:instrText>
        </w:r>
      </w:ins>
      <w:r w:rsidR="00E00D95">
        <w:rPr>
          <w:rFonts w:ascii="宋体" w:eastAsia="宋体" w:hAnsi="宋体"/>
          <w:sz w:val="24"/>
          <w:szCs w:val="24"/>
        </w:rPr>
      </w:r>
      <w:r w:rsidR="00E00D95">
        <w:rPr>
          <w:rFonts w:ascii="宋体" w:eastAsia="宋体" w:hAnsi="宋体"/>
          <w:sz w:val="24"/>
          <w:szCs w:val="24"/>
        </w:rPr>
        <w:fldChar w:fldCharType="separate"/>
      </w:r>
      <w:ins w:id="2538" w:author="瑞明 唐" w:date="2019-04-20T21:38:00Z">
        <w:r w:rsidR="00E00D95">
          <w:t xml:space="preserve">图4 - </w:t>
        </w:r>
        <w:r w:rsidR="00E00D95">
          <w:rPr>
            <w:noProof/>
          </w:rPr>
          <w:t>151</w:t>
        </w:r>
        <w:r w:rsidR="00E00D95">
          <w:rPr>
            <w:rFonts w:hint="eastAsia"/>
          </w:rPr>
          <w:t>选择纸张大小</w:t>
        </w:r>
        <w:r w:rsidR="00E00D95">
          <w:rPr>
            <w:rFonts w:ascii="宋体" w:eastAsia="宋体" w:hAnsi="宋体"/>
            <w:sz w:val="24"/>
            <w:szCs w:val="24"/>
          </w:rPr>
          <w:fldChar w:fldCharType="end"/>
        </w:r>
        <w:r w:rsidR="00E00D95">
          <w:rPr>
            <w:rFonts w:ascii="宋体" w:eastAsia="宋体" w:hAnsi="宋体" w:hint="eastAsia"/>
            <w:sz w:val="24"/>
            <w:szCs w:val="24"/>
          </w:rPr>
          <w:t>所示。可以选择“1</w:t>
        </w:r>
        <w:r w:rsidR="00E00D95">
          <w:rPr>
            <w:rFonts w:ascii="宋体" w:eastAsia="宋体" w:hAnsi="宋体"/>
            <w:sz w:val="24"/>
            <w:szCs w:val="24"/>
          </w:rPr>
          <w:t>6</w:t>
        </w:r>
        <w:r w:rsidR="00E00D95">
          <w:rPr>
            <w:rFonts w:ascii="宋体" w:eastAsia="宋体" w:hAnsi="宋体" w:hint="eastAsia"/>
            <w:sz w:val="24"/>
            <w:szCs w:val="24"/>
          </w:rPr>
          <w:t>开”、“A</w:t>
        </w:r>
        <w:r w:rsidR="00E00D95">
          <w:rPr>
            <w:rFonts w:ascii="宋体" w:eastAsia="宋体" w:hAnsi="宋体"/>
            <w:sz w:val="24"/>
            <w:szCs w:val="24"/>
          </w:rPr>
          <w:t>3</w:t>
        </w:r>
        <w:r w:rsidR="00E00D95">
          <w:rPr>
            <w:rFonts w:ascii="宋体" w:eastAsia="宋体" w:hAnsi="宋体" w:hint="eastAsia"/>
            <w:sz w:val="24"/>
            <w:szCs w:val="24"/>
          </w:rPr>
          <w:t>”</w:t>
        </w:r>
      </w:ins>
      <w:ins w:id="2539" w:author="瑞明 唐" w:date="2019-04-20T21:39:00Z">
        <w:r w:rsidR="00E00D95">
          <w:rPr>
            <w:rFonts w:ascii="宋体" w:eastAsia="宋体" w:hAnsi="宋体" w:hint="eastAsia"/>
            <w:sz w:val="24"/>
            <w:szCs w:val="24"/>
          </w:rPr>
          <w:t>等纸张，也可以自定义纸张大小。</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540" w:author="瑞明 唐" w:date="2019-04-20T21:18:00Z">
          <w:tblPr>
            <w:tblStyle w:val="af1"/>
            <w:tblW w:w="0" w:type="auto"/>
            <w:tblLook w:val="04A0" w:firstRow="1" w:lastRow="0" w:firstColumn="1" w:lastColumn="0" w:noHBand="0" w:noVBand="1"/>
          </w:tblPr>
        </w:tblPrChange>
      </w:tblPr>
      <w:tblGrid>
        <w:gridCol w:w="4892"/>
        <w:gridCol w:w="3636"/>
        <w:tblGridChange w:id="2541">
          <w:tblGrid>
            <w:gridCol w:w="8528"/>
            <w:gridCol w:w="8528"/>
          </w:tblGrid>
        </w:tblGridChange>
      </w:tblGrid>
      <w:tr w:rsidR="00177B28" w14:paraId="38F15BA4" w14:textId="59B5B920" w:rsidTr="00073B4A">
        <w:trPr>
          <w:ins w:id="2542" w:author="瑞明 唐" w:date="2019-04-20T21:06:00Z"/>
        </w:trPr>
        <w:tc>
          <w:tcPr>
            <w:tcW w:w="4892" w:type="dxa"/>
            <w:tcPrChange w:id="2543" w:author="瑞明 唐" w:date="2019-04-20T21:18:00Z">
              <w:tcPr>
                <w:tcW w:w="8528" w:type="dxa"/>
              </w:tcPr>
            </w:tcPrChange>
          </w:tcPr>
          <w:p w14:paraId="6AAED290" w14:textId="77777777" w:rsidR="00177B28" w:rsidRDefault="00177B28">
            <w:pPr>
              <w:pStyle w:val="a6"/>
              <w:keepNext/>
              <w:ind w:firstLineChars="0" w:firstLine="0"/>
              <w:jc w:val="center"/>
              <w:rPr>
                <w:ins w:id="2544" w:author="瑞明 唐" w:date="2019-04-20T21:07:00Z"/>
              </w:rPr>
              <w:pPrChange w:id="2545" w:author="瑞明 唐" w:date="2019-04-20T21:13:00Z">
                <w:pPr>
                  <w:pStyle w:val="a6"/>
                  <w:ind w:firstLineChars="0" w:firstLine="0"/>
                </w:pPr>
              </w:pPrChange>
            </w:pPr>
            <w:ins w:id="2546" w:author="瑞明 唐" w:date="2019-04-20T21:07:00Z">
              <w:r>
                <w:rPr>
                  <w:rFonts w:ascii="宋体" w:eastAsia="宋体" w:hAnsi="宋体" w:hint="eastAsia"/>
                  <w:noProof/>
                  <w:sz w:val="24"/>
                  <w:szCs w:val="24"/>
                </w:rPr>
                <w:lastRenderedPageBreak/>
                <w:drawing>
                  <wp:inline distT="0" distB="0" distL="0" distR="0" wp14:anchorId="0D495243" wp14:editId="38FCF811">
                    <wp:extent cx="1465385" cy="88476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4-147.png"/>
                            <pic:cNvPicPr/>
                          </pic:nvPicPr>
                          <pic:blipFill>
                            <a:blip r:embed="rId175">
                              <a:extLst>
                                <a:ext uri="{28A0092B-C50C-407E-A947-70E740481C1C}">
                                  <a14:useLocalDpi xmlns:a14="http://schemas.microsoft.com/office/drawing/2010/main" val="0"/>
                                </a:ext>
                              </a:extLst>
                            </a:blip>
                            <a:stretch>
                              <a:fillRect/>
                            </a:stretch>
                          </pic:blipFill>
                          <pic:spPr>
                            <a:xfrm>
                              <a:off x="0" y="0"/>
                              <a:ext cx="1493830" cy="901935"/>
                            </a:xfrm>
                            <a:prstGeom prst="rect">
                              <a:avLst/>
                            </a:prstGeom>
                          </pic:spPr>
                        </pic:pic>
                      </a:graphicData>
                    </a:graphic>
                  </wp:inline>
                </w:drawing>
              </w:r>
            </w:ins>
          </w:p>
          <w:p w14:paraId="44818C54" w14:textId="26B1F768" w:rsidR="00177B28" w:rsidRDefault="00177B28">
            <w:pPr>
              <w:pStyle w:val="a9"/>
              <w:jc w:val="center"/>
              <w:rPr>
                <w:ins w:id="2547" w:author="瑞明 唐" w:date="2019-04-20T21:06:00Z"/>
                <w:rFonts w:ascii="宋体" w:eastAsia="宋体" w:hAnsi="宋体"/>
                <w:sz w:val="24"/>
                <w:szCs w:val="24"/>
              </w:rPr>
              <w:pPrChange w:id="2548" w:author="瑞明 唐" w:date="2019-04-20T21:13:00Z">
                <w:pPr>
                  <w:pStyle w:val="a6"/>
                  <w:ind w:firstLineChars="0" w:firstLine="0"/>
                </w:pPr>
              </w:pPrChange>
            </w:pPr>
            <w:bookmarkStart w:id="2549" w:name="_Ref6686897"/>
            <w:ins w:id="2550" w:author="瑞明 唐" w:date="2019-04-20T21:07:00Z">
              <w:r>
                <w:t>图</w:t>
              </w:r>
              <w:r>
                <w:t xml:space="preserve">4 - </w:t>
              </w:r>
              <w:r>
                <w:fldChar w:fldCharType="begin"/>
              </w:r>
              <w:r>
                <w:instrText xml:space="preserve"> SEQ </w:instrText>
              </w:r>
              <w:r>
                <w:instrText>图</w:instrText>
              </w:r>
              <w:r>
                <w:instrText xml:space="preserve">4_- \* ARABIC </w:instrText>
              </w:r>
            </w:ins>
            <w:r>
              <w:fldChar w:fldCharType="separate"/>
            </w:r>
            <w:ins w:id="2551" w:author="瑞明 唐" w:date="2019-04-21T10:07:00Z">
              <w:r w:rsidR="00C93B02">
                <w:rPr>
                  <w:noProof/>
                </w:rPr>
                <w:t>147</w:t>
              </w:r>
            </w:ins>
            <w:ins w:id="2552" w:author="瑞明 唐" w:date="2019-04-20T21:07:00Z">
              <w:r>
                <w:fldChar w:fldCharType="end"/>
              </w:r>
              <w:r>
                <w:rPr>
                  <w:rFonts w:hint="eastAsia"/>
                </w:rPr>
                <w:t>页面设置分组命令</w:t>
              </w:r>
            </w:ins>
            <w:bookmarkEnd w:id="2549"/>
          </w:p>
        </w:tc>
        <w:tc>
          <w:tcPr>
            <w:tcW w:w="3636" w:type="dxa"/>
            <w:tcPrChange w:id="2553" w:author="瑞明 唐" w:date="2019-04-20T21:18:00Z">
              <w:tcPr>
                <w:tcW w:w="8528" w:type="dxa"/>
              </w:tcPr>
            </w:tcPrChange>
          </w:tcPr>
          <w:p w14:paraId="23C280D0" w14:textId="77777777" w:rsidR="00177B28" w:rsidRDefault="00177B28">
            <w:pPr>
              <w:pStyle w:val="a6"/>
              <w:keepNext/>
              <w:ind w:firstLineChars="0" w:firstLine="0"/>
              <w:jc w:val="center"/>
              <w:rPr>
                <w:ins w:id="2554" w:author="瑞明 唐" w:date="2019-04-20T21:13:00Z"/>
              </w:rPr>
              <w:pPrChange w:id="2555" w:author="瑞明 唐" w:date="2019-04-20T21:13:00Z">
                <w:pPr>
                  <w:pStyle w:val="a6"/>
                  <w:keepNext/>
                  <w:ind w:firstLineChars="0" w:firstLine="0"/>
                </w:pPr>
              </w:pPrChange>
            </w:pPr>
            <w:ins w:id="2556" w:author="瑞明 唐" w:date="2019-04-20T21:13:00Z">
              <w:r>
                <w:rPr>
                  <w:rFonts w:ascii="宋体" w:eastAsia="宋体" w:hAnsi="宋体" w:hint="eastAsia"/>
                  <w:noProof/>
                  <w:sz w:val="24"/>
                  <w:szCs w:val="24"/>
                </w:rPr>
                <w:drawing>
                  <wp:inline distT="0" distB="0" distL="0" distR="0" wp14:anchorId="7B166FAA" wp14:editId="0F6A1061">
                    <wp:extent cx="1441938" cy="1748220"/>
                    <wp:effectExtent l="0" t="0" r="635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4-148.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45384" cy="1752398"/>
                            </a:xfrm>
                            <a:prstGeom prst="rect">
                              <a:avLst/>
                            </a:prstGeom>
                          </pic:spPr>
                        </pic:pic>
                      </a:graphicData>
                    </a:graphic>
                  </wp:inline>
                </w:drawing>
              </w:r>
            </w:ins>
          </w:p>
          <w:p w14:paraId="2B8BF298" w14:textId="493A6AC1" w:rsidR="00177B28" w:rsidRDefault="00177B28">
            <w:pPr>
              <w:pStyle w:val="a9"/>
              <w:jc w:val="center"/>
              <w:rPr>
                <w:ins w:id="2557" w:author="瑞明 唐" w:date="2019-04-20T21:13:00Z"/>
                <w:rFonts w:ascii="宋体" w:eastAsia="宋体" w:hAnsi="宋体"/>
                <w:noProof/>
                <w:sz w:val="24"/>
                <w:szCs w:val="24"/>
              </w:rPr>
              <w:pPrChange w:id="2558" w:author="瑞明 唐" w:date="2019-04-20T21:13:00Z">
                <w:pPr>
                  <w:pStyle w:val="a6"/>
                  <w:keepNext/>
                  <w:ind w:firstLineChars="0" w:firstLine="0"/>
                </w:pPr>
              </w:pPrChange>
            </w:pPr>
            <w:bookmarkStart w:id="2559" w:name="_Ref6687266"/>
            <w:ins w:id="2560" w:author="瑞明 唐" w:date="2019-04-20T21:13:00Z">
              <w:r>
                <w:t>图</w:t>
              </w:r>
              <w:r>
                <w:t xml:space="preserve">4 - </w:t>
              </w:r>
              <w:r>
                <w:fldChar w:fldCharType="begin"/>
              </w:r>
              <w:r>
                <w:instrText xml:space="preserve"> SEQ </w:instrText>
              </w:r>
              <w:r>
                <w:instrText>图</w:instrText>
              </w:r>
              <w:r>
                <w:instrText xml:space="preserve">4_- \* ARABIC </w:instrText>
              </w:r>
            </w:ins>
            <w:r>
              <w:fldChar w:fldCharType="separate"/>
            </w:r>
            <w:ins w:id="2561" w:author="瑞明 唐" w:date="2019-04-21T10:07:00Z">
              <w:r w:rsidR="00C93B02">
                <w:rPr>
                  <w:noProof/>
                </w:rPr>
                <w:t>148</w:t>
              </w:r>
            </w:ins>
            <w:ins w:id="2562" w:author="瑞明 唐" w:date="2019-04-20T21:13:00Z">
              <w:r>
                <w:fldChar w:fldCharType="end"/>
              </w:r>
              <w:r>
                <w:rPr>
                  <w:rFonts w:hint="eastAsia"/>
                </w:rPr>
                <w:t>页面设置对话框</w:t>
              </w:r>
              <w:bookmarkEnd w:id="2559"/>
            </w:ins>
          </w:p>
        </w:tc>
      </w:tr>
    </w:tbl>
    <w:p w14:paraId="7C34B20C" w14:textId="7B812E4E" w:rsidR="00737DD9" w:rsidRDefault="00737DD9" w:rsidP="0054763D">
      <w:pPr>
        <w:pStyle w:val="a6"/>
        <w:ind w:firstLine="509"/>
        <w:rPr>
          <w:ins w:id="2563" w:author="瑞明 唐" w:date="2019-04-20T21:19:00Z"/>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564" w:author="瑞明 唐" w:date="2019-04-20T21:37:00Z">
          <w:tblPr>
            <w:tblStyle w:val="af1"/>
            <w:tblW w:w="0" w:type="auto"/>
            <w:tblLook w:val="04A0" w:firstRow="1" w:lastRow="0" w:firstColumn="1" w:lastColumn="0" w:noHBand="0" w:noVBand="1"/>
          </w:tblPr>
        </w:tblPrChange>
      </w:tblPr>
      <w:tblGrid>
        <w:gridCol w:w="3341"/>
        <w:gridCol w:w="2677"/>
        <w:gridCol w:w="2510"/>
        <w:tblGridChange w:id="2565">
          <w:tblGrid>
            <w:gridCol w:w="5134"/>
            <w:gridCol w:w="3394"/>
            <w:gridCol w:w="3394"/>
          </w:tblGrid>
        </w:tblGridChange>
      </w:tblGrid>
      <w:tr w:rsidR="00E06A00" w14:paraId="600EDA28" w14:textId="5A2A70FF" w:rsidTr="00E06A00">
        <w:trPr>
          <w:ins w:id="2566" w:author="瑞明 唐" w:date="2019-04-20T21:19:00Z"/>
        </w:trPr>
        <w:tc>
          <w:tcPr>
            <w:tcW w:w="3969" w:type="dxa"/>
            <w:tcPrChange w:id="2567" w:author="瑞明 唐" w:date="2019-04-20T21:37:00Z">
              <w:tcPr>
                <w:tcW w:w="5134" w:type="dxa"/>
              </w:tcPr>
            </w:tcPrChange>
          </w:tcPr>
          <w:p w14:paraId="5F829BF8" w14:textId="77777777" w:rsidR="00E06A00" w:rsidRDefault="00E06A00">
            <w:pPr>
              <w:pStyle w:val="a6"/>
              <w:keepNext/>
              <w:ind w:firstLineChars="0" w:firstLine="0"/>
              <w:jc w:val="center"/>
              <w:rPr>
                <w:ins w:id="2568" w:author="瑞明 唐" w:date="2019-04-20T21:21:00Z"/>
              </w:rPr>
              <w:pPrChange w:id="2569" w:author="瑞明 唐" w:date="2019-04-20T21:28:00Z">
                <w:pPr>
                  <w:pStyle w:val="a6"/>
                  <w:ind w:firstLineChars="0" w:firstLine="0"/>
                </w:pPr>
              </w:pPrChange>
            </w:pPr>
            <w:ins w:id="2570" w:author="瑞明 唐" w:date="2019-04-20T21:20:00Z">
              <w:r>
                <w:rPr>
                  <w:rFonts w:ascii="宋体" w:eastAsia="宋体" w:hAnsi="宋体" w:hint="eastAsia"/>
                  <w:noProof/>
                  <w:sz w:val="24"/>
                  <w:szCs w:val="24"/>
                </w:rPr>
                <w:drawing>
                  <wp:inline distT="0" distB="0" distL="0" distR="0" wp14:anchorId="3C68D6C0" wp14:editId="36A78471">
                    <wp:extent cx="1785411" cy="2528277"/>
                    <wp:effectExtent l="0" t="0" r="571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4-149.png"/>
                            <pic:cNvPicPr/>
                          </pic:nvPicPr>
                          <pic:blipFill>
                            <a:blip r:embed="rId177">
                              <a:extLst>
                                <a:ext uri="{28A0092B-C50C-407E-A947-70E740481C1C}">
                                  <a14:useLocalDpi xmlns:a14="http://schemas.microsoft.com/office/drawing/2010/main" val="0"/>
                                </a:ext>
                              </a:extLst>
                            </a:blip>
                            <a:stretch>
                              <a:fillRect/>
                            </a:stretch>
                          </pic:blipFill>
                          <pic:spPr>
                            <a:xfrm>
                              <a:off x="0" y="0"/>
                              <a:ext cx="1820217" cy="2577565"/>
                            </a:xfrm>
                            <a:prstGeom prst="rect">
                              <a:avLst/>
                            </a:prstGeom>
                          </pic:spPr>
                        </pic:pic>
                      </a:graphicData>
                    </a:graphic>
                  </wp:inline>
                </w:drawing>
              </w:r>
            </w:ins>
          </w:p>
          <w:p w14:paraId="08C74781" w14:textId="3EB056D0" w:rsidR="00E06A00" w:rsidRDefault="00E06A00">
            <w:pPr>
              <w:pStyle w:val="a9"/>
              <w:jc w:val="center"/>
              <w:rPr>
                <w:ins w:id="2571" w:author="瑞明 唐" w:date="2019-04-20T21:19:00Z"/>
                <w:rFonts w:ascii="宋体" w:eastAsia="宋体" w:hAnsi="宋体"/>
                <w:sz w:val="24"/>
                <w:szCs w:val="24"/>
              </w:rPr>
              <w:pPrChange w:id="2572" w:author="瑞明 唐" w:date="2019-04-20T21:28:00Z">
                <w:pPr>
                  <w:pStyle w:val="a6"/>
                  <w:ind w:firstLineChars="0" w:firstLine="0"/>
                </w:pPr>
              </w:pPrChange>
            </w:pPr>
            <w:bookmarkStart w:id="2573" w:name="_Ref6687715"/>
            <w:ins w:id="2574" w:author="瑞明 唐" w:date="2019-04-20T21:21:00Z">
              <w:r>
                <w:t>图</w:t>
              </w:r>
              <w:r>
                <w:t xml:space="preserve">4 - </w:t>
              </w:r>
              <w:r>
                <w:fldChar w:fldCharType="begin"/>
              </w:r>
              <w:r>
                <w:instrText xml:space="preserve"> SEQ </w:instrText>
              </w:r>
              <w:r>
                <w:instrText>图</w:instrText>
              </w:r>
              <w:r>
                <w:instrText xml:space="preserve">4_- \* ARABIC </w:instrText>
              </w:r>
            </w:ins>
            <w:r>
              <w:fldChar w:fldCharType="separate"/>
            </w:r>
            <w:ins w:id="2575" w:author="瑞明 唐" w:date="2019-04-21T10:07:00Z">
              <w:r w:rsidR="00C93B02">
                <w:rPr>
                  <w:noProof/>
                </w:rPr>
                <w:t>149</w:t>
              </w:r>
            </w:ins>
            <w:ins w:id="2576" w:author="瑞明 唐" w:date="2019-04-20T21:21:00Z">
              <w:r>
                <w:fldChar w:fldCharType="end"/>
              </w:r>
              <w:r>
                <w:rPr>
                  <w:rFonts w:hint="eastAsia"/>
                </w:rPr>
                <w:t>页边距释图</w:t>
              </w:r>
            </w:ins>
            <w:bookmarkEnd w:id="2573"/>
          </w:p>
        </w:tc>
        <w:tc>
          <w:tcPr>
            <w:tcW w:w="2928" w:type="dxa"/>
            <w:tcPrChange w:id="2577" w:author="瑞明 唐" w:date="2019-04-20T21:37:00Z">
              <w:tcPr>
                <w:tcW w:w="3394" w:type="dxa"/>
              </w:tcPr>
            </w:tcPrChange>
          </w:tcPr>
          <w:p w14:paraId="5A308DF0" w14:textId="77777777" w:rsidR="00E06A00" w:rsidRDefault="00E06A00">
            <w:pPr>
              <w:pStyle w:val="a6"/>
              <w:keepNext/>
              <w:ind w:firstLineChars="0" w:firstLine="0"/>
              <w:jc w:val="center"/>
              <w:rPr>
                <w:ins w:id="2578" w:author="瑞明 唐" w:date="2019-04-20T21:27:00Z"/>
              </w:rPr>
              <w:pPrChange w:id="2579" w:author="瑞明 唐" w:date="2019-04-20T21:28:00Z">
                <w:pPr>
                  <w:pStyle w:val="a6"/>
                  <w:keepNext/>
                  <w:ind w:firstLineChars="0" w:firstLine="0"/>
                </w:pPr>
              </w:pPrChange>
            </w:pPr>
            <w:ins w:id="2580" w:author="瑞明 唐" w:date="2019-04-20T21:27:00Z">
              <w:r>
                <w:rPr>
                  <w:rFonts w:ascii="宋体" w:eastAsia="宋体" w:hAnsi="宋体" w:hint="eastAsia"/>
                  <w:noProof/>
                  <w:sz w:val="24"/>
                  <w:szCs w:val="24"/>
                </w:rPr>
                <w:drawing>
                  <wp:inline distT="0" distB="0" distL="0" distR="0" wp14:anchorId="40DF6B9A" wp14:editId="3A8CBBE5">
                    <wp:extent cx="1477107" cy="1790859"/>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4-150.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481437" cy="1796108"/>
                            </a:xfrm>
                            <a:prstGeom prst="rect">
                              <a:avLst/>
                            </a:prstGeom>
                          </pic:spPr>
                        </pic:pic>
                      </a:graphicData>
                    </a:graphic>
                  </wp:inline>
                </w:drawing>
              </w:r>
            </w:ins>
          </w:p>
          <w:p w14:paraId="21A8347D" w14:textId="25B79A35" w:rsidR="00E06A00" w:rsidRDefault="00E06A00">
            <w:pPr>
              <w:pStyle w:val="a9"/>
              <w:jc w:val="center"/>
              <w:rPr>
                <w:ins w:id="2581" w:author="瑞明 唐" w:date="2019-04-20T21:27:00Z"/>
                <w:rFonts w:ascii="宋体" w:eastAsia="宋体" w:hAnsi="宋体"/>
                <w:noProof/>
                <w:sz w:val="24"/>
                <w:szCs w:val="24"/>
              </w:rPr>
              <w:pPrChange w:id="2582" w:author="瑞明 唐" w:date="2019-04-20T21:28:00Z">
                <w:pPr>
                  <w:pStyle w:val="a6"/>
                  <w:keepNext/>
                  <w:ind w:firstLineChars="0" w:firstLine="0"/>
                </w:pPr>
              </w:pPrChange>
            </w:pPr>
            <w:bookmarkStart w:id="2583" w:name="_Ref6688128"/>
            <w:ins w:id="2584" w:author="瑞明 唐" w:date="2019-04-20T21:27:00Z">
              <w:r>
                <w:t>图</w:t>
              </w:r>
              <w:r>
                <w:t xml:space="preserve">4 - </w:t>
              </w:r>
              <w:r>
                <w:fldChar w:fldCharType="begin"/>
              </w:r>
              <w:r>
                <w:instrText xml:space="preserve"> SEQ </w:instrText>
              </w:r>
              <w:r>
                <w:instrText>图</w:instrText>
              </w:r>
              <w:r>
                <w:instrText xml:space="preserve">4_- \* ARABIC </w:instrText>
              </w:r>
            </w:ins>
            <w:r>
              <w:fldChar w:fldCharType="separate"/>
            </w:r>
            <w:ins w:id="2585" w:author="瑞明 唐" w:date="2019-04-21T10:07:00Z">
              <w:r w:rsidR="00C93B02">
                <w:rPr>
                  <w:noProof/>
                </w:rPr>
                <w:t>150</w:t>
              </w:r>
            </w:ins>
            <w:ins w:id="2586" w:author="瑞明 唐" w:date="2019-04-20T21:27:00Z">
              <w:r>
                <w:fldChar w:fldCharType="end"/>
              </w:r>
              <w:r>
                <w:rPr>
                  <w:rFonts w:hint="eastAsia"/>
                </w:rPr>
                <w:t>更改纸张方向</w:t>
              </w:r>
              <w:bookmarkEnd w:id="2583"/>
            </w:ins>
          </w:p>
        </w:tc>
        <w:tc>
          <w:tcPr>
            <w:tcW w:w="1631" w:type="dxa"/>
            <w:tcPrChange w:id="2587" w:author="瑞明 唐" w:date="2019-04-20T21:37:00Z">
              <w:tcPr>
                <w:tcW w:w="3394" w:type="dxa"/>
              </w:tcPr>
            </w:tcPrChange>
          </w:tcPr>
          <w:p w14:paraId="51FE57E8" w14:textId="77777777" w:rsidR="00E06A00" w:rsidRDefault="00E06A00">
            <w:pPr>
              <w:pStyle w:val="a6"/>
              <w:keepNext/>
              <w:ind w:firstLineChars="0" w:firstLine="0"/>
              <w:jc w:val="center"/>
              <w:rPr>
                <w:ins w:id="2588" w:author="瑞明 唐" w:date="2019-04-20T21:37:00Z"/>
              </w:rPr>
            </w:pPr>
            <w:ins w:id="2589" w:author="瑞明 唐" w:date="2019-04-20T21:36:00Z">
              <w:r>
                <w:rPr>
                  <w:rFonts w:ascii="宋体" w:eastAsia="宋体" w:hAnsi="宋体" w:hint="eastAsia"/>
                  <w:noProof/>
                  <w:sz w:val="24"/>
                  <w:szCs w:val="24"/>
                </w:rPr>
                <w:drawing>
                  <wp:inline distT="0" distB="0" distL="0" distR="0" wp14:anchorId="3CA56B0C" wp14:editId="39F4419E">
                    <wp:extent cx="1456831" cy="176627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4-151.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64689" cy="1775804"/>
                            </a:xfrm>
                            <a:prstGeom prst="rect">
                              <a:avLst/>
                            </a:prstGeom>
                          </pic:spPr>
                        </pic:pic>
                      </a:graphicData>
                    </a:graphic>
                  </wp:inline>
                </w:drawing>
              </w:r>
            </w:ins>
          </w:p>
          <w:p w14:paraId="293DC66F" w14:textId="7EAE609C" w:rsidR="00E06A00" w:rsidRDefault="00E06A00">
            <w:pPr>
              <w:pStyle w:val="a9"/>
              <w:jc w:val="center"/>
              <w:rPr>
                <w:ins w:id="2590" w:author="瑞明 唐" w:date="2019-04-20T21:36:00Z"/>
                <w:rFonts w:ascii="宋体" w:eastAsia="宋体" w:hAnsi="宋体"/>
                <w:noProof/>
                <w:sz w:val="24"/>
                <w:szCs w:val="24"/>
              </w:rPr>
              <w:pPrChange w:id="2591" w:author="瑞明 唐" w:date="2019-04-20T21:37:00Z">
                <w:pPr>
                  <w:pStyle w:val="a6"/>
                  <w:keepNext/>
                  <w:ind w:firstLineChars="0" w:firstLine="0"/>
                  <w:jc w:val="center"/>
                </w:pPr>
              </w:pPrChange>
            </w:pPr>
            <w:bookmarkStart w:id="2592" w:name="_Ref6688720"/>
            <w:ins w:id="2593" w:author="瑞明 唐" w:date="2019-04-20T21:37:00Z">
              <w:r>
                <w:t>图</w:t>
              </w:r>
              <w:r>
                <w:t xml:space="preserve">4 - </w:t>
              </w:r>
              <w:r>
                <w:fldChar w:fldCharType="begin"/>
              </w:r>
              <w:r>
                <w:instrText xml:space="preserve"> SEQ </w:instrText>
              </w:r>
              <w:r>
                <w:instrText>图</w:instrText>
              </w:r>
              <w:r>
                <w:instrText xml:space="preserve">4_- \* ARABIC </w:instrText>
              </w:r>
            </w:ins>
            <w:r>
              <w:fldChar w:fldCharType="separate"/>
            </w:r>
            <w:ins w:id="2594" w:author="瑞明 唐" w:date="2019-04-21T10:07:00Z">
              <w:r w:rsidR="00C93B02">
                <w:rPr>
                  <w:noProof/>
                </w:rPr>
                <w:t>151</w:t>
              </w:r>
            </w:ins>
            <w:ins w:id="2595" w:author="瑞明 唐" w:date="2019-04-20T21:37:00Z">
              <w:r>
                <w:fldChar w:fldCharType="end"/>
              </w:r>
              <w:r>
                <w:rPr>
                  <w:rFonts w:hint="eastAsia"/>
                </w:rPr>
                <w:t>选择纸张大小</w:t>
              </w:r>
            </w:ins>
            <w:bookmarkEnd w:id="2592"/>
          </w:p>
        </w:tc>
      </w:tr>
    </w:tbl>
    <w:p w14:paraId="25DA5CE0" w14:textId="017EB39A" w:rsidR="00073B4A" w:rsidRDefault="00073B4A" w:rsidP="0054763D">
      <w:pPr>
        <w:pStyle w:val="a6"/>
        <w:ind w:firstLine="509"/>
        <w:rPr>
          <w:ins w:id="2596" w:author="瑞明 唐" w:date="2019-04-20T21:35:00Z"/>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597" w:author="瑞明 唐" w:date="2019-04-20T21:51:00Z">
          <w:tblPr>
            <w:tblStyle w:val="af1"/>
            <w:tblW w:w="0" w:type="auto"/>
            <w:tblLook w:val="04A0" w:firstRow="1" w:lastRow="0" w:firstColumn="1" w:lastColumn="0" w:noHBand="0" w:noVBand="1"/>
          </w:tblPr>
        </w:tblPrChange>
      </w:tblPr>
      <w:tblGrid>
        <w:gridCol w:w="4940"/>
        <w:gridCol w:w="3588"/>
        <w:tblGridChange w:id="2598">
          <w:tblGrid>
            <w:gridCol w:w="8528"/>
            <w:gridCol w:w="8528"/>
          </w:tblGrid>
        </w:tblGridChange>
      </w:tblGrid>
      <w:tr w:rsidR="00E00D95" w14:paraId="2D9FB118" w14:textId="520D8157" w:rsidTr="00326269">
        <w:trPr>
          <w:ins w:id="2599" w:author="瑞明 唐" w:date="2019-04-20T21:35:00Z"/>
        </w:trPr>
        <w:tc>
          <w:tcPr>
            <w:tcW w:w="4940" w:type="dxa"/>
            <w:tcPrChange w:id="2600" w:author="瑞明 唐" w:date="2019-04-20T21:51:00Z">
              <w:tcPr>
                <w:tcW w:w="8528" w:type="dxa"/>
              </w:tcPr>
            </w:tcPrChange>
          </w:tcPr>
          <w:p w14:paraId="5171178C" w14:textId="77777777" w:rsidR="00E00D95" w:rsidRDefault="00E00D95">
            <w:pPr>
              <w:pStyle w:val="a6"/>
              <w:keepNext/>
              <w:ind w:firstLineChars="0" w:firstLine="0"/>
              <w:jc w:val="center"/>
              <w:rPr>
                <w:ins w:id="2601" w:author="瑞明 唐" w:date="2019-04-20T21:48:00Z"/>
              </w:rPr>
              <w:pPrChange w:id="2602" w:author="瑞明 唐" w:date="2019-04-20T21:49:00Z">
                <w:pPr>
                  <w:pStyle w:val="a6"/>
                  <w:ind w:firstLineChars="0" w:firstLine="0"/>
                </w:pPr>
              </w:pPrChange>
            </w:pPr>
            <w:ins w:id="2603" w:author="瑞明 唐" w:date="2019-04-20T21:41:00Z">
              <w:r>
                <w:rPr>
                  <w:rFonts w:ascii="宋体" w:eastAsia="宋体" w:hAnsi="宋体" w:hint="eastAsia"/>
                  <w:noProof/>
                  <w:sz w:val="24"/>
                  <w:szCs w:val="24"/>
                </w:rPr>
                <w:drawing>
                  <wp:inline distT="0" distB="0" distL="0" distR="0" wp14:anchorId="46313BC3" wp14:editId="563343E7">
                    <wp:extent cx="1582501" cy="1920251"/>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4-152.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605392" cy="1948028"/>
                            </a:xfrm>
                            <a:prstGeom prst="rect">
                              <a:avLst/>
                            </a:prstGeom>
                          </pic:spPr>
                        </pic:pic>
                      </a:graphicData>
                    </a:graphic>
                  </wp:inline>
                </w:drawing>
              </w:r>
            </w:ins>
          </w:p>
          <w:p w14:paraId="1416113B" w14:textId="24947C12" w:rsidR="00E00D95" w:rsidRDefault="00E00D95">
            <w:pPr>
              <w:pStyle w:val="a9"/>
              <w:jc w:val="center"/>
              <w:rPr>
                <w:ins w:id="2604" w:author="瑞明 唐" w:date="2019-04-20T21:35:00Z"/>
                <w:rFonts w:ascii="宋体" w:eastAsia="宋体" w:hAnsi="宋体"/>
                <w:sz w:val="24"/>
                <w:szCs w:val="24"/>
              </w:rPr>
              <w:pPrChange w:id="2605" w:author="瑞明 唐" w:date="2019-04-20T21:49:00Z">
                <w:pPr>
                  <w:pStyle w:val="a6"/>
                  <w:ind w:firstLineChars="0" w:firstLine="0"/>
                </w:pPr>
              </w:pPrChange>
            </w:pPr>
            <w:bookmarkStart w:id="2606" w:name="_Ref6689471"/>
            <w:ins w:id="2607" w:author="瑞明 唐" w:date="2019-04-20T21:48:00Z">
              <w:r>
                <w:t>图</w:t>
              </w:r>
              <w:r>
                <w:t xml:space="preserve">4 - </w:t>
              </w:r>
              <w:r>
                <w:fldChar w:fldCharType="begin"/>
              </w:r>
              <w:r>
                <w:instrText xml:space="preserve"> SEQ </w:instrText>
              </w:r>
              <w:r>
                <w:instrText>图</w:instrText>
              </w:r>
              <w:r>
                <w:instrText xml:space="preserve">4_- \* ARABIC </w:instrText>
              </w:r>
            </w:ins>
            <w:r>
              <w:fldChar w:fldCharType="separate"/>
            </w:r>
            <w:ins w:id="2608" w:author="瑞明 唐" w:date="2019-04-21T10:07:00Z">
              <w:r w:rsidR="00C93B02">
                <w:rPr>
                  <w:noProof/>
                </w:rPr>
                <w:t>152</w:t>
              </w:r>
            </w:ins>
            <w:ins w:id="2609" w:author="瑞明 唐" w:date="2019-04-20T21:48:00Z">
              <w:r>
                <w:fldChar w:fldCharType="end"/>
              </w:r>
              <w:r>
                <w:rPr>
                  <w:rFonts w:hint="eastAsia"/>
                </w:rPr>
                <w:t>版式设置</w:t>
              </w:r>
            </w:ins>
            <w:bookmarkEnd w:id="2606"/>
          </w:p>
        </w:tc>
        <w:tc>
          <w:tcPr>
            <w:tcW w:w="3588" w:type="dxa"/>
            <w:tcPrChange w:id="2610" w:author="瑞明 唐" w:date="2019-04-20T21:51:00Z">
              <w:tcPr>
                <w:tcW w:w="8528" w:type="dxa"/>
              </w:tcPr>
            </w:tcPrChange>
          </w:tcPr>
          <w:p w14:paraId="0A5A925C" w14:textId="77777777" w:rsidR="00326269" w:rsidRDefault="00326269">
            <w:pPr>
              <w:pStyle w:val="a6"/>
              <w:keepNext/>
              <w:ind w:firstLineChars="0" w:firstLine="0"/>
              <w:jc w:val="center"/>
              <w:rPr>
                <w:ins w:id="2611" w:author="瑞明 唐" w:date="2019-04-20T21:49:00Z"/>
              </w:rPr>
              <w:pPrChange w:id="2612" w:author="瑞明 唐" w:date="2019-04-20T21:49:00Z">
                <w:pPr>
                  <w:pStyle w:val="a6"/>
                  <w:keepNext/>
                  <w:ind w:firstLineChars="0" w:firstLine="0"/>
                </w:pPr>
              </w:pPrChange>
            </w:pPr>
            <w:ins w:id="2613" w:author="瑞明 唐" w:date="2019-04-20T21:49:00Z">
              <w:r>
                <w:rPr>
                  <w:rFonts w:ascii="宋体" w:eastAsia="宋体" w:hAnsi="宋体" w:hint="eastAsia"/>
                  <w:noProof/>
                  <w:sz w:val="24"/>
                  <w:szCs w:val="24"/>
                </w:rPr>
                <w:drawing>
                  <wp:inline distT="0" distB="0" distL="0" distR="0" wp14:anchorId="70CDFF66" wp14:editId="0798EF85">
                    <wp:extent cx="1566437" cy="189916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4-153.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588712" cy="1926171"/>
                            </a:xfrm>
                            <a:prstGeom prst="rect">
                              <a:avLst/>
                            </a:prstGeom>
                          </pic:spPr>
                        </pic:pic>
                      </a:graphicData>
                    </a:graphic>
                  </wp:inline>
                </w:drawing>
              </w:r>
            </w:ins>
          </w:p>
          <w:p w14:paraId="6B27CCA8" w14:textId="1482474F" w:rsidR="00E00D95" w:rsidRDefault="00326269">
            <w:pPr>
              <w:pStyle w:val="a9"/>
              <w:jc w:val="center"/>
              <w:rPr>
                <w:ins w:id="2614" w:author="瑞明 唐" w:date="2019-04-20T21:48:00Z"/>
                <w:rFonts w:ascii="宋体" w:eastAsia="宋体" w:hAnsi="宋体"/>
                <w:noProof/>
                <w:sz w:val="24"/>
                <w:szCs w:val="24"/>
              </w:rPr>
              <w:pPrChange w:id="2615" w:author="瑞明 唐" w:date="2019-04-20T21:49:00Z">
                <w:pPr>
                  <w:pStyle w:val="a6"/>
                  <w:keepNext/>
                  <w:ind w:firstLineChars="0" w:firstLine="0"/>
                </w:pPr>
              </w:pPrChange>
            </w:pPr>
            <w:bookmarkStart w:id="2616" w:name="_Ref6689661"/>
            <w:ins w:id="2617" w:author="瑞明 唐" w:date="2019-04-20T21:49:00Z">
              <w:r>
                <w:t>图</w:t>
              </w:r>
              <w:r>
                <w:t xml:space="preserve">4 - </w:t>
              </w:r>
              <w:r>
                <w:fldChar w:fldCharType="begin"/>
              </w:r>
              <w:r>
                <w:instrText xml:space="preserve"> SEQ </w:instrText>
              </w:r>
              <w:r>
                <w:instrText>图</w:instrText>
              </w:r>
              <w:r>
                <w:instrText xml:space="preserve">4_- \* ARABIC </w:instrText>
              </w:r>
            </w:ins>
            <w:r>
              <w:fldChar w:fldCharType="separate"/>
            </w:r>
            <w:ins w:id="2618" w:author="瑞明 唐" w:date="2019-04-21T10:07:00Z">
              <w:r w:rsidR="00C93B02">
                <w:rPr>
                  <w:noProof/>
                </w:rPr>
                <w:t>153</w:t>
              </w:r>
            </w:ins>
            <w:ins w:id="2619" w:author="瑞明 唐" w:date="2019-04-20T21:49:00Z">
              <w:r>
                <w:fldChar w:fldCharType="end"/>
              </w:r>
              <w:r>
                <w:rPr>
                  <w:rFonts w:hint="eastAsia"/>
                </w:rPr>
                <w:t>版式设置</w:t>
              </w:r>
            </w:ins>
            <w:bookmarkEnd w:id="2616"/>
          </w:p>
        </w:tc>
      </w:tr>
    </w:tbl>
    <w:p w14:paraId="74BCD6F6" w14:textId="11298667" w:rsidR="00E06A00" w:rsidRDefault="00E00D95" w:rsidP="0054763D">
      <w:pPr>
        <w:pStyle w:val="a6"/>
        <w:ind w:firstLine="509"/>
        <w:rPr>
          <w:ins w:id="2620" w:author="瑞明 唐" w:date="2019-04-20T21:51:00Z"/>
          <w:rFonts w:ascii="宋体" w:eastAsia="宋体" w:hAnsi="宋体"/>
          <w:sz w:val="24"/>
          <w:szCs w:val="24"/>
        </w:rPr>
      </w:pPr>
      <w:ins w:id="2621" w:author="瑞明 唐" w:date="2019-04-20T21:42:00Z">
        <w:r>
          <w:rPr>
            <w:rFonts w:ascii="宋体" w:eastAsia="宋体" w:hAnsi="宋体" w:hint="eastAsia"/>
            <w:sz w:val="24"/>
            <w:szCs w:val="24"/>
          </w:rPr>
          <w:t>对话框中的“版式”选项卡</w:t>
        </w:r>
      </w:ins>
      <w:ins w:id="2622" w:author="瑞明 唐" w:date="2019-04-20T21:44:00Z">
        <w:r>
          <w:rPr>
            <w:rFonts w:ascii="宋体" w:eastAsia="宋体" w:hAnsi="宋体" w:hint="eastAsia"/>
            <w:sz w:val="24"/>
            <w:szCs w:val="24"/>
          </w:rPr>
          <w:t>下可以</w:t>
        </w:r>
      </w:ins>
      <w:ins w:id="2623" w:author="瑞明 唐" w:date="2019-04-20T21:45:00Z">
        <w:r>
          <w:rPr>
            <w:rFonts w:ascii="宋体" w:eastAsia="宋体" w:hAnsi="宋体" w:hint="eastAsia"/>
            <w:sz w:val="24"/>
            <w:szCs w:val="24"/>
          </w:rPr>
          <w:t>选择</w:t>
        </w:r>
      </w:ins>
      <w:ins w:id="2624" w:author="瑞明 唐" w:date="2019-04-20T21:44:00Z">
        <w:r>
          <w:rPr>
            <w:rFonts w:ascii="宋体" w:eastAsia="宋体" w:hAnsi="宋体" w:hint="eastAsia"/>
            <w:sz w:val="24"/>
            <w:szCs w:val="24"/>
          </w:rPr>
          <w:t>页眉页脚奇偶</w:t>
        </w:r>
        <w:proofErr w:type="gramStart"/>
        <w:r>
          <w:rPr>
            <w:rFonts w:ascii="宋体" w:eastAsia="宋体" w:hAnsi="宋体" w:hint="eastAsia"/>
            <w:sz w:val="24"/>
            <w:szCs w:val="24"/>
          </w:rPr>
          <w:t>页不同</w:t>
        </w:r>
      </w:ins>
      <w:proofErr w:type="gramEnd"/>
      <w:ins w:id="2625" w:author="瑞明 唐" w:date="2019-04-20T21:45:00Z">
        <w:r>
          <w:rPr>
            <w:rFonts w:ascii="宋体" w:eastAsia="宋体" w:hAnsi="宋体" w:hint="eastAsia"/>
            <w:sz w:val="24"/>
            <w:szCs w:val="24"/>
          </w:rPr>
          <w:t>和</w:t>
        </w:r>
      </w:ins>
      <w:ins w:id="2626" w:author="瑞明 唐" w:date="2019-04-20T21:44:00Z">
        <w:r>
          <w:rPr>
            <w:rFonts w:ascii="宋体" w:eastAsia="宋体" w:hAnsi="宋体" w:hint="eastAsia"/>
            <w:sz w:val="24"/>
            <w:szCs w:val="24"/>
          </w:rPr>
          <w:t>首页不同，</w:t>
        </w:r>
      </w:ins>
      <w:ins w:id="2627" w:author="瑞明 唐" w:date="2019-04-20T21:45:00Z">
        <w:r>
          <w:rPr>
            <w:rFonts w:ascii="宋体" w:eastAsia="宋体" w:hAnsi="宋体" w:hint="eastAsia"/>
            <w:sz w:val="24"/>
            <w:szCs w:val="24"/>
          </w:rPr>
          <w:t>也可以对页面垂直对齐方式进行设置，</w:t>
        </w:r>
      </w:ins>
      <w:ins w:id="2628" w:author="瑞明 唐" w:date="2019-04-20T21:46:00Z">
        <w:r>
          <w:rPr>
            <w:rFonts w:ascii="宋体" w:eastAsia="宋体" w:hAnsi="宋体" w:hint="eastAsia"/>
            <w:sz w:val="24"/>
            <w:szCs w:val="24"/>
          </w:rPr>
          <w:t>可以选择“应用于”</w:t>
        </w:r>
      </w:ins>
      <w:ins w:id="2629" w:author="瑞明 唐" w:date="2019-04-20T21:47:00Z">
        <w:r>
          <w:rPr>
            <w:rFonts w:ascii="宋体" w:eastAsia="宋体" w:hAnsi="宋体" w:hint="eastAsia"/>
            <w:sz w:val="24"/>
            <w:szCs w:val="24"/>
          </w:rPr>
          <w:t>整篇文档或者本节</w:t>
        </w:r>
      </w:ins>
      <w:ins w:id="2630" w:author="瑞明 唐" w:date="2019-04-20T21:51:00Z">
        <w:r w:rsidR="00326269">
          <w:rPr>
            <w:rFonts w:ascii="宋体" w:eastAsia="宋体" w:hAnsi="宋体" w:hint="eastAsia"/>
            <w:sz w:val="24"/>
            <w:szCs w:val="24"/>
          </w:rPr>
          <w:t>，</w:t>
        </w:r>
      </w:ins>
      <w:ins w:id="2631" w:author="瑞明 唐" w:date="2019-04-20T21:50:00Z">
        <w:r w:rsidR="00326269">
          <w:rPr>
            <w:rFonts w:ascii="宋体" w:eastAsia="宋体" w:hAnsi="宋体" w:hint="eastAsia"/>
            <w:sz w:val="24"/>
            <w:szCs w:val="24"/>
          </w:rPr>
          <w:t>如</w:t>
        </w:r>
        <w:r w:rsidR="00326269">
          <w:rPr>
            <w:rFonts w:ascii="宋体" w:eastAsia="宋体" w:hAnsi="宋体"/>
            <w:sz w:val="24"/>
            <w:szCs w:val="24"/>
          </w:rPr>
          <w:fldChar w:fldCharType="begin"/>
        </w:r>
        <w:r w:rsidR="00326269">
          <w:rPr>
            <w:rFonts w:ascii="宋体" w:eastAsia="宋体" w:hAnsi="宋体"/>
            <w:sz w:val="24"/>
            <w:szCs w:val="24"/>
          </w:rPr>
          <w:instrText xml:space="preserve"> </w:instrText>
        </w:r>
        <w:r w:rsidR="00326269">
          <w:rPr>
            <w:rFonts w:ascii="宋体" w:eastAsia="宋体" w:hAnsi="宋体" w:hint="eastAsia"/>
            <w:sz w:val="24"/>
            <w:szCs w:val="24"/>
          </w:rPr>
          <w:instrText>REF _Ref6689471 \h</w:instrText>
        </w:r>
        <w:r w:rsidR="00326269">
          <w:rPr>
            <w:rFonts w:ascii="宋体" w:eastAsia="宋体" w:hAnsi="宋体"/>
            <w:sz w:val="24"/>
            <w:szCs w:val="24"/>
          </w:rPr>
          <w:instrText xml:space="preserve"> </w:instrText>
        </w:r>
      </w:ins>
      <w:r w:rsidR="00326269">
        <w:rPr>
          <w:rFonts w:ascii="宋体" w:eastAsia="宋体" w:hAnsi="宋体"/>
          <w:sz w:val="24"/>
          <w:szCs w:val="24"/>
        </w:rPr>
      </w:r>
      <w:r w:rsidR="00326269">
        <w:rPr>
          <w:rFonts w:ascii="宋体" w:eastAsia="宋体" w:hAnsi="宋体"/>
          <w:sz w:val="24"/>
          <w:szCs w:val="24"/>
        </w:rPr>
        <w:fldChar w:fldCharType="separate"/>
      </w:r>
      <w:ins w:id="2632" w:author="瑞明 唐" w:date="2019-04-20T21:50:00Z">
        <w:r w:rsidR="00326269">
          <w:t xml:space="preserve">图4 - </w:t>
        </w:r>
        <w:r w:rsidR="00326269">
          <w:rPr>
            <w:noProof/>
          </w:rPr>
          <w:t>152</w:t>
        </w:r>
        <w:r w:rsidR="00326269">
          <w:rPr>
            <w:rFonts w:hint="eastAsia"/>
          </w:rPr>
          <w:t>版式设置</w:t>
        </w:r>
        <w:r w:rsidR="00326269">
          <w:rPr>
            <w:rFonts w:ascii="宋体" w:eastAsia="宋体" w:hAnsi="宋体"/>
            <w:sz w:val="24"/>
            <w:szCs w:val="24"/>
          </w:rPr>
          <w:fldChar w:fldCharType="end"/>
        </w:r>
        <w:r w:rsidR="00326269">
          <w:rPr>
            <w:rFonts w:ascii="宋体" w:eastAsia="宋体" w:hAnsi="宋体" w:hint="eastAsia"/>
            <w:sz w:val="24"/>
            <w:szCs w:val="24"/>
          </w:rPr>
          <w:t>所示。</w:t>
        </w:r>
      </w:ins>
    </w:p>
    <w:p w14:paraId="0115E308" w14:textId="6DE5A011" w:rsidR="00326269" w:rsidRDefault="00326269" w:rsidP="0054763D">
      <w:pPr>
        <w:pStyle w:val="a6"/>
        <w:ind w:firstLine="509"/>
        <w:rPr>
          <w:ins w:id="2633" w:author="瑞明 唐" w:date="2019-04-20T22:32:00Z"/>
          <w:rFonts w:ascii="宋体" w:eastAsia="宋体" w:hAnsi="宋体"/>
          <w:sz w:val="24"/>
          <w:szCs w:val="24"/>
        </w:rPr>
      </w:pPr>
      <w:ins w:id="2634" w:author="瑞明 唐" w:date="2019-04-20T21:51:00Z">
        <w:r>
          <w:rPr>
            <w:rFonts w:ascii="宋体" w:eastAsia="宋体" w:hAnsi="宋体" w:hint="eastAsia"/>
            <w:sz w:val="24"/>
            <w:szCs w:val="24"/>
          </w:rPr>
          <w:t>对话框中的“文档网格”选项卡</w:t>
        </w:r>
      </w:ins>
      <w:ins w:id="2635" w:author="瑞明 唐" w:date="2019-04-20T21:52:00Z">
        <w:r>
          <w:rPr>
            <w:rFonts w:ascii="宋体" w:eastAsia="宋体" w:hAnsi="宋体" w:hint="eastAsia"/>
            <w:sz w:val="24"/>
            <w:szCs w:val="24"/>
          </w:rPr>
          <w:t>下不仅设置文字排列方向</w:t>
        </w:r>
      </w:ins>
      <w:ins w:id="2636" w:author="瑞明 唐" w:date="2019-04-20T21:53:00Z">
        <w:r>
          <w:rPr>
            <w:rFonts w:ascii="宋体" w:eastAsia="宋体" w:hAnsi="宋体" w:hint="eastAsia"/>
            <w:sz w:val="24"/>
            <w:szCs w:val="24"/>
          </w:rPr>
          <w:t>，还能</w:t>
        </w:r>
      </w:ins>
      <w:ins w:id="2637" w:author="瑞明 唐" w:date="2019-04-20T22:00:00Z">
        <w:r w:rsidR="0078004F">
          <w:rPr>
            <w:rFonts w:ascii="宋体" w:eastAsia="宋体" w:hAnsi="宋体" w:hint="eastAsia"/>
            <w:sz w:val="24"/>
            <w:szCs w:val="24"/>
          </w:rPr>
          <w:t>设置</w:t>
        </w:r>
      </w:ins>
      <w:ins w:id="2638" w:author="瑞明 唐" w:date="2019-04-20T21:53:00Z">
        <w:r>
          <w:rPr>
            <w:rFonts w:ascii="宋体" w:eastAsia="宋体" w:hAnsi="宋体" w:hint="eastAsia"/>
            <w:sz w:val="24"/>
            <w:szCs w:val="24"/>
          </w:rPr>
          <w:t>文档每页行数和每行字数。如</w:t>
        </w:r>
      </w:ins>
      <w:ins w:id="2639" w:author="瑞明 唐" w:date="2019-04-20T21:54:00Z">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_Ref6689661 \h</w:instrText>
        </w:r>
        <w:r>
          <w:rPr>
            <w:rFonts w:ascii="宋体" w:eastAsia="宋体" w:hAnsi="宋体"/>
            <w:sz w:val="24"/>
            <w:szCs w:val="24"/>
          </w:rPr>
          <w:instrText xml:space="preserve"> </w:instrText>
        </w:r>
      </w:ins>
      <w:r>
        <w:rPr>
          <w:rFonts w:ascii="宋体" w:eastAsia="宋体" w:hAnsi="宋体"/>
          <w:sz w:val="24"/>
          <w:szCs w:val="24"/>
        </w:rPr>
      </w:r>
      <w:r>
        <w:rPr>
          <w:rFonts w:ascii="宋体" w:eastAsia="宋体" w:hAnsi="宋体"/>
          <w:sz w:val="24"/>
          <w:szCs w:val="24"/>
        </w:rPr>
        <w:fldChar w:fldCharType="separate"/>
      </w:r>
      <w:ins w:id="2640" w:author="瑞明 唐" w:date="2019-04-20T21:54:00Z">
        <w:r>
          <w:t xml:space="preserve">图4 - </w:t>
        </w:r>
        <w:r>
          <w:rPr>
            <w:noProof/>
          </w:rPr>
          <w:t>153</w:t>
        </w:r>
        <w:r>
          <w:rPr>
            <w:rFonts w:hint="eastAsia"/>
          </w:rPr>
          <w:t>版式设置</w:t>
        </w:r>
        <w:r>
          <w:rPr>
            <w:rFonts w:ascii="宋体" w:eastAsia="宋体" w:hAnsi="宋体"/>
            <w:sz w:val="24"/>
            <w:szCs w:val="24"/>
          </w:rPr>
          <w:fldChar w:fldCharType="end"/>
        </w:r>
      </w:ins>
      <w:ins w:id="2641" w:author="瑞明 唐" w:date="2019-04-20T22:00:00Z">
        <w:r w:rsidR="0078004F">
          <w:rPr>
            <w:rFonts w:ascii="宋体" w:eastAsia="宋体" w:hAnsi="宋体" w:hint="eastAsia"/>
            <w:sz w:val="24"/>
            <w:szCs w:val="24"/>
          </w:rPr>
          <w:t>所示。</w:t>
        </w:r>
      </w:ins>
    </w:p>
    <w:p w14:paraId="3DCEC4BB" w14:textId="77777777" w:rsidR="00F85489" w:rsidRDefault="00D760C0" w:rsidP="0054763D">
      <w:pPr>
        <w:pStyle w:val="a6"/>
        <w:ind w:firstLine="509"/>
        <w:rPr>
          <w:ins w:id="2642" w:author="瑞明 唐" w:date="2019-04-20T22:57:00Z"/>
          <w:rFonts w:ascii="宋体" w:eastAsia="宋体" w:hAnsi="宋体"/>
          <w:sz w:val="24"/>
          <w:szCs w:val="24"/>
        </w:rPr>
      </w:pPr>
      <w:ins w:id="2643" w:author="瑞明 唐" w:date="2019-04-20T22:32:00Z">
        <w:r>
          <w:rPr>
            <w:rFonts w:ascii="宋体" w:eastAsia="宋体" w:hAnsi="宋体" w:hint="eastAsia"/>
            <w:sz w:val="24"/>
            <w:szCs w:val="24"/>
          </w:rPr>
          <w:t>在“页面设置”</w:t>
        </w:r>
      </w:ins>
      <w:ins w:id="2644" w:author="瑞明 唐" w:date="2019-04-20T22:33:00Z">
        <w:r>
          <w:rPr>
            <w:rFonts w:ascii="宋体" w:eastAsia="宋体" w:hAnsi="宋体" w:hint="eastAsia"/>
            <w:sz w:val="24"/>
            <w:szCs w:val="24"/>
          </w:rPr>
          <w:t>分组中</w:t>
        </w:r>
      </w:ins>
      <w:ins w:id="2645" w:author="瑞明 唐" w:date="2019-04-20T22:34:00Z">
        <w:r>
          <w:rPr>
            <w:rFonts w:ascii="宋体" w:eastAsia="宋体" w:hAnsi="宋体" w:hint="eastAsia"/>
            <w:sz w:val="24"/>
            <w:szCs w:val="24"/>
          </w:rPr>
          <w:t>“分隔符”</w:t>
        </w:r>
      </w:ins>
      <w:ins w:id="2646" w:author="瑞明 唐" w:date="2019-04-20T22:35:00Z">
        <w:r>
          <w:rPr>
            <w:rFonts w:ascii="宋体" w:eastAsia="宋体" w:hAnsi="宋体" w:hint="eastAsia"/>
            <w:sz w:val="24"/>
            <w:szCs w:val="24"/>
          </w:rPr>
          <w:t>能把文档“分页”和“分节”，如</w:t>
        </w:r>
      </w:ins>
      <w:ins w:id="2647" w:author="瑞明 唐" w:date="2019-04-20T22:42:00Z">
        <w:r w:rsidR="007F2D42">
          <w:rPr>
            <w:rFonts w:ascii="宋体" w:eastAsia="宋体" w:hAnsi="宋体"/>
            <w:sz w:val="24"/>
            <w:szCs w:val="24"/>
          </w:rPr>
          <w:fldChar w:fldCharType="begin"/>
        </w:r>
        <w:r w:rsidR="007F2D42">
          <w:rPr>
            <w:rFonts w:ascii="宋体" w:eastAsia="宋体" w:hAnsi="宋体"/>
            <w:sz w:val="24"/>
            <w:szCs w:val="24"/>
          </w:rPr>
          <w:instrText xml:space="preserve"> </w:instrText>
        </w:r>
        <w:r w:rsidR="007F2D42">
          <w:rPr>
            <w:rFonts w:ascii="宋体" w:eastAsia="宋体" w:hAnsi="宋体" w:hint="eastAsia"/>
            <w:sz w:val="24"/>
            <w:szCs w:val="24"/>
          </w:rPr>
          <w:instrText>REF _Ref6692553 \h</w:instrText>
        </w:r>
        <w:r w:rsidR="007F2D42">
          <w:rPr>
            <w:rFonts w:ascii="宋体" w:eastAsia="宋体" w:hAnsi="宋体"/>
            <w:sz w:val="24"/>
            <w:szCs w:val="24"/>
          </w:rPr>
          <w:instrText xml:space="preserve"> </w:instrText>
        </w:r>
      </w:ins>
      <w:r w:rsidR="007F2D42">
        <w:rPr>
          <w:rFonts w:ascii="宋体" w:eastAsia="宋体" w:hAnsi="宋体"/>
          <w:sz w:val="24"/>
          <w:szCs w:val="24"/>
        </w:rPr>
      </w:r>
      <w:r w:rsidR="007F2D42">
        <w:rPr>
          <w:rFonts w:ascii="宋体" w:eastAsia="宋体" w:hAnsi="宋体"/>
          <w:sz w:val="24"/>
          <w:szCs w:val="24"/>
        </w:rPr>
        <w:fldChar w:fldCharType="separate"/>
      </w:r>
      <w:ins w:id="2648" w:author="瑞明 唐" w:date="2019-04-20T22:42:00Z">
        <w:r w:rsidR="007F2D42">
          <w:t xml:space="preserve">图4 </w:t>
        </w:r>
        <w:r w:rsidR="007F2D42">
          <w:lastRenderedPageBreak/>
          <w:t xml:space="preserve">- </w:t>
        </w:r>
        <w:r w:rsidR="007F2D42">
          <w:rPr>
            <w:noProof/>
          </w:rPr>
          <w:t>154</w:t>
        </w:r>
        <w:r w:rsidR="007F2D42">
          <w:rPr>
            <w:rFonts w:hint="eastAsia"/>
          </w:rPr>
          <w:t>分隔符</w:t>
        </w:r>
        <w:r w:rsidR="007F2D42">
          <w:rPr>
            <w:rFonts w:ascii="宋体" w:eastAsia="宋体" w:hAnsi="宋体"/>
            <w:sz w:val="24"/>
            <w:szCs w:val="24"/>
          </w:rPr>
          <w:fldChar w:fldCharType="end"/>
        </w:r>
      </w:ins>
      <w:ins w:id="2649" w:author="瑞明 唐" w:date="2019-04-20T22:35:00Z">
        <w:r>
          <w:rPr>
            <w:rFonts w:ascii="宋体" w:eastAsia="宋体" w:hAnsi="宋体" w:hint="eastAsia"/>
            <w:sz w:val="24"/>
            <w:szCs w:val="24"/>
          </w:rPr>
          <w:t>所示。</w:t>
        </w:r>
      </w:ins>
      <w:ins w:id="2650" w:author="瑞明 唐" w:date="2019-04-20T22:43:00Z">
        <w:r w:rsidR="007F2D42" w:rsidRPr="007F2D42">
          <w:rPr>
            <w:rFonts w:ascii="宋体" w:eastAsia="宋体" w:hAnsi="宋体" w:hint="eastAsia"/>
            <w:sz w:val="24"/>
            <w:szCs w:val="24"/>
          </w:rPr>
          <w:t>当文本或图形等内容填满一页时，</w:t>
        </w:r>
        <w:r w:rsidR="007F2D42" w:rsidRPr="007F2D42">
          <w:rPr>
            <w:rFonts w:ascii="宋体" w:eastAsia="宋体" w:hAnsi="宋体"/>
            <w:sz w:val="24"/>
            <w:szCs w:val="24"/>
          </w:rPr>
          <w:t>Word会插入一个自动分</w:t>
        </w:r>
        <w:proofErr w:type="gramStart"/>
        <w:r w:rsidR="007F2D42" w:rsidRPr="007F2D42">
          <w:rPr>
            <w:rFonts w:ascii="宋体" w:eastAsia="宋体" w:hAnsi="宋体"/>
            <w:sz w:val="24"/>
            <w:szCs w:val="24"/>
          </w:rPr>
          <w:t>页符并开始</w:t>
        </w:r>
        <w:proofErr w:type="gramEnd"/>
        <w:r w:rsidR="007F2D42" w:rsidRPr="007F2D42">
          <w:rPr>
            <w:rFonts w:ascii="宋体" w:eastAsia="宋体" w:hAnsi="宋体"/>
            <w:sz w:val="24"/>
            <w:szCs w:val="24"/>
          </w:rPr>
          <w:t>新的一页。如果要在某个特定位置强制分页，可插入“手动”分页符，这样可以确保章节标题总在新的一页开始。首先，将插入点置于要插入分页符的位置，然后下面的任何一种方法都可以插入“手动”分页符：</w:t>
        </w:r>
      </w:ins>
      <w:ins w:id="2651" w:author="瑞明 唐" w:date="2019-04-20T22:44:00Z">
        <w:r w:rsidR="007F2D42">
          <w:rPr>
            <w:rFonts w:ascii="宋体" w:eastAsia="宋体" w:hAnsi="宋体" w:hint="eastAsia"/>
            <w:sz w:val="24"/>
            <w:szCs w:val="24"/>
          </w:rPr>
          <w:t>按</w:t>
        </w:r>
      </w:ins>
      <w:proofErr w:type="spellStart"/>
      <w:ins w:id="2652" w:author="瑞明 唐" w:date="2019-04-20T22:45:00Z">
        <w:r w:rsidR="007F2D42">
          <w:rPr>
            <w:rFonts w:ascii="宋体" w:eastAsia="宋体" w:hAnsi="宋体" w:hint="eastAsia"/>
            <w:sz w:val="24"/>
            <w:szCs w:val="24"/>
          </w:rPr>
          <w:t>Ctrl</w:t>
        </w:r>
        <w:r w:rsidR="007F2D42">
          <w:rPr>
            <w:rFonts w:ascii="宋体" w:eastAsia="宋体" w:hAnsi="宋体"/>
            <w:sz w:val="24"/>
            <w:szCs w:val="24"/>
          </w:rPr>
          <w:t>+</w:t>
        </w:r>
        <w:r w:rsidR="007F2D42">
          <w:rPr>
            <w:rFonts w:ascii="宋体" w:eastAsia="宋体" w:hAnsi="宋体" w:hint="eastAsia"/>
            <w:sz w:val="24"/>
            <w:szCs w:val="24"/>
          </w:rPr>
          <w:t>Enter</w:t>
        </w:r>
        <w:proofErr w:type="spellEnd"/>
        <w:r w:rsidR="007F2D42">
          <w:rPr>
            <w:rFonts w:ascii="宋体" w:eastAsia="宋体" w:hAnsi="宋体" w:hint="eastAsia"/>
            <w:sz w:val="24"/>
            <w:szCs w:val="24"/>
          </w:rPr>
          <w:t>组合键或者通过</w:t>
        </w:r>
        <w:r w:rsidR="007F2D42" w:rsidRPr="007F2D42">
          <w:rPr>
            <w:rFonts w:ascii="宋体" w:eastAsia="宋体" w:hAnsi="宋体" w:hint="eastAsia"/>
            <w:sz w:val="24"/>
            <w:szCs w:val="24"/>
          </w:rPr>
          <w:t>执行“</w:t>
        </w:r>
      </w:ins>
      <w:ins w:id="2653" w:author="瑞明 唐" w:date="2019-04-20T22:46:00Z">
        <w:r w:rsidR="007F2D42">
          <w:rPr>
            <w:rFonts w:ascii="宋体" w:eastAsia="宋体" w:hAnsi="宋体" w:hint="eastAsia"/>
            <w:sz w:val="24"/>
            <w:szCs w:val="24"/>
          </w:rPr>
          <w:t>页面布局</w:t>
        </w:r>
      </w:ins>
      <w:ins w:id="2654" w:author="瑞明 唐" w:date="2019-04-20T22:45:00Z">
        <w:r w:rsidR="007F2D42" w:rsidRPr="007F2D42">
          <w:rPr>
            <w:rFonts w:ascii="宋体" w:eastAsia="宋体" w:hAnsi="宋体" w:hint="eastAsia"/>
            <w:sz w:val="24"/>
            <w:szCs w:val="24"/>
          </w:rPr>
          <w:t>”→“</w:t>
        </w:r>
      </w:ins>
      <w:ins w:id="2655" w:author="瑞明 唐" w:date="2019-04-20T22:46:00Z">
        <w:r w:rsidR="007F2D42">
          <w:rPr>
            <w:rFonts w:ascii="宋体" w:eastAsia="宋体" w:hAnsi="宋体" w:hint="eastAsia"/>
            <w:sz w:val="24"/>
            <w:szCs w:val="24"/>
          </w:rPr>
          <w:t>页面设置</w:t>
        </w:r>
      </w:ins>
      <w:ins w:id="2656" w:author="瑞明 唐" w:date="2019-04-20T22:45:00Z">
        <w:r w:rsidR="007F2D42" w:rsidRPr="007F2D42">
          <w:rPr>
            <w:rFonts w:ascii="宋体" w:eastAsia="宋体" w:hAnsi="宋体" w:hint="eastAsia"/>
            <w:sz w:val="24"/>
            <w:szCs w:val="24"/>
          </w:rPr>
          <w:t>”</w:t>
        </w:r>
      </w:ins>
      <w:ins w:id="2657" w:author="瑞明 唐" w:date="2019-04-20T22:47:00Z">
        <w:r w:rsidR="007F2D42">
          <w:rPr>
            <w:rFonts w:ascii="宋体" w:eastAsia="宋体" w:hAnsi="宋体" w:hint="eastAsia"/>
            <w:sz w:val="24"/>
            <w:szCs w:val="24"/>
          </w:rPr>
          <w:t>选择</w:t>
        </w:r>
      </w:ins>
      <w:ins w:id="2658" w:author="瑞明 唐" w:date="2019-04-20T22:46:00Z">
        <w:r w:rsidR="007F2D42">
          <w:rPr>
            <w:rFonts w:ascii="宋体" w:eastAsia="宋体" w:hAnsi="宋体" w:hint="eastAsia"/>
            <w:sz w:val="24"/>
            <w:szCs w:val="24"/>
          </w:rPr>
          <w:t>“分隔符”</w:t>
        </w:r>
      </w:ins>
      <w:ins w:id="2659" w:author="瑞明 唐" w:date="2019-04-20T22:47:00Z">
        <w:r w:rsidR="007F2D42">
          <w:rPr>
            <w:rFonts w:ascii="宋体" w:eastAsia="宋体" w:hAnsi="宋体" w:hint="eastAsia"/>
            <w:sz w:val="24"/>
            <w:szCs w:val="24"/>
          </w:rPr>
          <w:t>下拉列表中的“</w:t>
        </w:r>
      </w:ins>
      <w:ins w:id="2660" w:author="瑞明 唐" w:date="2019-04-20T22:48:00Z">
        <w:r w:rsidR="007F2D42">
          <w:rPr>
            <w:rFonts w:ascii="宋体" w:eastAsia="宋体" w:hAnsi="宋体" w:hint="eastAsia"/>
            <w:sz w:val="24"/>
            <w:szCs w:val="24"/>
          </w:rPr>
          <w:t>分页符</w:t>
        </w:r>
      </w:ins>
      <w:ins w:id="2661" w:author="瑞明 唐" w:date="2019-04-20T22:47:00Z">
        <w:r w:rsidR="007F2D42">
          <w:rPr>
            <w:rFonts w:ascii="宋体" w:eastAsia="宋体" w:hAnsi="宋体" w:hint="eastAsia"/>
            <w:sz w:val="24"/>
            <w:szCs w:val="24"/>
          </w:rPr>
          <w:t>”</w:t>
        </w:r>
      </w:ins>
      <w:ins w:id="2662" w:author="瑞明 唐" w:date="2019-04-20T22:48:00Z">
        <w:r w:rsidR="007F2D42">
          <w:rPr>
            <w:rFonts w:ascii="宋体" w:eastAsia="宋体" w:hAnsi="宋体" w:hint="eastAsia"/>
            <w:sz w:val="24"/>
            <w:szCs w:val="24"/>
          </w:rPr>
          <w:t>中的“分页符”</w:t>
        </w:r>
      </w:ins>
      <w:ins w:id="2663" w:author="瑞明 唐" w:date="2019-04-20T22:45:00Z">
        <w:r w:rsidR="007F2D42" w:rsidRPr="007F2D42">
          <w:rPr>
            <w:rFonts w:ascii="宋体" w:eastAsia="宋体" w:hAnsi="宋体" w:hint="eastAsia"/>
            <w:sz w:val="24"/>
            <w:szCs w:val="24"/>
          </w:rPr>
          <w:t>。</w:t>
        </w:r>
      </w:ins>
    </w:p>
    <w:p w14:paraId="1D3AA4D0" w14:textId="69478B0E" w:rsidR="00D760C0" w:rsidRDefault="00F85489" w:rsidP="0054763D">
      <w:pPr>
        <w:pStyle w:val="a6"/>
        <w:ind w:firstLine="509"/>
        <w:rPr>
          <w:ins w:id="2664" w:author="瑞明 唐" w:date="2019-04-20T22:52:00Z"/>
          <w:rFonts w:ascii="宋体" w:eastAsia="宋体" w:hAnsi="宋体"/>
          <w:sz w:val="24"/>
          <w:szCs w:val="24"/>
        </w:rPr>
      </w:pPr>
      <w:ins w:id="2665" w:author="瑞明 唐" w:date="2019-04-20T22:57:00Z">
        <w:r>
          <w:rPr>
            <w:rFonts w:ascii="宋体" w:eastAsia="宋体" w:hAnsi="宋体" w:hint="eastAsia"/>
            <w:sz w:val="24"/>
            <w:szCs w:val="24"/>
          </w:rPr>
          <w:t>如若</w:t>
        </w:r>
      </w:ins>
      <w:ins w:id="2666" w:author="瑞明 唐" w:date="2019-04-20T22:50:00Z">
        <w:r w:rsidR="007F2D42" w:rsidRPr="007F2D42">
          <w:rPr>
            <w:rFonts w:ascii="宋体" w:eastAsia="宋体" w:hAnsi="宋体" w:hint="eastAsia"/>
            <w:sz w:val="24"/>
            <w:szCs w:val="24"/>
          </w:rPr>
          <w:t>对文档</w:t>
        </w:r>
        <w:r w:rsidR="007F2D42" w:rsidRPr="007F2D42">
          <w:rPr>
            <w:rFonts w:ascii="宋体" w:eastAsia="宋体" w:hAnsi="宋体"/>
            <w:sz w:val="24"/>
            <w:szCs w:val="24"/>
          </w:rPr>
          <w:t>(或某些段落)进行分栏后，Word文档会在适当的位置自动分栏，若希望某一内容出现在下栏的顶部，则可用插入分栏符的方法实现，</w:t>
        </w:r>
      </w:ins>
      <w:ins w:id="2667" w:author="瑞明 唐" w:date="2019-04-20T22:51:00Z">
        <w:r w:rsidR="007F2D42">
          <w:rPr>
            <w:rFonts w:ascii="宋体" w:eastAsia="宋体" w:hAnsi="宋体" w:hint="eastAsia"/>
            <w:sz w:val="24"/>
            <w:szCs w:val="24"/>
          </w:rPr>
          <w:t>具体操作步骤为：</w:t>
        </w:r>
      </w:ins>
    </w:p>
    <w:p w14:paraId="56F45426" w14:textId="71CD9D35" w:rsidR="00F85489" w:rsidRPr="00F85489" w:rsidRDefault="00F85489">
      <w:pPr>
        <w:pStyle w:val="a6"/>
        <w:numPr>
          <w:ilvl w:val="0"/>
          <w:numId w:val="58"/>
        </w:numPr>
        <w:ind w:firstLineChars="0"/>
        <w:rPr>
          <w:ins w:id="2668" w:author="瑞明 唐" w:date="2019-04-20T22:53:00Z"/>
          <w:rFonts w:ascii="宋体" w:eastAsia="宋体" w:hAnsi="宋体"/>
          <w:sz w:val="24"/>
          <w:szCs w:val="24"/>
        </w:rPr>
        <w:pPrChange w:id="2669" w:author="瑞明 唐" w:date="2019-04-20T22:54:00Z">
          <w:pPr>
            <w:pStyle w:val="a6"/>
            <w:ind w:firstLine="509"/>
          </w:pPr>
        </w:pPrChange>
      </w:pPr>
      <w:ins w:id="2670" w:author="瑞明 唐" w:date="2019-04-20T22:53:00Z">
        <w:r w:rsidRPr="00F85489">
          <w:rPr>
            <w:rFonts w:ascii="宋体" w:eastAsia="宋体" w:hAnsi="宋体"/>
            <w:sz w:val="24"/>
            <w:szCs w:val="24"/>
          </w:rPr>
          <w:t>在页面视图中，将插入点置于另起新栏的位置。</w:t>
        </w:r>
      </w:ins>
    </w:p>
    <w:p w14:paraId="55E1ACA7" w14:textId="68DDB7BF" w:rsidR="00F85489" w:rsidRDefault="00F85489" w:rsidP="00F85489">
      <w:pPr>
        <w:pStyle w:val="a6"/>
        <w:numPr>
          <w:ilvl w:val="0"/>
          <w:numId w:val="58"/>
        </w:numPr>
        <w:ind w:firstLineChars="0"/>
        <w:rPr>
          <w:ins w:id="2671" w:author="瑞明 唐" w:date="2019-04-20T22:57:00Z"/>
          <w:rFonts w:ascii="宋体" w:eastAsia="宋体" w:hAnsi="宋体"/>
          <w:sz w:val="24"/>
          <w:szCs w:val="24"/>
        </w:rPr>
      </w:pPr>
      <w:ins w:id="2672" w:author="瑞明 唐" w:date="2019-04-20T22:56:00Z">
        <w:r w:rsidRPr="00F85489">
          <w:rPr>
            <w:rFonts w:ascii="宋体" w:eastAsia="宋体" w:hAnsi="宋体" w:hint="eastAsia"/>
            <w:sz w:val="24"/>
            <w:szCs w:val="24"/>
          </w:rPr>
          <w:t>执行“页面布局”→“页面设置”选择“分隔符”下拉列表中的“分页符”</w:t>
        </w:r>
      </w:ins>
      <w:ins w:id="2673" w:author="瑞明 唐" w:date="2019-04-20T23:04:00Z">
        <w:r w:rsidR="0022482A">
          <w:rPr>
            <w:rFonts w:ascii="宋体" w:eastAsia="宋体" w:hAnsi="宋体" w:hint="eastAsia"/>
            <w:sz w:val="24"/>
            <w:szCs w:val="24"/>
          </w:rPr>
          <w:t>分组中</w:t>
        </w:r>
      </w:ins>
      <w:ins w:id="2674" w:author="瑞明 唐" w:date="2019-04-20T22:56:00Z">
        <w:r w:rsidRPr="00F85489">
          <w:rPr>
            <w:rFonts w:ascii="宋体" w:eastAsia="宋体" w:hAnsi="宋体" w:hint="eastAsia"/>
            <w:sz w:val="24"/>
            <w:szCs w:val="24"/>
          </w:rPr>
          <w:t>的“</w:t>
        </w:r>
        <w:r>
          <w:rPr>
            <w:rFonts w:ascii="宋体" w:eastAsia="宋体" w:hAnsi="宋体" w:hint="eastAsia"/>
            <w:sz w:val="24"/>
            <w:szCs w:val="24"/>
          </w:rPr>
          <w:t>分栏符</w:t>
        </w:r>
        <w:r w:rsidRPr="00F85489">
          <w:rPr>
            <w:rFonts w:ascii="宋体" w:eastAsia="宋体" w:hAnsi="宋体" w:hint="eastAsia"/>
            <w:sz w:val="24"/>
            <w:szCs w:val="24"/>
          </w:rPr>
          <w:t>”</w:t>
        </w:r>
      </w:ins>
      <w:ins w:id="2675" w:author="瑞明 唐" w:date="2019-04-20T22:53:00Z">
        <w:r w:rsidRPr="00F85489">
          <w:rPr>
            <w:rFonts w:ascii="宋体" w:eastAsia="宋体" w:hAnsi="宋体"/>
            <w:sz w:val="24"/>
            <w:szCs w:val="24"/>
          </w:rPr>
          <w:t>。</w:t>
        </w:r>
      </w:ins>
    </w:p>
    <w:p w14:paraId="584C97A5" w14:textId="2E56F877" w:rsidR="00F85489" w:rsidRDefault="00F85489" w:rsidP="00F85489">
      <w:pPr>
        <w:ind w:firstLineChars="200" w:firstLine="509"/>
        <w:rPr>
          <w:ins w:id="2676" w:author="瑞明 唐" w:date="2019-04-20T23:01:00Z"/>
          <w:rFonts w:ascii="宋体" w:eastAsia="宋体" w:hAnsi="宋体"/>
          <w:sz w:val="24"/>
          <w:szCs w:val="24"/>
        </w:rPr>
      </w:pPr>
      <w:ins w:id="2677" w:author="瑞明 唐" w:date="2019-04-20T22:58:00Z">
        <w:r w:rsidRPr="00F85489">
          <w:rPr>
            <w:rFonts w:ascii="宋体" w:eastAsia="宋体" w:hAnsi="宋体" w:hint="eastAsia"/>
            <w:sz w:val="24"/>
            <w:szCs w:val="24"/>
          </w:rPr>
          <w:t>通常情况下，文本到达文档页面右边距时，</w:t>
        </w:r>
        <w:r w:rsidRPr="00F85489">
          <w:rPr>
            <w:rFonts w:ascii="宋体" w:eastAsia="宋体" w:hAnsi="宋体"/>
            <w:sz w:val="24"/>
            <w:szCs w:val="24"/>
          </w:rPr>
          <w:t>Word自动将换行。在“分隔符”</w:t>
        </w:r>
        <w:r>
          <w:rPr>
            <w:rFonts w:ascii="宋体" w:eastAsia="宋体" w:hAnsi="宋体" w:hint="eastAsia"/>
            <w:sz w:val="24"/>
            <w:szCs w:val="24"/>
          </w:rPr>
          <w:t>下拉列表中</w:t>
        </w:r>
        <w:r w:rsidRPr="00F85489">
          <w:rPr>
            <w:rFonts w:ascii="宋体" w:eastAsia="宋体" w:hAnsi="宋体"/>
            <w:sz w:val="24"/>
            <w:szCs w:val="24"/>
          </w:rPr>
          <w:t>选择“</w:t>
        </w:r>
      </w:ins>
      <w:ins w:id="2678" w:author="瑞明 唐" w:date="2019-04-20T23:00:00Z">
        <w:r>
          <w:rPr>
            <w:rFonts w:ascii="宋体" w:eastAsia="宋体" w:hAnsi="宋体" w:hint="eastAsia"/>
            <w:sz w:val="24"/>
            <w:szCs w:val="24"/>
          </w:rPr>
          <w:t>自动</w:t>
        </w:r>
      </w:ins>
      <w:ins w:id="2679" w:author="瑞明 唐" w:date="2019-04-20T22:58:00Z">
        <w:r w:rsidRPr="00F85489">
          <w:rPr>
            <w:rFonts w:ascii="宋体" w:eastAsia="宋体" w:hAnsi="宋体"/>
            <w:sz w:val="24"/>
            <w:szCs w:val="24"/>
          </w:rPr>
          <w:t>换行符”</w:t>
        </w:r>
      </w:ins>
      <w:ins w:id="2680" w:author="瑞明 唐" w:date="2019-04-20T23:00:00Z">
        <w:r w:rsidRPr="00F85489">
          <w:rPr>
            <w:rFonts w:ascii="宋体" w:eastAsia="宋体" w:hAnsi="宋体"/>
            <w:sz w:val="24"/>
            <w:szCs w:val="24"/>
          </w:rPr>
          <w:t xml:space="preserve"> </w:t>
        </w:r>
      </w:ins>
      <w:ins w:id="2681" w:author="瑞明 唐" w:date="2019-04-20T22:58:00Z">
        <w:r w:rsidRPr="00F85489">
          <w:rPr>
            <w:rFonts w:ascii="宋体" w:eastAsia="宋体" w:hAnsi="宋体"/>
            <w:sz w:val="24"/>
            <w:szCs w:val="24"/>
          </w:rPr>
          <w:t>(或直接按</w:t>
        </w:r>
        <w:proofErr w:type="spellStart"/>
        <w:r w:rsidRPr="00F85489">
          <w:rPr>
            <w:rFonts w:ascii="宋体" w:eastAsia="宋体" w:hAnsi="宋体"/>
            <w:sz w:val="24"/>
            <w:szCs w:val="24"/>
          </w:rPr>
          <w:t>Shift+Enter</w:t>
        </w:r>
        <w:proofErr w:type="spellEnd"/>
        <w:r w:rsidRPr="00F85489">
          <w:rPr>
            <w:rFonts w:ascii="宋体" w:eastAsia="宋体" w:hAnsi="宋体"/>
            <w:sz w:val="24"/>
            <w:szCs w:val="24"/>
          </w:rPr>
          <w:t>组合键)，在插入点位置可强制断行(换行符显示为灰色“↓”形)与直接按回车键不同，这种方法产生的新行仍将作为当前段的一部分。</w:t>
        </w:r>
      </w:ins>
    </w:p>
    <w:p w14:paraId="5986B6A9" w14:textId="1E3F562C" w:rsidR="00F85489" w:rsidRDefault="00F85489" w:rsidP="00F85489">
      <w:pPr>
        <w:ind w:firstLineChars="200" w:firstLine="509"/>
        <w:rPr>
          <w:ins w:id="2682" w:author="瑞明 唐" w:date="2019-04-20T23:03:00Z"/>
          <w:rFonts w:ascii="宋体" w:eastAsia="宋体" w:hAnsi="宋体"/>
          <w:sz w:val="24"/>
          <w:szCs w:val="24"/>
        </w:rPr>
      </w:pPr>
      <w:ins w:id="2683" w:author="瑞明 唐" w:date="2019-04-20T23:01:00Z">
        <w:r>
          <w:rPr>
            <w:rFonts w:ascii="宋体" w:eastAsia="宋体" w:hAnsi="宋体" w:hint="eastAsia"/>
            <w:sz w:val="24"/>
            <w:szCs w:val="24"/>
          </w:rPr>
          <w:t>节是文档的一部分。插入分节符之前，Word将整篇</w:t>
        </w:r>
      </w:ins>
      <w:ins w:id="2684" w:author="瑞明 唐" w:date="2019-04-20T23:02:00Z">
        <w:r>
          <w:rPr>
            <w:rFonts w:ascii="宋体" w:eastAsia="宋体" w:hAnsi="宋体" w:hint="eastAsia"/>
            <w:sz w:val="24"/>
            <w:szCs w:val="24"/>
          </w:rPr>
          <w:t>文档视为一节。在需要改变行号、分栏数或页眉页脚、页边距等特性时，需要创建新的</w:t>
        </w:r>
      </w:ins>
      <w:ins w:id="2685" w:author="瑞明 唐" w:date="2019-04-20T23:03:00Z">
        <w:r>
          <w:rPr>
            <w:rFonts w:ascii="宋体" w:eastAsia="宋体" w:hAnsi="宋体" w:hint="eastAsia"/>
            <w:sz w:val="24"/>
            <w:szCs w:val="24"/>
          </w:rPr>
          <w:t>节，插入新节操作如下：</w:t>
        </w:r>
      </w:ins>
    </w:p>
    <w:p w14:paraId="007BE9D6" w14:textId="62A5448F" w:rsidR="00F85489" w:rsidRPr="0022482A" w:rsidRDefault="00F85489">
      <w:pPr>
        <w:pStyle w:val="a6"/>
        <w:numPr>
          <w:ilvl w:val="0"/>
          <w:numId w:val="59"/>
        </w:numPr>
        <w:ind w:firstLineChars="0"/>
        <w:rPr>
          <w:ins w:id="2686" w:author="瑞明 唐" w:date="2019-04-20T23:04:00Z"/>
          <w:rFonts w:ascii="宋体" w:eastAsia="宋体" w:hAnsi="宋体"/>
          <w:sz w:val="24"/>
          <w:szCs w:val="24"/>
          <w:rPrChange w:id="2687" w:author="瑞明 唐" w:date="2019-04-20T23:05:00Z">
            <w:rPr>
              <w:ins w:id="2688" w:author="瑞明 唐" w:date="2019-04-20T23:04:00Z"/>
            </w:rPr>
          </w:rPrChange>
        </w:rPr>
        <w:pPrChange w:id="2689" w:author="瑞明 唐" w:date="2019-04-20T23:05:00Z">
          <w:pPr>
            <w:ind w:firstLineChars="200" w:firstLine="449"/>
          </w:pPr>
        </w:pPrChange>
      </w:pPr>
      <w:ins w:id="2690" w:author="瑞明 唐" w:date="2019-04-20T23:04:00Z">
        <w:r w:rsidRPr="0022482A">
          <w:rPr>
            <w:rFonts w:ascii="宋体" w:eastAsia="宋体" w:hAnsi="宋体"/>
            <w:sz w:val="24"/>
            <w:szCs w:val="24"/>
            <w:rPrChange w:id="2691" w:author="瑞明 唐" w:date="2019-04-20T23:05:00Z">
              <w:rPr/>
            </w:rPrChange>
          </w:rPr>
          <w:t>将插入点定位到新节的开始位置。</w:t>
        </w:r>
      </w:ins>
    </w:p>
    <w:p w14:paraId="4A96C49C" w14:textId="55027830" w:rsidR="0022482A" w:rsidRPr="0022482A" w:rsidRDefault="0022482A" w:rsidP="0022482A">
      <w:pPr>
        <w:pStyle w:val="a6"/>
        <w:numPr>
          <w:ilvl w:val="0"/>
          <w:numId w:val="59"/>
        </w:numPr>
        <w:ind w:firstLineChars="0"/>
        <w:rPr>
          <w:ins w:id="2692" w:author="瑞明 唐" w:date="2019-04-20T23:06:00Z"/>
          <w:rFonts w:ascii="宋体" w:eastAsia="宋体" w:hAnsi="宋体"/>
          <w:sz w:val="24"/>
          <w:szCs w:val="24"/>
        </w:rPr>
      </w:pPr>
      <w:ins w:id="2693" w:author="瑞明 唐" w:date="2019-04-20T23:06:00Z">
        <w:r w:rsidRPr="0022482A">
          <w:rPr>
            <w:rFonts w:ascii="宋体" w:eastAsia="宋体" w:hAnsi="宋体" w:hint="eastAsia"/>
            <w:sz w:val="24"/>
            <w:szCs w:val="24"/>
          </w:rPr>
          <w:t>执行“页面布局”→“页面设置”选择“分隔符”下拉列表中的“分</w:t>
        </w:r>
        <w:r>
          <w:rPr>
            <w:rFonts w:ascii="宋体" w:eastAsia="宋体" w:hAnsi="宋体" w:hint="eastAsia"/>
            <w:sz w:val="24"/>
            <w:szCs w:val="24"/>
          </w:rPr>
          <w:t>分符</w:t>
        </w:r>
        <w:r w:rsidRPr="0022482A">
          <w:rPr>
            <w:rFonts w:ascii="宋体" w:eastAsia="宋体" w:hAnsi="宋体" w:hint="eastAsia"/>
            <w:sz w:val="24"/>
            <w:szCs w:val="24"/>
          </w:rPr>
          <w:t>”分组中</w:t>
        </w:r>
        <w:r>
          <w:rPr>
            <w:rFonts w:ascii="宋体" w:eastAsia="宋体" w:hAnsi="宋体" w:hint="eastAsia"/>
            <w:sz w:val="24"/>
            <w:szCs w:val="24"/>
          </w:rPr>
          <w:t>选择其中一种分节符类型。</w:t>
        </w:r>
      </w:ins>
    </w:p>
    <w:p w14:paraId="5084536F" w14:textId="017CCEF8" w:rsidR="00F85489" w:rsidRPr="00F85489" w:rsidRDefault="0022482A" w:rsidP="00F85489">
      <w:pPr>
        <w:ind w:firstLineChars="200" w:firstLine="509"/>
        <w:rPr>
          <w:ins w:id="2694" w:author="瑞明 唐" w:date="2019-04-20T23:04:00Z"/>
          <w:rFonts w:ascii="宋体" w:eastAsia="宋体" w:hAnsi="宋体"/>
          <w:sz w:val="24"/>
          <w:szCs w:val="24"/>
        </w:rPr>
      </w:pPr>
      <w:ins w:id="2695" w:author="瑞明 唐" w:date="2019-04-20T23:06:00Z">
        <w:r w:rsidRPr="00F85489">
          <w:rPr>
            <w:rFonts w:ascii="宋体" w:eastAsia="宋体" w:hAnsi="宋体"/>
            <w:sz w:val="24"/>
            <w:szCs w:val="24"/>
          </w:rPr>
          <w:t xml:space="preserve"> </w:t>
        </w:r>
      </w:ins>
      <w:ins w:id="2696" w:author="瑞明 唐" w:date="2019-04-20T23:04:00Z">
        <w:r w:rsidR="00F85489" w:rsidRPr="00F85489">
          <w:rPr>
            <w:rFonts w:ascii="宋体" w:eastAsia="宋体" w:hAnsi="宋体"/>
            <w:sz w:val="24"/>
            <w:szCs w:val="24"/>
          </w:rPr>
          <w:t>“分节符类型”</w:t>
        </w:r>
      </w:ins>
      <w:ins w:id="2697" w:author="瑞明 唐" w:date="2019-04-20T23:07:00Z">
        <w:r>
          <w:rPr>
            <w:rFonts w:ascii="宋体" w:eastAsia="宋体" w:hAnsi="宋体" w:hint="eastAsia"/>
            <w:sz w:val="24"/>
            <w:szCs w:val="24"/>
          </w:rPr>
          <w:t>包括四种</w:t>
        </w:r>
      </w:ins>
      <w:ins w:id="2698" w:author="瑞明 唐" w:date="2019-04-20T23:08:00Z">
        <w:r>
          <w:rPr>
            <w:rFonts w:ascii="宋体" w:eastAsia="宋体" w:hAnsi="宋体" w:hint="eastAsia"/>
            <w:sz w:val="24"/>
            <w:szCs w:val="24"/>
          </w:rPr>
          <w:t>类型：</w:t>
        </w:r>
      </w:ins>
    </w:p>
    <w:p w14:paraId="7F81A585" w14:textId="77777777" w:rsidR="00F85489" w:rsidRPr="00F85489" w:rsidRDefault="00F85489" w:rsidP="00F85489">
      <w:pPr>
        <w:ind w:firstLineChars="200" w:firstLine="509"/>
        <w:rPr>
          <w:ins w:id="2699" w:author="瑞明 唐" w:date="2019-04-20T23:04:00Z"/>
          <w:rFonts w:ascii="宋体" w:eastAsia="宋体" w:hAnsi="宋体"/>
          <w:sz w:val="24"/>
          <w:szCs w:val="24"/>
        </w:rPr>
      </w:pPr>
      <w:ins w:id="2700" w:author="瑞明 唐" w:date="2019-04-20T23:04:00Z">
        <w:r w:rsidRPr="00F85489">
          <w:rPr>
            <w:rFonts w:ascii="宋体" w:eastAsia="宋体" w:hAnsi="宋体" w:hint="eastAsia"/>
            <w:sz w:val="24"/>
            <w:szCs w:val="24"/>
          </w:rPr>
          <w:t>下一页：选择此项，光标当前位置后的全部内容将移到下一页面上。</w:t>
        </w:r>
      </w:ins>
    </w:p>
    <w:tbl>
      <w:tblPr>
        <w:tblStyle w:val="af1"/>
        <w:tblpPr w:leftFromText="180" w:rightFromText="180" w:vertAnchor="text" w:horzAnchor="margin" w:tblpXSpec="right" w:tblpY="50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01" w:author="瑞明 唐" w:date="2019-04-20T23:09:00Z">
          <w:tblPr>
            <w:tblStyle w:val="af1"/>
            <w:tblpPr w:leftFromText="180" w:rightFromText="180" w:vertAnchor="text" w:horzAnchor="margin" w:tblpXSpec="right" w:tblpY="502"/>
            <w:tblOverlap w:val="never"/>
            <w:tblW w:w="0" w:type="auto"/>
            <w:tblLook w:val="04A0" w:firstRow="1" w:lastRow="0" w:firstColumn="1" w:lastColumn="0" w:noHBand="0" w:noVBand="1"/>
          </w:tblPr>
        </w:tblPrChange>
      </w:tblPr>
      <w:tblGrid>
        <w:gridCol w:w="3396"/>
        <w:tblGridChange w:id="2702">
          <w:tblGrid>
            <w:gridCol w:w="3396"/>
          </w:tblGrid>
        </w:tblGridChange>
      </w:tblGrid>
      <w:tr w:rsidR="0022482A" w14:paraId="54BD413F" w14:textId="77777777" w:rsidTr="0022482A">
        <w:trPr>
          <w:ins w:id="2703" w:author="瑞明 唐" w:date="2019-04-20T23:09:00Z"/>
        </w:trPr>
        <w:tc>
          <w:tcPr>
            <w:tcW w:w="0" w:type="auto"/>
            <w:tcPrChange w:id="2704" w:author="瑞明 唐" w:date="2019-04-20T23:09:00Z">
              <w:tcPr>
                <w:tcW w:w="0" w:type="auto"/>
              </w:tcPr>
            </w:tcPrChange>
          </w:tcPr>
          <w:p w14:paraId="4CB174A5" w14:textId="77777777" w:rsidR="0022482A" w:rsidRDefault="0022482A">
            <w:pPr>
              <w:pStyle w:val="a6"/>
              <w:keepNext/>
              <w:ind w:firstLineChars="0" w:firstLine="0"/>
              <w:jc w:val="center"/>
              <w:rPr>
                <w:ins w:id="2705" w:author="瑞明 唐" w:date="2019-04-20T23:09:00Z"/>
              </w:rPr>
              <w:pPrChange w:id="2706" w:author="瑞明 唐" w:date="2019-04-20T23:09:00Z">
                <w:pPr>
                  <w:pStyle w:val="a6"/>
                  <w:keepNext/>
                  <w:framePr w:hSpace="180" w:wrap="around" w:vAnchor="text" w:hAnchor="margin" w:xAlign="right" w:y="502"/>
                  <w:ind w:firstLineChars="0" w:firstLine="0"/>
                  <w:suppressOverlap/>
                </w:pPr>
              </w:pPrChange>
            </w:pPr>
            <w:ins w:id="2707" w:author="瑞明 唐" w:date="2019-04-20T23:09:00Z">
              <w:r>
                <w:rPr>
                  <w:rFonts w:ascii="宋体" w:eastAsia="宋体" w:hAnsi="宋体" w:hint="eastAsia"/>
                  <w:noProof/>
                  <w:sz w:val="24"/>
                  <w:szCs w:val="24"/>
                </w:rPr>
                <w:drawing>
                  <wp:inline distT="0" distB="0" distL="0" distR="0" wp14:anchorId="7B7CE866" wp14:editId="01EC7B15">
                    <wp:extent cx="2014410" cy="2208179"/>
                    <wp:effectExtent l="0" t="0" r="508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4-154.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036753" cy="2232671"/>
                            </a:xfrm>
                            <a:prstGeom prst="rect">
                              <a:avLst/>
                            </a:prstGeom>
                          </pic:spPr>
                        </pic:pic>
                      </a:graphicData>
                    </a:graphic>
                  </wp:inline>
                </w:drawing>
              </w:r>
            </w:ins>
          </w:p>
          <w:p w14:paraId="4ED4CCAF" w14:textId="27105560" w:rsidR="0022482A" w:rsidRDefault="0022482A">
            <w:pPr>
              <w:pStyle w:val="a9"/>
              <w:jc w:val="center"/>
              <w:rPr>
                <w:ins w:id="2708" w:author="瑞明 唐" w:date="2019-04-20T23:09:00Z"/>
                <w:rFonts w:ascii="宋体" w:eastAsia="宋体" w:hAnsi="宋体"/>
                <w:sz w:val="24"/>
                <w:szCs w:val="24"/>
              </w:rPr>
              <w:pPrChange w:id="2709" w:author="瑞明 唐" w:date="2019-04-20T23:09:00Z">
                <w:pPr>
                  <w:pStyle w:val="a9"/>
                  <w:framePr w:hSpace="180" w:wrap="around" w:vAnchor="text" w:hAnchor="margin" w:xAlign="right" w:y="502"/>
                  <w:suppressOverlap/>
                </w:pPr>
              </w:pPrChange>
            </w:pPr>
            <w:bookmarkStart w:id="2710" w:name="_Ref6692553"/>
            <w:ins w:id="2711" w:author="瑞明 唐" w:date="2019-04-20T23:09:00Z">
              <w:r>
                <w:t>图</w:t>
              </w:r>
              <w:r>
                <w:t xml:space="preserve">4 - </w:t>
              </w:r>
              <w:r>
                <w:fldChar w:fldCharType="begin"/>
              </w:r>
              <w:r>
                <w:instrText xml:space="preserve"> SEQ </w:instrText>
              </w:r>
              <w:r>
                <w:instrText>图</w:instrText>
              </w:r>
              <w:r>
                <w:instrText xml:space="preserve">4_- \* ARABIC </w:instrText>
              </w:r>
              <w:r>
                <w:fldChar w:fldCharType="separate"/>
              </w:r>
            </w:ins>
            <w:ins w:id="2712" w:author="瑞明 唐" w:date="2019-04-21T10:07:00Z">
              <w:r w:rsidR="00C93B02">
                <w:rPr>
                  <w:noProof/>
                </w:rPr>
                <w:t>154</w:t>
              </w:r>
            </w:ins>
            <w:ins w:id="2713" w:author="瑞明 唐" w:date="2019-04-20T23:09:00Z">
              <w:r>
                <w:fldChar w:fldCharType="end"/>
              </w:r>
              <w:r>
                <w:rPr>
                  <w:rFonts w:hint="eastAsia"/>
                </w:rPr>
                <w:t>分隔符</w:t>
              </w:r>
              <w:bookmarkEnd w:id="2710"/>
            </w:ins>
          </w:p>
        </w:tc>
      </w:tr>
    </w:tbl>
    <w:p w14:paraId="2BB7DFE5" w14:textId="77777777" w:rsidR="00F85489" w:rsidRPr="00F85489" w:rsidRDefault="00F85489" w:rsidP="00F85489">
      <w:pPr>
        <w:ind w:firstLineChars="200" w:firstLine="509"/>
        <w:rPr>
          <w:ins w:id="2714" w:author="瑞明 唐" w:date="2019-04-20T23:04:00Z"/>
          <w:rFonts w:ascii="宋体" w:eastAsia="宋体" w:hAnsi="宋体"/>
          <w:sz w:val="24"/>
          <w:szCs w:val="24"/>
        </w:rPr>
      </w:pPr>
      <w:ins w:id="2715" w:author="瑞明 唐" w:date="2019-04-20T23:04:00Z">
        <w:r w:rsidRPr="00F85489">
          <w:rPr>
            <w:rFonts w:ascii="宋体" w:eastAsia="宋体" w:hAnsi="宋体" w:hint="eastAsia"/>
            <w:sz w:val="24"/>
            <w:szCs w:val="24"/>
          </w:rPr>
          <w:t>连续：选择此项，</w:t>
        </w:r>
        <w:r w:rsidRPr="00F85489">
          <w:rPr>
            <w:rFonts w:ascii="宋体" w:eastAsia="宋体" w:hAnsi="宋体"/>
            <w:sz w:val="24"/>
            <w:szCs w:val="24"/>
          </w:rPr>
          <w:t>Word将在插入点位置添加一个分节符，新节从当前页开始。</w:t>
        </w:r>
      </w:ins>
    </w:p>
    <w:p w14:paraId="48152257" w14:textId="77777777" w:rsidR="00F85489" w:rsidRPr="00F85489" w:rsidRDefault="00F85489" w:rsidP="00F85489">
      <w:pPr>
        <w:ind w:firstLineChars="200" w:firstLine="509"/>
        <w:rPr>
          <w:ins w:id="2716" w:author="瑞明 唐" w:date="2019-04-20T23:04:00Z"/>
          <w:rFonts w:ascii="宋体" w:eastAsia="宋体" w:hAnsi="宋体"/>
          <w:sz w:val="24"/>
          <w:szCs w:val="24"/>
        </w:rPr>
      </w:pPr>
      <w:ins w:id="2717" w:author="瑞明 唐" w:date="2019-04-20T23:04:00Z">
        <w:r w:rsidRPr="00F85489">
          <w:rPr>
            <w:rFonts w:ascii="宋体" w:eastAsia="宋体" w:hAnsi="宋体" w:hint="eastAsia"/>
            <w:sz w:val="24"/>
            <w:szCs w:val="24"/>
          </w:rPr>
          <w:t>偶数页：光标当前位置后的内容将转至下一个偶数页上，</w:t>
        </w:r>
        <w:r w:rsidRPr="00F85489">
          <w:rPr>
            <w:rFonts w:ascii="宋体" w:eastAsia="宋体" w:hAnsi="宋体"/>
            <w:sz w:val="24"/>
            <w:szCs w:val="24"/>
          </w:rPr>
          <w:t>Word自动在偶数页之间空出一页。</w:t>
        </w:r>
      </w:ins>
    </w:p>
    <w:p w14:paraId="7ED994FF" w14:textId="6DD34EC0" w:rsidR="00F85489" w:rsidRPr="00F85489" w:rsidRDefault="00F85489">
      <w:pPr>
        <w:ind w:firstLineChars="200" w:firstLine="509"/>
        <w:rPr>
          <w:ins w:id="2718" w:author="瑞明 唐" w:date="2019-04-20T22:41:00Z"/>
          <w:rFonts w:ascii="宋体" w:eastAsia="宋体" w:hAnsi="宋体"/>
          <w:sz w:val="24"/>
          <w:szCs w:val="24"/>
          <w:rPrChange w:id="2719" w:author="瑞明 唐" w:date="2019-04-20T22:57:00Z">
            <w:rPr>
              <w:ins w:id="2720" w:author="瑞明 唐" w:date="2019-04-20T22:41:00Z"/>
            </w:rPr>
          </w:rPrChange>
        </w:rPr>
        <w:pPrChange w:id="2721" w:author="瑞明 唐" w:date="2019-04-20T22:58:00Z">
          <w:pPr>
            <w:pStyle w:val="a6"/>
            <w:ind w:firstLine="509"/>
          </w:pPr>
        </w:pPrChange>
      </w:pPr>
      <w:ins w:id="2722" w:author="瑞明 唐" w:date="2019-04-20T23:04:00Z">
        <w:r w:rsidRPr="00F85489">
          <w:rPr>
            <w:rFonts w:ascii="宋体" w:eastAsia="宋体" w:hAnsi="宋体" w:hint="eastAsia"/>
            <w:sz w:val="24"/>
            <w:szCs w:val="24"/>
          </w:rPr>
          <w:t>奇数页：光标当前位置后的内容将转至下一个奇数页上，</w:t>
        </w:r>
        <w:r w:rsidRPr="00F85489">
          <w:rPr>
            <w:rFonts w:ascii="宋体" w:eastAsia="宋体" w:hAnsi="宋体"/>
            <w:sz w:val="24"/>
            <w:szCs w:val="24"/>
          </w:rPr>
          <w:t>Word自动在奇数页之间空出一页。</w:t>
        </w:r>
      </w:ins>
    </w:p>
    <w:p w14:paraId="33DD8DBB" w14:textId="77777777" w:rsidR="00D760C0" w:rsidRDefault="00D760C0" w:rsidP="0054763D">
      <w:pPr>
        <w:pStyle w:val="a6"/>
        <w:ind w:firstLine="509"/>
        <w:rPr>
          <w:rFonts w:ascii="宋体" w:eastAsia="宋体" w:hAnsi="宋体"/>
          <w:sz w:val="24"/>
          <w:szCs w:val="24"/>
        </w:rPr>
      </w:pPr>
    </w:p>
    <w:p w14:paraId="6E0FDEC2" w14:textId="345A5C8D" w:rsidR="00F04339" w:rsidRPr="001A4179" w:rsidRDefault="00F04339" w:rsidP="00F04339">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2 </w:t>
      </w:r>
      <w:r w:rsidRPr="001A4179">
        <w:rPr>
          <w:rFonts w:ascii="宋体" w:hAnsi="宋体" w:hint="eastAsia"/>
        </w:rPr>
        <w:t>文档打印</w:t>
      </w:r>
    </w:p>
    <w:tbl>
      <w:tblPr>
        <w:tblStyle w:val="af1"/>
        <w:tblpPr w:leftFromText="180" w:rightFromText="180" w:vertAnchor="text" w:horzAnchor="margin" w:tblpXSpec="right" w:tblpY="5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tblGrid>
      <w:tr w:rsidR="00BB747F" w:rsidDel="0037646B" w14:paraId="35AA8105" w14:textId="1E594D76" w:rsidTr="00BB747F">
        <w:trPr>
          <w:del w:id="2723" w:author="瑞明 唐" w:date="2019-04-20T23:15:00Z"/>
        </w:trPr>
        <w:tc>
          <w:tcPr>
            <w:tcW w:w="0" w:type="auto"/>
          </w:tcPr>
          <w:p w14:paraId="25E5A090" w14:textId="754A9278" w:rsidR="00BB747F" w:rsidDel="0037646B" w:rsidRDefault="00BB747F" w:rsidP="00BB747F">
            <w:pPr>
              <w:keepNext/>
              <w:rPr>
                <w:del w:id="2724" w:author="瑞明 唐" w:date="2019-04-20T23:15:00Z"/>
              </w:rPr>
            </w:pPr>
            <w:del w:id="2725" w:author="瑞明 唐" w:date="2019-04-20T23:14:00Z">
              <w:r w:rsidDel="0022482A">
                <w:rPr>
                  <w:rFonts w:ascii="宋体" w:eastAsia="宋体" w:hAnsi="宋体" w:hint="eastAsia"/>
                  <w:noProof/>
                  <w:sz w:val="24"/>
                  <w:szCs w:val="24"/>
                </w:rPr>
                <w:drawing>
                  <wp:inline distT="0" distB="0" distL="0" distR="0" wp14:anchorId="69247BC0" wp14:editId="7E55A9CA">
                    <wp:extent cx="1319791" cy="1787687"/>
                    <wp:effectExtent l="0" t="0" r="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4-143.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325697" cy="1795687"/>
                            </a:xfrm>
                            <a:prstGeom prst="rect">
                              <a:avLst/>
                            </a:prstGeom>
                          </pic:spPr>
                        </pic:pic>
                      </a:graphicData>
                    </a:graphic>
                  </wp:inline>
                </w:drawing>
              </w:r>
            </w:del>
          </w:p>
          <w:p w14:paraId="754D6862" w14:textId="48E1ED4C" w:rsidR="00BB747F" w:rsidDel="0037646B" w:rsidRDefault="00BB747F" w:rsidP="00BB747F">
            <w:pPr>
              <w:pStyle w:val="a9"/>
              <w:rPr>
                <w:del w:id="2726" w:author="瑞明 唐" w:date="2019-04-20T23:15:00Z"/>
                <w:rFonts w:ascii="宋体" w:eastAsia="宋体" w:hAnsi="宋体"/>
                <w:sz w:val="24"/>
                <w:szCs w:val="24"/>
              </w:rPr>
            </w:pPr>
            <w:del w:id="2727" w:author="瑞明 唐" w:date="2019-04-20T23:14:00Z">
              <w:r w:rsidDel="0037646B">
                <w:delText>图</w:delText>
              </w:r>
              <w:r w:rsidDel="0037646B">
                <w:delText xml:space="preserve"> 4 </w:delText>
              </w:r>
              <w:r w:rsidR="00D96DA5" w:rsidDel="0037646B">
                <w:delText>-</w:delText>
              </w:r>
              <w:r w:rsidDel="0037646B">
                <w:delText xml:space="preserve"> </w:delText>
              </w:r>
              <w:r w:rsidDel="0037646B">
                <w:fldChar w:fldCharType="begin"/>
              </w:r>
              <w:r w:rsidDel="0037646B">
                <w:delInstrText xml:space="preserve"> SEQ </w:delInstrText>
              </w:r>
              <w:r w:rsidDel="0037646B">
                <w:delInstrText>图</w:delInstrText>
              </w:r>
              <w:r w:rsidDel="0037646B">
                <w:delInstrText xml:space="preserve">_4_- \* ARABIC </w:delInstrText>
              </w:r>
              <w:r w:rsidDel="0037646B">
                <w:fldChar w:fldCharType="separate"/>
              </w:r>
            </w:del>
            <w:del w:id="2728" w:author="瑞明 唐" w:date="2019-04-16T16:15:00Z">
              <w:r w:rsidDel="00C71EF7">
                <w:rPr>
                  <w:noProof/>
                </w:rPr>
                <w:delText>141</w:delText>
              </w:r>
            </w:del>
            <w:del w:id="2729" w:author="瑞明 唐" w:date="2019-04-20T23:14:00Z">
              <w:r w:rsidDel="0037646B">
                <w:fldChar w:fldCharType="end"/>
              </w:r>
              <w:r w:rsidDel="0037646B">
                <w:rPr>
                  <w:rFonts w:hint="eastAsia"/>
                </w:rPr>
                <w:delText>打印设置</w:delText>
              </w:r>
            </w:del>
          </w:p>
        </w:tc>
      </w:tr>
    </w:tbl>
    <w:p w14:paraId="71E1A199" w14:textId="2AA4514E" w:rsidR="00F04339" w:rsidDel="00C93B02" w:rsidRDefault="0037646B">
      <w:pPr>
        <w:pStyle w:val="a6"/>
        <w:ind w:firstLine="509"/>
        <w:rPr>
          <w:del w:id="2730" w:author="瑞明 唐" w:date="2019-04-20T23:14:00Z"/>
          <w:rFonts w:ascii="宋体" w:eastAsia="宋体" w:hAnsi="宋体"/>
          <w:sz w:val="24"/>
          <w:szCs w:val="24"/>
        </w:rPr>
      </w:pPr>
      <w:ins w:id="2731" w:author="瑞明 唐" w:date="2019-04-20T23:16:00Z">
        <w:r>
          <w:rPr>
            <w:rFonts w:ascii="宋体" w:eastAsia="宋体" w:hAnsi="宋体" w:hint="eastAsia"/>
            <w:sz w:val="24"/>
            <w:szCs w:val="24"/>
          </w:rPr>
          <w:t>排版文档，需要打印</w:t>
        </w:r>
      </w:ins>
      <w:ins w:id="2732" w:author="瑞明 唐" w:date="2019-04-20T23:17:00Z">
        <w:r>
          <w:rPr>
            <w:rFonts w:ascii="宋体" w:eastAsia="宋体" w:hAnsi="宋体" w:hint="eastAsia"/>
            <w:sz w:val="24"/>
            <w:szCs w:val="24"/>
          </w:rPr>
          <w:t>我们通过“</w:t>
        </w:r>
        <w:proofErr w:type="spellStart"/>
        <w:r>
          <w:rPr>
            <w:rFonts w:ascii="宋体" w:eastAsia="宋体" w:hAnsi="宋体" w:hint="eastAsia"/>
            <w:sz w:val="24"/>
            <w:szCs w:val="24"/>
          </w:rPr>
          <w:t>Ctrl</w:t>
        </w:r>
        <w:r>
          <w:rPr>
            <w:rFonts w:ascii="宋体" w:eastAsia="宋体" w:hAnsi="宋体"/>
            <w:sz w:val="24"/>
            <w:szCs w:val="24"/>
          </w:rPr>
          <w:t>+</w:t>
        </w:r>
        <w:r>
          <w:rPr>
            <w:rFonts w:ascii="宋体" w:eastAsia="宋体" w:hAnsi="宋体" w:hint="eastAsia"/>
            <w:sz w:val="24"/>
            <w:szCs w:val="24"/>
          </w:rPr>
          <w:t>P</w:t>
        </w:r>
        <w:proofErr w:type="spellEnd"/>
        <w:r>
          <w:rPr>
            <w:rFonts w:ascii="宋体" w:eastAsia="宋体" w:hAnsi="宋体" w:hint="eastAsia"/>
            <w:sz w:val="24"/>
            <w:szCs w:val="24"/>
          </w:rPr>
          <w:t>”组合键或者通过“文件”→“打印”</w:t>
        </w:r>
      </w:ins>
      <w:ins w:id="2733" w:author="瑞明 唐" w:date="2019-04-20T23:18:00Z">
        <w:r>
          <w:rPr>
            <w:rFonts w:ascii="宋体" w:eastAsia="宋体" w:hAnsi="宋体" w:hint="eastAsia"/>
            <w:sz w:val="24"/>
            <w:szCs w:val="24"/>
          </w:rPr>
          <w:t>执行打印操作。如</w:t>
        </w:r>
      </w:ins>
      <w:ins w:id="2734" w:author="瑞明 唐" w:date="2019-04-20T23:21:00Z">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_Ref6694896 \h</w:instrText>
        </w:r>
        <w:r>
          <w:rPr>
            <w:rFonts w:ascii="宋体" w:eastAsia="宋体" w:hAnsi="宋体"/>
            <w:sz w:val="24"/>
            <w:szCs w:val="24"/>
          </w:rPr>
          <w:instrText xml:space="preserve"> </w:instrText>
        </w:r>
      </w:ins>
      <w:r>
        <w:rPr>
          <w:rFonts w:ascii="宋体" w:eastAsia="宋体" w:hAnsi="宋体"/>
          <w:sz w:val="24"/>
          <w:szCs w:val="24"/>
        </w:rPr>
      </w:r>
      <w:r>
        <w:rPr>
          <w:rFonts w:ascii="宋体" w:eastAsia="宋体" w:hAnsi="宋体"/>
          <w:sz w:val="24"/>
          <w:szCs w:val="24"/>
        </w:rPr>
        <w:fldChar w:fldCharType="separate"/>
      </w:r>
      <w:ins w:id="2735" w:author="瑞明 唐" w:date="2019-04-20T23:21:00Z">
        <w:r>
          <w:t xml:space="preserve">图4 - </w:t>
        </w:r>
        <w:r>
          <w:rPr>
            <w:noProof/>
          </w:rPr>
          <w:t>155</w:t>
        </w:r>
        <w:r>
          <w:rPr>
            <w:rFonts w:hint="eastAsia"/>
          </w:rPr>
          <w:t>打印预览</w:t>
        </w:r>
        <w:r>
          <w:rPr>
            <w:rFonts w:ascii="宋体" w:eastAsia="宋体" w:hAnsi="宋体"/>
            <w:sz w:val="24"/>
            <w:szCs w:val="24"/>
          </w:rPr>
          <w:fldChar w:fldCharType="end"/>
        </w:r>
      </w:ins>
      <w:ins w:id="2736" w:author="瑞明 唐" w:date="2019-04-20T23:18:00Z">
        <w:r>
          <w:rPr>
            <w:rFonts w:ascii="宋体" w:eastAsia="宋体" w:hAnsi="宋体" w:hint="eastAsia"/>
            <w:sz w:val="24"/>
            <w:szCs w:val="24"/>
          </w:rPr>
          <w:t>所示</w:t>
        </w:r>
      </w:ins>
      <w:ins w:id="2737" w:author="瑞明 唐" w:date="2019-04-20T23:21:00Z">
        <w:r>
          <w:rPr>
            <w:rFonts w:ascii="宋体" w:eastAsia="宋体" w:hAnsi="宋体" w:hint="eastAsia"/>
            <w:sz w:val="24"/>
            <w:szCs w:val="24"/>
          </w:rPr>
          <w:t>，窗口的右边是</w:t>
        </w:r>
      </w:ins>
      <w:ins w:id="2738" w:author="瑞明 唐" w:date="2019-04-20T23:22:00Z">
        <w:r>
          <w:rPr>
            <w:rFonts w:ascii="宋体" w:eastAsia="宋体" w:hAnsi="宋体" w:hint="eastAsia"/>
            <w:sz w:val="24"/>
            <w:szCs w:val="24"/>
          </w:rPr>
          <w:t>打印预览，右下方</w:t>
        </w:r>
      </w:ins>
      <w:ins w:id="2739" w:author="瑞明 唐" w:date="2019-04-20T23:23:00Z">
        <w:r>
          <w:rPr>
            <w:rFonts w:ascii="宋体" w:eastAsia="宋体" w:hAnsi="宋体" w:hint="eastAsia"/>
            <w:sz w:val="24"/>
            <w:szCs w:val="24"/>
          </w:rPr>
          <w:t>可以设置显示预览</w:t>
        </w:r>
        <w:proofErr w:type="gramStart"/>
        <w:r>
          <w:rPr>
            <w:rFonts w:ascii="宋体" w:eastAsia="宋体" w:hAnsi="宋体" w:hint="eastAsia"/>
            <w:sz w:val="24"/>
            <w:szCs w:val="24"/>
          </w:rPr>
          <w:t>比列</w:t>
        </w:r>
        <w:proofErr w:type="gramEnd"/>
        <w:r>
          <w:rPr>
            <w:rFonts w:ascii="宋体" w:eastAsia="宋体" w:hAnsi="宋体" w:hint="eastAsia"/>
            <w:sz w:val="24"/>
            <w:szCs w:val="24"/>
          </w:rPr>
          <w:t>。显示文档页数位置呈现了当前显示文档多少</w:t>
        </w:r>
        <w:proofErr w:type="gramStart"/>
        <w:r>
          <w:rPr>
            <w:rFonts w:ascii="宋体" w:eastAsia="宋体" w:hAnsi="宋体" w:hint="eastAsia"/>
            <w:sz w:val="24"/>
            <w:szCs w:val="24"/>
          </w:rPr>
          <w:t>页以及</w:t>
        </w:r>
        <w:proofErr w:type="gramEnd"/>
        <w:r>
          <w:rPr>
            <w:rFonts w:ascii="宋体" w:eastAsia="宋体" w:hAnsi="宋体" w:hint="eastAsia"/>
            <w:sz w:val="24"/>
            <w:szCs w:val="24"/>
          </w:rPr>
          <w:t>整篇文档的页数。</w:t>
        </w:r>
      </w:ins>
      <w:ins w:id="2740" w:author="瑞明 唐" w:date="2019-04-20T23:33:00Z">
        <w:r w:rsidR="00D83811">
          <w:rPr>
            <w:rFonts w:ascii="宋体" w:eastAsia="宋体" w:hAnsi="宋体" w:hint="eastAsia"/>
            <w:sz w:val="24"/>
            <w:szCs w:val="24"/>
          </w:rPr>
          <w:t>在窗口的左侧上</w:t>
        </w:r>
      </w:ins>
      <w:ins w:id="2741" w:author="瑞明 唐" w:date="2019-04-20T23:24:00Z">
        <w:r>
          <w:rPr>
            <w:rFonts w:ascii="宋体" w:eastAsia="宋体" w:hAnsi="宋体" w:hint="eastAsia"/>
            <w:sz w:val="24"/>
            <w:szCs w:val="24"/>
          </w:rPr>
          <w:t>方我们可以设置打印“份数”</w:t>
        </w:r>
      </w:ins>
      <w:ins w:id="2742" w:author="瑞明 唐" w:date="2019-04-20T23:33:00Z">
        <w:r w:rsidR="00D83811">
          <w:rPr>
            <w:rFonts w:ascii="宋体" w:eastAsia="宋体" w:hAnsi="宋体" w:hint="eastAsia"/>
            <w:sz w:val="24"/>
            <w:szCs w:val="24"/>
          </w:rPr>
          <w:t>。</w:t>
        </w:r>
      </w:ins>
      <w:ins w:id="2743" w:author="瑞明 唐" w:date="2019-04-20T23:34:00Z">
        <w:r w:rsidR="00D83811">
          <w:rPr>
            <w:rFonts w:ascii="宋体" w:eastAsia="宋体" w:hAnsi="宋体" w:hint="eastAsia"/>
            <w:sz w:val="24"/>
            <w:szCs w:val="24"/>
          </w:rPr>
          <w:t>在</w:t>
        </w:r>
      </w:ins>
      <w:ins w:id="2744" w:author="瑞明 唐" w:date="2019-04-20T23:24:00Z">
        <w:r>
          <w:rPr>
            <w:rFonts w:ascii="宋体" w:eastAsia="宋体" w:hAnsi="宋体" w:hint="eastAsia"/>
            <w:sz w:val="24"/>
            <w:szCs w:val="24"/>
          </w:rPr>
          <w:t>“打</w:t>
        </w:r>
        <w:r>
          <w:rPr>
            <w:rFonts w:ascii="宋体" w:eastAsia="宋体" w:hAnsi="宋体" w:hint="eastAsia"/>
            <w:sz w:val="24"/>
            <w:szCs w:val="24"/>
          </w:rPr>
          <w:lastRenderedPageBreak/>
          <w:t>印机”</w:t>
        </w:r>
      </w:ins>
      <w:del w:id="2745" w:author="瑞明 唐" w:date="2019-04-20T23:14:00Z">
        <w:r w:rsidR="00F04339" w:rsidRPr="001A4179" w:rsidDel="0022482A">
          <w:rPr>
            <w:rFonts w:ascii="宋体" w:eastAsia="宋体" w:hAnsi="宋体" w:hint="eastAsia"/>
            <w:sz w:val="24"/>
            <w:szCs w:val="24"/>
          </w:rPr>
          <w:delText>设置好的文档需要打印输出</w:delText>
        </w:r>
        <w:r w:rsidR="00555721" w:rsidDel="0022482A">
          <w:rPr>
            <w:rFonts w:ascii="宋体" w:eastAsia="宋体" w:hAnsi="宋体" w:hint="eastAsia"/>
            <w:sz w:val="24"/>
            <w:szCs w:val="24"/>
          </w:rPr>
          <w:delText>，</w:delText>
        </w:r>
        <w:r w:rsidR="00F04339" w:rsidRPr="001A4179" w:rsidDel="0022482A">
          <w:rPr>
            <w:rFonts w:ascii="宋体" w:eastAsia="宋体" w:hAnsi="宋体" w:hint="eastAsia"/>
            <w:sz w:val="24"/>
            <w:szCs w:val="24"/>
          </w:rPr>
          <w:delText>为了打印更符合用户的要求</w:delText>
        </w:r>
        <w:r w:rsidR="00555721" w:rsidDel="0022482A">
          <w:rPr>
            <w:rFonts w:ascii="宋体" w:eastAsia="宋体" w:hAnsi="宋体" w:hint="eastAsia"/>
            <w:sz w:val="24"/>
            <w:szCs w:val="24"/>
          </w:rPr>
          <w:delText>，</w:delText>
        </w:r>
        <w:r w:rsidR="00F04339" w:rsidRPr="001A4179" w:rsidDel="0022482A">
          <w:rPr>
            <w:rFonts w:ascii="宋体" w:eastAsia="宋体" w:hAnsi="宋体" w:hint="eastAsia"/>
            <w:sz w:val="24"/>
            <w:szCs w:val="24"/>
          </w:rPr>
          <w:delText>在打印的时候</w:delText>
        </w:r>
        <w:r w:rsidR="00216A19" w:rsidRPr="001A4179" w:rsidDel="0022482A">
          <w:rPr>
            <w:rFonts w:ascii="宋体" w:eastAsia="宋体" w:hAnsi="宋体" w:hint="eastAsia"/>
            <w:sz w:val="24"/>
            <w:szCs w:val="24"/>
          </w:rPr>
          <w:delText>可以进一步对文档进行设置。</w:delText>
        </w:r>
      </w:del>
      <w:ins w:id="2746" w:author="瑞明 唐" w:date="2019-04-20T23:34:00Z">
        <w:r w:rsidR="00D83811">
          <w:rPr>
            <w:rFonts w:ascii="宋体" w:eastAsia="宋体" w:hAnsi="宋体" w:hint="eastAsia"/>
            <w:sz w:val="24"/>
            <w:szCs w:val="24"/>
          </w:rPr>
          <w:t>下拉列表</w:t>
        </w:r>
      </w:ins>
      <w:ins w:id="2747" w:author="瑞明 唐" w:date="2019-04-20T23:35:00Z">
        <w:r w:rsidR="00795337">
          <w:rPr>
            <w:rFonts w:ascii="宋体" w:eastAsia="宋体" w:hAnsi="宋体" w:hint="eastAsia"/>
            <w:sz w:val="24"/>
            <w:szCs w:val="24"/>
          </w:rPr>
          <w:t>中选择打印机，没有安装打印机默认情况下如</w:t>
        </w:r>
        <w:r w:rsidR="00795337">
          <w:rPr>
            <w:rFonts w:ascii="宋体" w:eastAsia="宋体" w:hAnsi="宋体"/>
            <w:sz w:val="24"/>
            <w:szCs w:val="24"/>
          </w:rPr>
          <w:fldChar w:fldCharType="begin"/>
        </w:r>
        <w:r w:rsidR="00795337">
          <w:rPr>
            <w:rFonts w:ascii="宋体" w:eastAsia="宋体" w:hAnsi="宋体"/>
            <w:sz w:val="24"/>
            <w:szCs w:val="24"/>
          </w:rPr>
          <w:instrText xml:space="preserve"> </w:instrText>
        </w:r>
        <w:r w:rsidR="00795337">
          <w:rPr>
            <w:rFonts w:ascii="宋体" w:eastAsia="宋体" w:hAnsi="宋体" w:hint="eastAsia"/>
            <w:sz w:val="24"/>
            <w:szCs w:val="24"/>
          </w:rPr>
          <w:instrText>REF _Ref6694896 \h</w:instrText>
        </w:r>
        <w:r w:rsidR="00795337">
          <w:rPr>
            <w:rFonts w:ascii="宋体" w:eastAsia="宋体" w:hAnsi="宋体"/>
            <w:sz w:val="24"/>
            <w:szCs w:val="24"/>
          </w:rPr>
          <w:instrText xml:space="preserve"> </w:instrText>
        </w:r>
      </w:ins>
      <w:r w:rsidR="00795337">
        <w:rPr>
          <w:rFonts w:ascii="宋体" w:eastAsia="宋体" w:hAnsi="宋体"/>
          <w:sz w:val="24"/>
          <w:szCs w:val="24"/>
        </w:rPr>
      </w:r>
      <w:r w:rsidR="00795337">
        <w:rPr>
          <w:rFonts w:ascii="宋体" w:eastAsia="宋体" w:hAnsi="宋体"/>
          <w:sz w:val="24"/>
          <w:szCs w:val="24"/>
        </w:rPr>
        <w:fldChar w:fldCharType="separate"/>
      </w:r>
      <w:ins w:id="2748" w:author="瑞明 唐" w:date="2019-04-20T23:35:00Z">
        <w:r w:rsidR="00795337">
          <w:t xml:space="preserve">图4 - </w:t>
        </w:r>
        <w:r w:rsidR="00795337">
          <w:rPr>
            <w:noProof/>
          </w:rPr>
          <w:t>155</w:t>
        </w:r>
        <w:r w:rsidR="00795337">
          <w:rPr>
            <w:rFonts w:hint="eastAsia"/>
          </w:rPr>
          <w:t>打印预览</w:t>
        </w:r>
        <w:r w:rsidR="00795337">
          <w:rPr>
            <w:rFonts w:ascii="宋体" w:eastAsia="宋体" w:hAnsi="宋体"/>
            <w:sz w:val="24"/>
            <w:szCs w:val="24"/>
          </w:rPr>
          <w:fldChar w:fldCharType="end"/>
        </w:r>
        <w:r w:rsidR="00795337">
          <w:rPr>
            <w:rFonts w:ascii="宋体" w:eastAsia="宋体" w:hAnsi="宋体" w:hint="eastAsia"/>
            <w:sz w:val="24"/>
            <w:szCs w:val="24"/>
          </w:rPr>
          <w:t>所示“</w:t>
        </w:r>
      </w:ins>
      <w:ins w:id="2749" w:author="瑞明 唐" w:date="2019-04-20T23:36:00Z">
        <w:r w:rsidR="00795337">
          <w:rPr>
            <w:rFonts w:ascii="宋体" w:eastAsia="宋体" w:hAnsi="宋体" w:hint="eastAsia"/>
            <w:sz w:val="24"/>
            <w:szCs w:val="24"/>
          </w:rPr>
          <w:t>发送至OneNote</w:t>
        </w:r>
        <w:r w:rsidR="00795337">
          <w:rPr>
            <w:rFonts w:ascii="宋体" w:eastAsia="宋体" w:hAnsi="宋体"/>
            <w:sz w:val="24"/>
            <w:szCs w:val="24"/>
          </w:rPr>
          <w:t>2010</w:t>
        </w:r>
      </w:ins>
      <w:ins w:id="2750" w:author="瑞明 唐" w:date="2019-04-20T23:35:00Z">
        <w:r w:rsidR="00795337">
          <w:rPr>
            <w:rFonts w:ascii="宋体" w:eastAsia="宋体" w:hAnsi="宋体" w:hint="eastAsia"/>
            <w:sz w:val="24"/>
            <w:szCs w:val="24"/>
          </w:rPr>
          <w:t>”</w:t>
        </w:r>
      </w:ins>
      <w:ins w:id="2751" w:author="瑞明 唐" w:date="2019-04-20T23:36:00Z">
        <w:r w:rsidR="00795337">
          <w:rPr>
            <w:rFonts w:ascii="宋体" w:eastAsia="宋体" w:hAnsi="宋体" w:hint="eastAsia"/>
            <w:sz w:val="24"/>
            <w:szCs w:val="24"/>
          </w:rPr>
          <w:t>。在“设置”中，</w:t>
        </w:r>
      </w:ins>
      <w:ins w:id="2752" w:author="瑞明 唐" w:date="2019-04-20T23:41:00Z">
        <w:r w:rsidR="00795337">
          <w:rPr>
            <w:rFonts w:ascii="宋体" w:eastAsia="宋体" w:hAnsi="宋体" w:hint="eastAsia"/>
            <w:sz w:val="24"/>
            <w:szCs w:val="24"/>
          </w:rPr>
          <w:t>可设置</w:t>
        </w:r>
      </w:ins>
      <w:ins w:id="2753" w:author="瑞明 唐" w:date="2019-04-20T23:36:00Z">
        <w:r w:rsidR="00795337">
          <w:rPr>
            <w:rFonts w:ascii="宋体" w:eastAsia="宋体" w:hAnsi="宋体" w:hint="eastAsia"/>
            <w:sz w:val="24"/>
            <w:szCs w:val="24"/>
          </w:rPr>
          <w:t>打印所有</w:t>
        </w:r>
      </w:ins>
      <w:ins w:id="2754" w:author="瑞明 唐" w:date="2019-04-20T23:40:00Z">
        <w:r w:rsidR="00795337">
          <w:rPr>
            <w:rFonts w:ascii="宋体" w:eastAsia="宋体" w:hAnsi="宋体" w:hint="eastAsia"/>
            <w:sz w:val="24"/>
            <w:szCs w:val="24"/>
          </w:rPr>
          <w:t>页</w:t>
        </w:r>
      </w:ins>
      <w:ins w:id="2755" w:author="瑞明 唐" w:date="2019-04-20T23:41:00Z">
        <w:r w:rsidR="00795337">
          <w:rPr>
            <w:rFonts w:ascii="宋体" w:eastAsia="宋体" w:hAnsi="宋体" w:hint="eastAsia"/>
            <w:sz w:val="24"/>
            <w:szCs w:val="24"/>
          </w:rPr>
          <w:t>、</w:t>
        </w:r>
      </w:ins>
      <w:ins w:id="2756" w:author="瑞明 唐" w:date="2019-04-20T23:37:00Z">
        <w:r w:rsidR="00795337">
          <w:rPr>
            <w:rFonts w:ascii="宋体" w:eastAsia="宋体" w:hAnsi="宋体" w:hint="eastAsia"/>
            <w:sz w:val="24"/>
            <w:szCs w:val="24"/>
          </w:rPr>
          <w:t>打印当前</w:t>
        </w:r>
        <w:proofErr w:type="gramStart"/>
        <w:r w:rsidR="00795337">
          <w:rPr>
            <w:rFonts w:ascii="宋体" w:eastAsia="宋体" w:hAnsi="宋体" w:hint="eastAsia"/>
            <w:sz w:val="24"/>
            <w:szCs w:val="24"/>
          </w:rPr>
          <w:t>页</w:t>
        </w:r>
      </w:ins>
      <w:ins w:id="2757" w:author="瑞明 唐" w:date="2019-04-20T23:41:00Z">
        <w:r w:rsidR="00795337">
          <w:rPr>
            <w:rFonts w:ascii="宋体" w:eastAsia="宋体" w:hAnsi="宋体" w:hint="eastAsia"/>
            <w:sz w:val="24"/>
            <w:szCs w:val="24"/>
          </w:rPr>
          <w:t>或者</w:t>
        </w:r>
        <w:proofErr w:type="gramEnd"/>
        <w:r w:rsidR="00795337">
          <w:rPr>
            <w:rFonts w:ascii="宋体" w:eastAsia="宋体" w:hAnsi="宋体" w:hint="eastAsia"/>
            <w:sz w:val="24"/>
            <w:szCs w:val="24"/>
          </w:rPr>
          <w:t>指定打印范围</w:t>
        </w:r>
      </w:ins>
      <w:ins w:id="2758" w:author="瑞明 唐" w:date="2019-04-21T09:53:00Z">
        <w:r w:rsidR="003A44B6">
          <w:rPr>
            <w:rFonts w:ascii="宋体" w:eastAsia="宋体" w:hAnsi="宋体" w:hint="eastAsia"/>
            <w:sz w:val="24"/>
            <w:szCs w:val="24"/>
          </w:rPr>
          <w:t>，</w:t>
        </w:r>
      </w:ins>
      <w:ins w:id="2759" w:author="瑞明 唐" w:date="2019-04-20T23:40:00Z">
        <w:r w:rsidR="00795337">
          <w:rPr>
            <w:rFonts w:ascii="宋体" w:eastAsia="宋体" w:hAnsi="宋体" w:hint="eastAsia"/>
            <w:sz w:val="24"/>
            <w:szCs w:val="24"/>
          </w:rPr>
          <w:t>如</w:t>
        </w:r>
      </w:ins>
      <w:ins w:id="2760" w:author="瑞明 唐" w:date="2019-04-20T23:42:00Z">
        <w:r w:rsidR="00795337">
          <w:rPr>
            <w:rFonts w:ascii="宋体" w:eastAsia="宋体" w:hAnsi="宋体"/>
            <w:sz w:val="24"/>
            <w:szCs w:val="24"/>
          </w:rPr>
          <w:fldChar w:fldCharType="begin"/>
        </w:r>
        <w:r w:rsidR="00795337">
          <w:rPr>
            <w:rFonts w:ascii="宋体" w:eastAsia="宋体" w:hAnsi="宋体"/>
            <w:sz w:val="24"/>
            <w:szCs w:val="24"/>
          </w:rPr>
          <w:instrText xml:space="preserve"> </w:instrText>
        </w:r>
        <w:r w:rsidR="00795337">
          <w:rPr>
            <w:rFonts w:ascii="宋体" w:eastAsia="宋体" w:hAnsi="宋体" w:hint="eastAsia"/>
            <w:sz w:val="24"/>
            <w:szCs w:val="24"/>
          </w:rPr>
          <w:instrText>REF _Ref6696136 \h</w:instrText>
        </w:r>
        <w:r w:rsidR="00795337">
          <w:rPr>
            <w:rFonts w:ascii="宋体" w:eastAsia="宋体" w:hAnsi="宋体"/>
            <w:sz w:val="24"/>
            <w:szCs w:val="24"/>
          </w:rPr>
          <w:instrText xml:space="preserve"> </w:instrText>
        </w:r>
      </w:ins>
      <w:r w:rsidR="00795337">
        <w:rPr>
          <w:rFonts w:ascii="宋体" w:eastAsia="宋体" w:hAnsi="宋体"/>
          <w:sz w:val="24"/>
          <w:szCs w:val="24"/>
        </w:rPr>
      </w:r>
      <w:r w:rsidR="00795337">
        <w:rPr>
          <w:rFonts w:ascii="宋体" w:eastAsia="宋体" w:hAnsi="宋体"/>
          <w:sz w:val="24"/>
          <w:szCs w:val="24"/>
        </w:rPr>
        <w:fldChar w:fldCharType="separate"/>
      </w:r>
      <w:ins w:id="2761" w:author="瑞明 唐" w:date="2019-04-20T23:42:00Z">
        <w:r w:rsidR="00795337">
          <w:t xml:space="preserve">图4 - </w:t>
        </w:r>
        <w:r w:rsidR="00795337">
          <w:rPr>
            <w:noProof/>
          </w:rPr>
          <w:t>156</w:t>
        </w:r>
        <w:r w:rsidR="00795337">
          <w:rPr>
            <w:rFonts w:hint="eastAsia"/>
          </w:rPr>
          <w:t>打印设置</w:t>
        </w:r>
        <w:r w:rsidR="00795337">
          <w:rPr>
            <w:rFonts w:ascii="宋体" w:eastAsia="宋体" w:hAnsi="宋体"/>
            <w:sz w:val="24"/>
            <w:szCs w:val="24"/>
          </w:rPr>
          <w:fldChar w:fldCharType="end"/>
        </w:r>
      </w:ins>
      <w:ins w:id="2762" w:author="瑞明 唐" w:date="2019-04-20T23:40:00Z">
        <w:r w:rsidR="00795337">
          <w:rPr>
            <w:rFonts w:ascii="宋体" w:eastAsia="宋体" w:hAnsi="宋体" w:hint="eastAsia"/>
            <w:sz w:val="24"/>
            <w:szCs w:val="24"/>
          </w:rPr>
          <w:t>所示</w:t>
        </w:r>
      </w:ins>
      <w:ins w:id="2763" w:author="瑞明 唐" w:date="2019-04-21T09:53:00Z">
        <w:r w:rsidR="003A44B6">
          <w:rPr>
            <w:rFonts w:ascii="宋体" w:eastAsia="宋体" w:hAnsi="宋体" w:hint="eastAsia"/>
            <w:sz w:val="24"/>
            <w:szCs w:val="24"/>
          </w:rPr>
          <w:t>。在</w:t>
        </w:r>
      </w:ins>
      <w:ins w:id="2764" w:author="瑞明 唐" w:date="2019-04-21T09:56:00Z">
        <w:r w:rsidR="003A44B6">
          <w:rPr>
            <w:rFonts w:ascii="宋体" w:eastAsia="宋体" w:hAnsi="宋体" w:hint="eastAsia"/>
            <w:sz w:val="24"/>
            <w:szCs w:val="24"/>
          </w:rPr>
          <w:t>“</w:t>
        </w:r>
      </w:ins>
      <w:ins w:id="2765" w:author="瑞明 唐" w:date="2019-04-21T09:54:00Z">
        <w:r w:rsidR="003A44B6">
          <w:rPr>
            <w:rFonts w:ascii="宋体" w:eastAsia="宋体" w:hAnsi="宋体" w:hint="eastAsia"/>
            <w:sz w:val="24"/>
            <w:szCs w:val="24"/>
          </w:rPr>
          <w:t>页数</w:t>
        </w:r>
      </w:ins>
      <w:ins w:id="2766" w:author="瑞明 唐" w:date="2019-04-21T09:56:00Z">
        <w:r w:rsidR="003A44B6">
          <w:rPr>
            <w:rFonts w:ascii="宋体" w:eastAsia="宋体" w:hAnsi="宋体" w:hint="eastAsia"/>
            <w:sz w:val="24"/>
            <w:szCs w:val="24"/>
          </w:rPr>
          <w:t>”</w:t>
        </w:r>
      </w:ins>
      <w:ins w:id="2767" w:author="瑞明 唐" w:date="2019-04-21T09:54:00Z">
        <w:r w:rsidR="003A44B6">
          <w:rPr>
            <w:rFonts w:ascii="宋体" w:eastAsia="宋体" w:hAnsi="宋体" w:hint="eastAsia"/>
            <w:sz w:val="24"/>
            <w:szCs w:val="24"/>
          </w:rPr>
          <w:t>中输入页码或页码范围</w:t>
        </w:r>
      </w:ins>
      <w:ins w:id="2768" w:author="瑞明 唐" w:date="2019-04-21T09:56:00Z">
        <w:r w:rsidR="003A44B6">
          <w:rPr>
            <w:rFonts w:ascii="宋体" w:eastAsia="宋体" w:hAnsi="宋体" w:hint="eastAsia"/>
            <w:sz w:val="24"/>
            <w:szCs w:val="24"/>
          </w:rPr>
          <w:t>，可以用逗号</w:t>
        </w:r>
      </w:ins>
      <w:ins w:id="2769" w:author="瑞明 唐" w:date="2019-04-21T10:00:00Z">
        <w:r w:rsidR="003A44B6">
          <w:rPr>
            <w:rFonts w:ascii="宋体" w:eastAsia="宋体" w:hAnsi="宋体" w:hint="eastAsia"/>
            <w:sz w:val="24"/>
            <w:szCs w:val="24"/>
          </w:rPr>
          <w:t>分割，如</w:t>
        </w:r>
      </w:ins>
      <w:ins w:id="2770" w:author="瑞明 唐" w:date="2019-04-21T10:01:00Z">
        <w:r w:rsidR="003A44B6">
          <w:rPr>
            <w:rFonts w:ascii="宋体" w:eastAsia="宋体" w:hAnsi="宋体"/>
            <w:sz w:val="24"/>
            <w:szCs w:val="24"/>
          </w:rPr>
          <w:fldChar w:fldCharType="begin"/>
        </w:r>
        <w:r w:rsidR="003A44B6">
          <w:rPr>
            <w:rFonts w:ascii="宋体" w:eastAsia="宋体" w:hAnsi="宋体"/>
            <w:sz w:val="24"/>
            <w:szCs w:val="24"/>
          </w:rPr>
          <w:instrText xml:space="preserve"> </w:instrText>
        </w:r>
        <w:r w:rsidR="003A44B6">
          <w:rPr>
            <w:rFonts w:ascii="宋体" w:eastAsia="宋体" w:hAnsi="宋体" w:hint="eastAsia"/>
            <w:sz w:val="24"/>
            <w:szCs w:val="24"/>
          </w:rPr>
          <w:instrText>REF _Ref6733287 \h</w:instrText>
        </w:r>
        <w:r w:rsidR="003A44B6">
          <w:rPr>
            <w:rFonts w:ascii="宋体" w:eastAsia="宋体" w:hAnsi="宋体"/>
            <w:sz w:val="24"/>
            <w:szCs w:val="24"/>
          </w:rPr>
          <w:instrText xml:space="preserve"> </w:instrText>
        </w:r>
        <w:r w:rsidR="003A44B6">
          <w:rPr>
            <w:rFonts w:ascii="宋体" w:eastAsia="宋体" w:hAnsi="宋体"/>
            <w:sz w:val="24"/>
            <w:szCs w:val="24"/>
          </w:rPr>
        </w:r>
      </w:ins>
      <w:r w:rsidR="003A44B6">
        <w:rPr>
          <w:rFonts w:ascii="宋体" w:eastAsia="宋体" w:hAnsi="宋体"/>
          <w:sz w:val="24"/>
          <w:szCs w:val="24"/>
        </w:rPr>
        <w:fldChar w:fldCharType="separate"/>
      </w:r>
      <w:ins w:id="2771" w:author="瑞明 唐" w:date="2019-04-21T10:01:00Z">
        <w:r w:rsidR="003A44B6">
          <w:t xml:space="preserve">图4 - </w:t>
        </w:r>
        <w:r w:rsidR="003A44B6">
          <w:rPr>
            <w:noProof/>
          </w:rPr>
          <w:t>157</w:t>
        </w:r>
        <w:r w:rsidR="003A44B6">
          <w:rPr>
            <w:rFonts w:hint="eastAsia"/>
          </w:rPr>
          <w:t>指定打印范围</w:t>
        </w:r>
        <w:r w:rsidR="003A44B6">
          <w:rPr>
            <w:rFonts w:ascii="宋体" w:eastAsia="宋体" w:hAnsi="宋体"/>
            <w:sz w:val="24"/>
            <w:szCs w:val="24"/>
          </w:rPr>
          <w:fldChar w:fldCharType="end"/>
        </w:r>
        <w:r w:rsidR="00C93B02">
          <w:rPr>
            <w:rFonts w:ascii="宋体" w:eastAsia="宋体" w:hAnsi="宋体" w:hint="eastAsia"/>
            <w:sz w:val="24"/>
            <w:szCs w:val="24"/>
          </w:rPr>
          <w:t>所示，</w:t>
        </w:r>
      </w:ins>
      <w:ins w:id="2772" w:author="瑞明 唐" w:date="2019-04-21T10:02:00Z">
        <w:r w:rsidR="00C93B02">
          <w:rPr>
            <w:rFonts w:ascii="宋体" w:eastAsia="宋体" w:hAnsi="宋体" w:hint="eastAsia"/>
            <w:sz w:val="24"/>
            <w:szCs w:val="24"/>
          </w:rPr>
          <w:t>指定打印</w:t>
        </w:r>
        <w:r w:rsidR="00C93B02">
          <w:rPr>
            <w:rFonts w:ascii="宋体" w:eastAsia="宋体" w:hAnsi="宋体"/>
            <w:sz w:val="24"/>
            <w:szCs w:val="24"/>
          </w:rPr>
          <w:t>1</w:t>
        </w:r>
        <w:r w:rsidR="00C93B02">
          <w:rPr>
            <w:rFonts w:ascii="宋体" w:eastAsia="宋体" w:hAnsi="宋体" w:hint="eastAsia"/>
            <w:sz w:val="24"/>
            <w:szCs w:val="24"/>
          </w:rPr>
          <w:t>至3</w:t>
        </w:r>
      </w:ins>
    </w:p>
    <w:p w14:paraId="555416AC" w14:textId="16D31397" w:rsidR="00C93B02" w:rsidRPr="00C93B02" w:rsidRDefault="00C93B02" w:rsidP="0037646B">
      <w:pPr>
        <w:ind w:firstLineChars="200" w:firstLine="509"/>
        <w:rPr>
          <w:ins w:id="2773" w:author="瑞明 唐" w:date="2019-04-21T10:02:00Z"/>
          <w:rFonts w:ascii="宋体" w:eastAsia="宋体" w:hAnsi="宋体" w:hint="eastAsia"/>
          <w:sz w:val="24"/>
          <w:szCs w:val="24"/>
          <w:rPrChange w:id="2774" w:author="瑞明 唐" w:date="2019-04-21T10:02:00Z">
            <w:rPr>
              <w:ins w:id="2775" w:author="瑞明 唐" w:date="2019-04-21T10:02:00Z"/>
              <w:rFonts w:ascii="宋体" w:eastAsia="宋体" w:hAnsi="宋体" w:hint="eastAsia"/>
              <w:sz w:val="24"/>
              <w:szCs w:val="24"/>
            </w:rPr>
          </w:rPrChange>
        </w:rPr>
      </w:pPr>
      <w:ins w:id="2776" w:author="瑞明 唐" w:date="2019-04-21T10:02:00Z">
        <w:r>
          <w:rPr>
            <w:rFonts w:ascii="宋体" w:eastAsia="宋体" w:hAnsi="宋体" w:hint="eastAsia"/>
            <w:sz w:val="24"/>
            <w:szCs w:val="24"/>
          </w:rPr>
          <w:t>页和7、8页。</w:t>
        </w:r>
      </w:ins>
      <w:ins w:id="2777" w:author="瑞明 唐" w:date="2019-04-21T10:07:00Z">
        <w:r>
          <w:rPr>
            <w:rFonts w:ascii="宋体" w:eastAsia="宋体" w:hAnsi="宋体" w:hint="eastAsia"/>
            <w:sz w:val="24"/>
            <w:szCs w:val="24"/>
          </w:rPr>
          <w:t>在</w:t>
        </w:r>
      </w:ins>
      <w:ins w:id="2778" w:author="瑞明 唐" w:date="2019-04-21T10:08:00Z">
        <w:r>
          <w:rPr>
            <w:rFonts w:ascii="宋体" w:eastAsia="宋体" w:hAnsi="宋体" w:hint="eastAsia"/>
            <w:sz w:val="24"/>
            <w:szCs w:val="24"/>
          </w:rPr>
          <w:t>默认情况下，打印都是单面打印，打印机支持自动双面打印，需要在“打印机属性”中设置，</w:t>
        </w:r>
      </w:ins>
      <w:ins w:id="2779" w:author="瑞明 唐" w:date="2019-04-21T10:09:00Z">
        <w:r>
          <w:rPr>
            <w:rFonts w:ascii="宋体" w:eastAsia="宋体" w:hAnsi="宋体" w:hint="eastAsia"/>
            <w:sz w:val="24"/>
            <w:szCs w:val="24"/>
          </w:rPr>
          <w:t>不支持自动双面打印可以实现手段双面打印，需要如</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_Ref6733781 \h</w:instrText>
        </w:r>
        <w:r>
          <w:rPr>
            <w:rFonts w:ascii="宋体" w:eastAsia="宋体" w:hAnsi="宋体"/>
            <w:sz w:val="24"/>
            <w:szCs w:val="24"/>
          </w:rPr>
          <w:instrText xml:space="preserve"> </w:instrText>
        </w:r>
        <w:r>
          <w:rPr>
            <w:rFonts w:ascii="宋体" w:eastAsia="宋体" w:hAnsi="宋体"/>
            <w:sz w:val="24"/>
            <w:szCs w:val="24"/>
          </w:rPr>
        </w:r>
      </w:ins>
      <w:r>
        <w:rPr>
          <w:rFonts w:ascii="宋体" w:eastAsia="宋体" w:hAnsi="宋体"/>
          <w:sz w:val="24"/>
          <w:szCs w:val="24"/>
        </w:rPr>
        <w:fldChar w:fldCharType="separate"/>
      </w:r>
      <w:ins w:id="2780" w:author="瑞明 唐" w:date="2019-04-21T10:09:00Z">
        <w:r>
          <w:t xml:space="preserve">图4 - </w:t>
        </w:r>
        <w:r>
          <w:rPr>
            <w:noProof/>
          </w:rPr>
          <w:t>158</w:t>
        </w:r>
        <w:r>
          <w:rPr>
            <w:rFonts w:hint="eastAsia"/>
          </w:rPr>
          <w:t>手动双面打印</w:t>
        </w:r>
        <w:r>
          <w:rPr>
            <w:rFonts w:ascii="宋体" w:eastAsia="宋体" w:hAnsi="宋体"/>
            <w:sz w:val="24"/>
            <w:szCs w:val="24"/>
          </w:rPr>
          <w:fldChar w:fldCharType="end"/>
        </w:r>
        <w:r>
          <w:rPr>
            <w:rFonts w:ascii="宋体" w:eastAsia="宋体" w:hAnsi="宋体" w:hint="eastAsia"/>
            <w:sz w:val="24"/>
            <w:szCs w:val="24"/>
          </w:rPr>
          <w:t>所示</w:t>
        </w:r>
      </w:ins>
      <w:ins w:id="2781" w:author="瑞明 唐" w:date="2019-04-21T10:12:00Z">
        <w:r w:rsidR="00FD5517">
          <w:rPr>
            <w:rFonts w:ascii="宋体" w:eastAsia="宋体" w:hAnsi="宋体" w:hint="eastAsia"/>
            <w:sz w:val="24"/>
            <w:szCs w:val="24"/>
          </w:rPr>
          <w:t>设置手动双面打印。</w:t>
        </w:r>
      </w:ins>
    </w:p>
    <w:p w14:paraId="6D30A04E" w14:textId="77777777" w:rsidR="0037646B" w:rsidRPr="001A4179" w:rsidRDefault="0037646B">
      <w:pPr>
        <w:pStyle w:val="a6"/>
        <w:ind w:firstLine="509"/>
        <w:rPr>
          <w:ins w:id="2782" w:author="瑞明 唐" w:date="2019-04-20T23:19:00Z"/>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83" w:author="瑞明 唐" w:date="2019-04-20T23:40:00Z">
          <w:tblPr>
            <w:tblStyle w:val="af1"/>
            <w:tblW w:w="0" w:type="auto"/>
            <w:tblLook w:val="04A0" w:firstRow="1" w:lastRow="0" w:firstColumn="1" w:lastColumn="0" w:noHBand="0" w:noVBand="1"/>
          </w:tblPr>
        </w:tblPrChange>
      </w:tblPr>
      <w:tblGrid>
        <w:gridCol w:w="8528"/>
        <w:tblGridChange w:id="2784">
          <w:tblGrid>
            <w:gridCol w:w="8528"/>
          </w:tblGrid>
        </w:tblGridChange>
      </w:tblGrid>
      <w:tr w:rsidR="0037646B" w14:paraId="46A4B909" w14:textId="77777777" w:rsidTr="00795337">
        <w:trPr>
          <w:ins w:id="2785" w:author="瑞明 唐" w:date="2019-04-20T23:19:00Z"/>
        </w:trPr>
        <w:tc>
          <w:tcPr>
            <w:tcW w:w="8528" w:type="dxa"/>
            <w:tcPrChange w:id="2786" w:author="瑞明 唐" w:date="2019-04-20T23:40:00Z">
              <w:tcPr>
                <w:tcW w:w="8528" w:type="dxa"/>
              </w:tcPr>
            </w:tcPrChange>
          </w:tcPr>
          <w:p w14:paraId="2A5DD14C" w14:textId="77777777" w:rsidR="0037646B" w:rsidRDefault="0037646B">
            <w:pPr>
              <w:keepNext/>
              <w:jc w:val="center"/>
              <w:rPr>
                <w:ins w:id="2787" w:author="瑞明 唐" w:date="2019-04-20T23:21:00Z"/>
              </w:rPr>
              <w:pPrChange w:id="2788" w:author="瑞明 唐" w:date="2019-04-20T23:21:00Z">
                <w:pPr>
                  <w:jc w:val="center"/>
                </w:pPr>
              </w:pPrChange>
            </w:pPr>
            <w:ins w:id="2789" w:author="瑞明 唐" w:date="2019-04-20T23:20:00Z">
              <w:r>
                <w:rPr>
                  <w:rFonts w:ascii="宋体" w:eastAsia="宋体" w:hAnsi="宋体" w:hint="eastAsia"/>
                  <w:noProof/>
                  <w:sz w:val="24"/>
                  <w:szCs w:val="24"/>
                </w:rPr>
                <w:drawing>
                  <wp:inline distT="0" distB="0" distL="0" distR="0" wp14:anchorId="63CE3A54" wp14:editId="7754221D">
                    <wp:extent cx="3557542" cy="2529191"/>
                    <wp:effectExtent l="0" t="0" r="508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4-155.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588603" cy="2551273"/>
                            </a:xfrm>
                            <a:prstGeom prst="rect">
                              <a:avLst/>
                            </a:prstGeom>
                          </pic:spPr>
                        </pic:pic>
                      </a:graphicData>
                    </a:graphic>
                  </wp:inline>
                </w:drawing>
              </w:r>
            </w:ins>
          </w:p>
          <w:p w14:paraId="649BC36A" w14:textId="280C7041" w:rsidR="0037646B" w:rsidRDefault="0037646B">
            <w:pPr>
              <w:pStyle w:val="a9"/>
              <w:jc w:val="center"/>
              <w:rPr>
                <w:ins w:id="2790" w:author="瑞明 唐" w:date="2019-04-20T23:19:00Z"/>
                <w:rFonts w:ascii="宋体" w:eastAsia="宋体" w:hAnsi="宋体"/>
                <w:sz w:val="24"/>
                <w:szCs w:val="24"/>
              </w:rPr>
              <w:pPrChange w:id="2791" w:author="瑞明 唐" w:date="2019-04-20T23:21:00Z">
                <w:pPr/>
              </w:pPrChange>
            </w:pPr>
            <w:bookmarkStart w:id="2792" w:name="_Ref6694896"/>
            <w:ins w:id="2793" w:author="瑞明 唐" w:date="2019-04-20T23:21:00Z">
              <w:r>
                <w:t>图</w:t>
              </w:r>
              <w:r>
                <w:t xml:space="preserve">4 - </w:t>
              </w:r>
              <w:r>
                <w:fldChar w:fldCharType="begin"/>
              </w:r>
              <w:r>
                <w:instrText xml:space="preserve"> SEQ </w:instrText>
              </w:r>
              <w:r>
                <w:instrText>图</w:instrText>
              </w:r>
              <w:r>
                <w:instrText xml:space="preserve">4_- \* ARABIC </w:instrText>
              </w:r>
            </w:ins>
            <w:r>
              <w:fldChar w:fldCharType="separate"/>
            </w:r>
            <w:ins w:id="2794" w:author="瑞明 唐" w:date="2019-04-21T10:07:00Z">
              <w:r w:rsidR="00C93B02">
                <w:rPr>
                  <w:noProof/>
                </w:rPr>
                <w:t>155</w:t>
              </w:r>
            </w:ins>
            <w:ins w:id="2795" w:author="瑞明 唐" w:date="2019-04-20T23:21:00Z">
              <w:r>
                <w:fldChar w:fldCharType="end"/>
              </w:r>
              <w:r>
                <w:rPr>
                  <w:rFonts w:hint="eastAsia"/>
                </w:rPr>
                <w:t>打印预览</w:t>
              </w:r>
            </w:ins>
            <w:bookmarkEnd w:id="2792"/>
          </w:p>
        </w:tc>
      </w:tr>
    </w:tbl>
    <w:p w14:paraId="6B521EC5" w14:textId="4605F4AC" w:rsidR="00555721" w:rsidDel="00795337" w:rsidRDefault="00216A19" w:rsidP="0037646B">
      <w:pPr>
        <w:ind w:firstLineChars="200" w:firstLine="509"/>
        <w:rPr>
          <w:del w:id="2796" w:author="瑞明 唐" w:date="2019-04-20T23:14:00Z"/>
          <w:rFonts w:ascii="宋体" w:eastAsia="宋体" w:hAnsi="宋体"/>
          <w:sz w:val="24"/>
          <w:szCs w:val="24"/>
        </w:rPr>
      </w:pPr>
      <w:del w:id="2797" w:author="瑞明 唐" w:date="2019-04-20T23:14:00Z">
        <w:r w:rsidRPr="001A4179" w:rsidDel="0022482A">
          <w:rPr>
            <w:rFonts w:ascii="宋体" w:eastAsia="宋体" w:hAnsi="宋体" w:hint="eastAsia"/>
            <w:sz w:val="24"/>
            <w:szCs w:val="24"/>
          </w:rPr>
          <w:delText>在</w:delText>
        </w:r>
        <w:r w:rsidR="004E6E72" w:rsidDel="0022482A">
          <w:rPr>
            <w:rFonts w:ascii="宋体" w:eastAsia="宋体" w:hAnsi="宋体" w:hint="eastAsia"/>
            <w:sz w:val="24"/>
            <w:szCs w:val="24"/>
          </w:rPr>
          <w:delText>“文件”</w:delText>
        </w:r>
        <w:r w:rsidRPr="001A4179" w:rsidDel="0022482A">
          <w:rPr>
            <w:rFonts w:ascii="宋体" w:eastAsia="宋体" w:hAnsi="宋体" w:hint="eastAsia"/>
            <w:sz w:val="24"/>
            <w:szCs w:val="24"/>
          </w:rPr>
          <w:delText>菜单下有打印设置</w:delText>
        </w:r>
        <w:r w:rsidR="00555721" w:rsidDel="0022482A">
          <w:rPr>
            <w:rFonts w:ascii="宋体" w:eastAsia="宋体" w:hAnsi="宋体" w:hint="eastAsia"/>
            <w:sz w:val="24"/>
            <w:szCs w:val="24"/>
          </w:rPr>
          <w:delText>，</w:delText>
        </w:r>
        <w:r w:rsidRPr="001A4179" w:rsidDel="0022482A">
          <w:rPr>
            <w:rFonts w:ascii="宋体" w:eastAsia="宋体" w:hAnsi="宋体" w:hint="eastAsia"/>
            <w:sz w:val="24"/>
            <w:szCs w:val="24"/>
          </w:rPr>
          <w:delText>通过设置</w:delText>
        </w:r>
        <w:r w:rsidR="00555721" w:rsidDel="0022482A">
          <w:rPr>
            <w:rFonts w:ascii="宋体" w:eastAsia="宋体" w:hAnsi="宋体" w:hint="eastAsia"/>
            <w:sz w:val="24"/>
            <w:szCs w:val="24"/>
          </w:rPr>
          <w:delText>，</w:delText>
        </w:r>
        <w:r w:rsidRPr="001A4179" w:rsidDel="0022482A">
          <w:rPr>
            <w:rFonts w:ascii="宋体" w:eastAsia="宋体" w:hAnsi="宋体" w:hint="eastAsia"/>
            <w:sz w:val="24"/>
            <w:szCs w:val="24"/>
          </w:rPr>
          <w:delText>可以完成打印份数</w:delText>
        </w:r>
        <w:r w:rsidR="00555721" w:rsidDel="0022482A">
          <w:rPr>
            <w:rFonts w:ascii="宋体" w:eastAsia="宋体" w:hAnsi="宋体" w:hint="eastAsia"/>
            <w:sz w:val="24"/>
            <w:szCs w:val="24"/>
          </w:rPr>
          <w:delText>、</w:delText>
        </w:r>
        <w:r w:rsidRPr="001A4179" w:rsidDel="0022482A">
          <w:rPr>
            <w:rFonts w:ascii="宋体" w:eastAsia="宋体" w:hAnsi="宋体" w:hint="eastAsia"/>
            <w:sz w:val="24"/>
            <w:szCs w:val="24"/>
          </w:rPr>
          <w:delText>打印机选择</w:delText>
        </w:r>
        <w:r w:rsidR="00555721" w:rsidDel="0022482A">
          <w:rPr>
            <w:rFonts w:ascii="宋体" w:eastAsia="宋体" w:hAnsi="宋体" w:hint="eastAsia"/>
            <w:sz w:val="24"/>
            <w:szCs w:val="24"/>
          </w:rPr>
          <w:delText>、</w:delText>
        </w:r>
        <w:r w:rsidRPr="001A4179" w:rsidDel="0022482A">
          <w:rPr>
            <w:rFonts w:ascii="宋体" w:eastAsia="宋体" w:hAnsi="宋体" w:hint="eastAsia"/>
            <w:sz w:val="24"/>
            <w:szCs w:val="24"/>
          </w:rPr>
          <w:delText>打印页码范围</w:delText>
        </w:r>
        <w:r w:rsidR="00555721" w:rsidDel="0022482A">
          <w:rPr>
            <w:rFonts w:ascii="宋体" w:eastAsia="宋体" w:hAnsi="宋体" w:hint="eastAsia"/>
            <w:sz w:val="24"/>
            <w:szCs w:val="24"/>
          </w:rPr>
          <w:delText>、</w:delText>
        </w:r>
        <w:r w:rsidRPr="001A4179" w:rsidDel="0022482A">
          <w:rPr>
            <w:rFonts w:ascii="宋体" w:eastAsia="宋体" w:hAnsi="宋体" w:hint="eastAsia"/>
            <w:sz w:val="24"/>
            <w:szCs w:val="24"/>
          </w:rPr>
          <w:delText>单双面打印</w:delText>
        </w:r>
        <w:r w:rsidR="00555721" w:rsidDel="0022482A">
          <w:rPr>
            <w:rFonts w:ascii="宋体" w:eastAsia="宋体" w:hAnsi="宋体" w:hint="eastAsia"/>
            <w:sz w:val="24"/>
            <w:szCs w:val="24"/>
          </w:rPr>
          <w:delText>、</w:delText>
        </w:r>
        <w:r w:rsidRPr="001A4179" w:rsidDel="0022482A">
          <w:rPr>
            <w:rFonts w:ascii="宋体" w:eastAsia="宋体" w:hAnsi="宋体" w:hint="eastAsia"/>
            <w:sz w:val="24"/>
            <w:szCs w:val="24"/>
          </w:rPr>
          <w:delText>纸张方向</w:delText>
        </w:r>
        <w:r w:rsidR="00555721" w:rsidDel="0022482A">
          <w:rPr>
            <w:rFonts w:ascii="宋体" w:eastAsia="宋体" w:hAnsi="宋体" w:hint="eastAsia"/>
            <w:sz w:val="24"/>
            <w:szCs w:val="24"/>
          </w:rPr>
          <w:delText>、</w:delText>
        </w:r>
        <w:r w:rsidRPr="001A4179" w:rsidDel="0022482A">
          <w:rPr>
            <w:rFonts w:ascii="宋体" w:eastAsia="宋体" w:hAnsi="宋体" w:hint="eastAsia"/>
            <w:sz w:val="24"/>
            <w:szCs w:val="24"/>
          </w:rPr>
          <w:delText>纸张大小</w:delText>
        </w:r>
        <w:r w:rsidR="00555721" w:rsidDel="0022482A">
          <w:rPr>
            <w:rFonts w:ascii="宋体" w:eastAsia="宋体" w:hAnsi="宋体" w:hint="eastAsia"/>
            <w:sz w:val="24"/>
            <w:szCs w:val="24"/>
          </w:rPr>
          <w:delText>、</w:delText>
        </w:r>
        <w:r w:rsidRPr="001A4179" w:rsidDel="0022482A">
          <w:rPr>
            <w:rFonts w:ascii="宋体" w:eastAsia="宋体" w:hAnsi="宋体" w:hint="eastAsia"/>
            <w:sz w:val="24"/>
            <w:szCs w:val="24"/>
          </w:rPr>
          <w:delText>页边距</w:delText>
        </w:r>
        <w:r w:rsidR="00555721" w:rsidDel="0022482A">
          <w:rPr>
            <w:rFonts w:ascii="宋体" w:eastAsia="宋体" w:hAnsi="宋体" w:hint="eastAsia"/>
            <w:sz w:val="24"/>
            <w:szCs w:val="24"/>
          </w:rPr>
          <w:delText>、</w:delText>
        </w:r>
        <w:r w:rsidRPr="001A4179" w:rsidDel="0022482A">
          <w:rPr>
            <w:rFonts w:ascii="宋体" w:eastAsia="宋体" w:hAnsi="宋体" w:hint="eastAsia"/>
            <w:sz w:val="24"/>
            <w:szCs w:val="24"/>
          </w:rPr>
          <w:delText>缩放打印等项目的选择。如图</w:delText>
        </w:r>
        <w:r w:rsidRPr="001A4179" w:rsidDel="0022482A">
          <w:rPr>
            <w:rFonts w:ascii="宋体" w:eastAsia="宋体" w:hAnsi="宋体"/>
            <w:sz w:val="24"/>
            <w:szCs w:val="24"/>
          </w:rPr>
          <w:delText>4</w:delText>
        </w:r>
        <w:r w:rsidR="00D96DA5" w:rsidDel="0022482A">
          <w:rPr>
            <w:rFonts w:ascii="宋体" w:eastAsia="宋体" w:hAnsi="宋体"/>
            <w:sz w:val="24"/>
            <w:szCs w:val="24"/>
          </w:rPr>
          <w:delText>-</w:delText>
        </w:r>
        <w:r w:rsidRPr="001A4179" w:rsidDel="0022482A">
          <w:rPr>
            <w:rFonts w:ascii="宋体" w:eastAsia="宋体" w:hAnsi="宋体"/>
            <w:sz w:val="24"/>
            <w:szCs w:val="24"/>
          </w:rPr>
          <w:delText>14</w:delText>
        </w:r>
        <w:r w:rsidR="00BB747F" w:rsidDel="0022482A">
          <w:rPr>
            <w:rFonts w:ascii="宋体" w:eastAsia="宋体" w:hAnsi="宋体"/>
            <w:sz w:val="24"/>
            <w:szCs w:val="24"/>
          </w:rPr>
          <w:delText>1</w:delText>
        </w:r>
        <w:r w:rsidRPr="001A4179" w:rsidDel="0022482A">
          <w:rPr>
            <w:rFonts w:ascii="宋体" w:eastAsia="宋体" w:hAnsi="宋体" w:hint="eastAsia"/>
            <w:sz w:val="24"/>
            <w:szCs w:val="24"/>
          </w:rPr>
          <w:delText>所示</w:delText>
        </w:r>
        <w:r w:rsidR="00555721" w:rsidDel="0022482A">
          <w:rPr>
            <w:rFonts w:ascii="宋体" w:eastAsia="宋体" w:hAnsi="宋体" w:hint="eastAsia"/>
            <w:sz w:val="24"/>
            <w:szCs w:val="24"/>
          </w:rPr>
          <w:delText>，</w:delText>
        </w:r>
        <w:r w:rsidR="00BB747F" w:rsidDel="0022482A">
          <w:rPr>
            <w:rFonts w:ascii="宋体" w:eastAsia="宋体" w:hAnsi="宋体" w:hint="eastAsia"/>
            <w:sz w:val="24"/>
            <w:szCs w:val="24"/>
          </w:rPr>
          <w:delText>在这里我们可以设置打印范围</w:delText>
        </w:r>
        <w:r w:rsidR="00555721" w:rsidDel="0022482A">
          <w:rPr>
            <w:rFonts w:ascii="宋体" w:eastAsia="宋体" w:hAnsi="宋体" w:hint="eastAsia"/>
            <w:sz w:val="24"/>
            <w:szCs w:val="24"/>
          </w:rPr>
          <w:delText>，</w:delText>
        </w:r>
        <w:r w:rsidR="00BB747F" w:rsidRPr="001A4179" w:rsidDel="0022482A">
          <w:rPr>
            <w:rFonts w:ascii="宋体" w:eastAsia="宋体" w:hAnsi="宋体" w:hint="eastAsia"/>
            <w:sz w:val="24"/>
            <w:szCs w:val="24"/>
          </w:rPr>
          <w:delText xml:space="preserve"> </w:delText>
        </w:r>
        <w:r w:rsidR="00BB747F" w:rsidDel="0022482A">
          <w:rPr>
            <w:rFonts w:ascii="宋体" w:eastAsia="宋体" w:hAnsi="宋体" w:hint="eastAsia"/>
            <w:sz w:val="24"/>
            <w:szCs w:val="24"/>
          </w:rPr>
          <w:delText>选择“单面打印还是双面打印”</w:delText>
        </w:r>
        <w:r w:rsidR="00555721" w:rsidDel="0022482A">
          <w:rPr>
            <w:rFonts w:ascii="宋体" w:eastAsia="宋体" w:hAnsi="宋体" w:hint="eastAsia"/>
            <w:sz w:val="24"/>
            <w:szCs w:val="24"/>
          </w:rPr>
          <w:delText>，</w:delText>
        </w:r>
        <w:r w:rsidR="00BB747F" w:rsidDel="0022482A">
          <w:rPr>
            <w:rFonts w:ascii="宋体" w:eastAsia="宋体" w:hAnsi="宋体" w:hint="eastAsia"/>
            <w:sz w:val="24"/>
            <w:szCs w:val="24"/>
          </w:rPr>
          <w:delText>选择打印纸张大小等操作。</w:delText>
        </w:r>
      </w:del>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98" w:author="瑞明 唐" w:date="2019-04-21T10:17:00Z">
          <w:tblPr>
            <w:tblStyle w:val="af1"/>
            <w:tblW w:w="0" w:type="auto"/>
            <w:tblLook w:val="04A0" w:firstRow="1" w:lastRow="0" w:firstColumn="1" w:lastColumn="0" w:noHBand="0" w:noVBand="1"/>
          </w:tblPr>
        </w:tblPrChange>
      </w:tblPr>
      <w:tblGrid>
        <w:gridCol w:w="2696"/>
        <w:gridCol w:w="2969"/>
        <w:gridCol w:w="2863"/>
        <w:tblGridChange w:id="2799">
          <w:tblGrid>
            <w:gridCol w:w="4576"/>
            <w:gridCol w:w="3952"/>
            <w:gridCol w:w="3952"/>
          </w:tblGrid>
        </w:tblGridChange>
      </w:tblGrid>
      <w:tr w:rsidR="00C93B02" w14:paraId="60734923" w14:textId="4E5AB512" w:rsidTr="00FD5517">
        <w:trPr>
          <w:ins w:id="2800" w:author="瑞明 唐" w:date="2019-04-20T23:40:00Z"/>
        </w:trPr>
        <w:tc>
          <w:tcPr>
            <w:tcW w:w="3223" w:type="dxa"/>
            <w:tcPrChange w:id="2801" w:author="瑞明 唐" w:date="2019-04-21T10:17:00Z">
              <w:tcPr>
                <w:tcW w:w="4576" w:type="dxa"/>
              </w:tcPr>
            </w:tcPrChange>
          </w:tcPr>
          <w:p w14:paraId="4580F692" w14:textId="77777777" w:rsidR="00C93B02" w:rsidRDefault="00C93B02">
            <w:pPr>
              <w:pStyle w:val="a6"/>
              <w:keepNext/>
              <w:ind w:firstLineChars="0" w:firstLine="0"/>
              <w:rPr>
                <w:ins w:id="2802" w:author="瑞明 唐" w:date="2019-04-20T23:41:00Z"/>
              </w:rPr>
              <w:pPrChange w:id="2803" w:author="瑞明 唐" w:date="2019-04-20T23:41:00Z">
                <w:pPr>
                  <w:pStyle w:val="a6"/>
                  <w:ind w:firstLineChars="0" w:firstLine="0"/>
                </w:pPr>
              </w:pPrChange>
            </w:pPr>
            <w:bookmarkStart w:id="2804" w:name="_GoBack"/>
            <w:ins w:id="2805" w:author="瑞明 唐" w:date="2019-04-20T23:40:00Z">
              <w:r>
                <w:rPr>
                  <w:rFonts w:ascii="宋体" w:eastAsia="宋体" w:hAnsi="宋体" w:hint="eastAsia"/>
                  <w:noProof/>
                  <w:sz w:val="24"/>
                  <w:szCs w:val="24"/>
                </w:rPr>
                <w:drawing>
                  <wp:inline distT="0" distB="0" distL="0" distR="0" wp14:anchorId="7B59785A" wp14:editId="549AAE99">
                    <wp:extent cx="1074906" cy="197142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4-156.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097272" cy="2012447"/>
                            </a:xfrm>
                            <a:prstGeom prst="rect">
                              <a:avLst/>
                            </a:prstGeom>
                          </pic:spPr>
                        </pic:pic>
                      </a:graphicData>
                    </a:graphic>
                  </wp:inline>
                </w:drawing>
              </w:r>
            </w:ins>
            <w:bookmarkEnd w:id="2804"/>
          </w:p>
          <w:p w14:paraId="02B4782F" w14:textId="7BECE1AB" w:rsidR="00C93B02" w:rsidRDefault="00C93B02">
            <w:pPr>
              <w:pStyle w:val="a9"/>
              <w:rPr>
                <w:ins w:id="2806" w:author="瑞明 唐" w:date="2019-04-20T23:40:00Z"/>
                <w:rFonts w:ascii="宋体" w:eastAsia="宋体" w:hAnsi="宋体"/>
                <w:sz w:val="24"/>
                <w:szCs w:val="24"/>
              </w:rPr>
              <w:pPrChange w:id="2807" w:author="瑞明 唐" w:date="2019-04-20T23:41:00Z">
                <w:pPr>
                  <w:pStyle w:val="a6"/>
                  <w:ind w:firstLineChars="0" w:firstLine="0"/>
                </w:pPr>
              </w:pPrChange>
            </w:pPr>
            <w:bookmarkStart w:id="2808" w:name="_Ref6696136"/>
            <w:ins w:id="2809" w:author="瑞明 唐" w:date="2019-04-20T23:41:00Z">
              <w:r>
                <w:t>图</w:t>
              </w:r>
              <w:r>
                <w:t xml:space="preserve">4 - </w:t>
              </w:r>
              <w:r>
                <w:fldChar w:fldCharType="begin"/>
              </w:r>
              <w:r>
                <w:instrText xml:space="preserve"> SEQ </w:instrText>
              </w:r>
              <w:r>
                <w:instrText>图</w:instrText>
              </w:r>
              <w:r>
                <w:instrText xml:space="preserve">4_- \* ARABIC </w:instrText>
              </w:r>
            </w:ins>
            <w:r>
              <w:fldChar w:fldCharType="separate"/>
            </w:r>
            <w:ins w:id="2810" w:author="瑞明 唐" w:date="2019-04-21T10:07:00Z">
              <w:r>
                <w:rPr>
                  <w:noProof/>
                </w:rPr>
                <w:t>156</w:t>
              </w:r>
            </w:ins>
            <w:ins w:id="2811" w:author="瑞明 唐" w:date="2019-04-20T23:41:00Z">
              <w:r>
                <w:fldChar w:fldCharType="end"/>
              </w:r>
              <w:r>
                <w:rPr>
                  <w:rFonts w:hint="eastAsia"/>
                </w:rPr>
                <w:t>打印设置</w:t>
              </w:r>
            </w:ins>
            <w:bookmarkEnd w:id="2808"/>
          </w:p>
        </w:tc>
        <w:tc>
          <w:tcPr>
            <w:tcW w:w="3245" w:type="dxa"/>
            <w:tcPrChange w:id="2812" w:author="瑞明 唐" w:date="2019-04-21T10:17:00Z">
              <w:tcPr>
                <w:tcW w:w="3952" w:type="dxa"/>
              </w:tcPr>
            </w:tcPrChange>
          </w:tcPr>
          <w:p w14:paraId="010B90ED" w14:textId="77777777" w:rsidR="00C93B02" w:rsidRDefault="00C93B02">
            <w:pPr>
              <w:pStyle w:val="a6"/>
              <w:keepNext/>
              <w:ind w:firstLineChars="0" w:firstLine="0"/>
              <w:rPr>
                <w:ins w:id="2813" w:author="瑞明 唐" w:date="2019-04-20T23:46:00Z"/>
              </w:rPr>
            </w:pPr>
            <w:ins w:id="2814" w:author="瑞明 唐" w:date="2019-04-20T23:46:00Z">
              <w:r>
                <w:rPr>
                  <w:rFonts w:ascii="宋体" w:eastAsia="宋体" w:hAnsi="宋体" w:hint="eastAsia"/>
                  <w:noProof/>
                  <w:sz w:val="24"/>
                  <w:szCs w:val="24"/>
                </w:rPr>
                <w:drawing>
                  <wp:inline distT="0" distB="0" distL="0" distR="0" wp14:anchorId="7B691E96" wp14:editId="5FF6B41F">
                    <wp:extent cx="1487675" cy="8216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4-157.png"/>
                            <pic:cNvPicPr/>
                          </pic:nvPicPr>
                          <pic:blipFill>
                            <a:blip r:embed="rId186">
                              <a:extLst>
                                <a:ext uri="{28A0092B-C50C-407E-A947-70E740481C1C}">
                                  <a14:useLocalDpi xmlns:a14="http://schemas.microsoft.com/office/drawing/2010/main" val="0"/>
                                </a:ext>
                              </a:extLst>
                            </a:blip>
                            <a:stretch>
                              <a:fillRect/>
                            </a:stretch>
                          </pic:blipFill>
                          <pic:spPr>
                            <a:xfrm>
                              <a:off x="0" y="0"/>
                              <a:ext cx="1487675" cy="821645"/>
                            </a:xfrm>
                            <a:prstGeom prst="rect">
                              <a:avLst/>
                            </a:prstGeom>
                          </pic:spPr>
                        </pic:pic>
                      </a:graphicData>
                    </a:graphic>
                  </wp:inline>
                </w:drawing>
              </w:r>
            </w:ins>
          </w:p>
          <w:p w14:paraId="512F5115" w14:textId="07F5E325" w:rsidR="00C93B02" w:rsidRDefault="00C93B02">
            <w:pPr>
              <w:pStyle w:val="a9"/>
              <w:rPr>
                <w:ins w:id="2815" w:author="瑞明 唐" w:date="2019-04-20T23:46:00Z"/>
                <w:rFonts w:ascii="宋体" w:eastAsia="宋体" w:hAnsi="宋体"/>
                <w:noProof/>
                <w:sz w:val="24"/>
                <w:szCs w:val="24"/>
              </w:rPr>
              <w:pPrChange w:id="2816" w:author="瑞明 唐" w:date="2019-04-20T23:46:00Z">
                <w:pPr>
                  <w:pStyle w:val="a6"/>
                  <w:keepNext/>
                  <w:ind w:firstLineChars="0" w:firstLine="0"/>
                </w:pPr>
              </w:pPrChange>
            </w:pPr>
            <w:bookmarkStart w:id="2817" w:name="_Ref6733287"/>
            <w:ins w:id="2818" w:author="瑞明 唐" w:date="2019-04-20T23:46:00Z">
              <w:r>
                <w:t>图</w:t>
              </w:r>
              <w:r>
                <w:t xml:space="preserve">4 - </w:t>
              </w:r>
              <w:r>
                <w:fldChar w:fldCharType="begin"/>
              </w:r>
              <w:r>
                <w:instrText xml:space="preserve"> SEQ </w:instrText>
              </w:r>
              <w:r>
                <w:instrText>图</w:instrText>
              </w:r>
              <w:r>
                <w:instrText xml:space="preserve">4_- \* ARABIC </w:instrText>
              </w:r>
            </w:ins>
            <w:r>
              <w:fldChar w:fldCharType="separate"/>
            </w:r>
            <w:ins w:id="2819" w:author="瑞明 唐" w:date="2019-04-21T10:07:00Z">
              <w:r>
                <w:rPr>
                  <w:noProof/>
                </w:rPr>
                <w:t>157</w:t>
              </w:r>
            </w:ins>
            <w:ins w:id="2820" w:author="瑞明 唐" w:date="2019-04-20T23:46:00Z">
              <w:r>
                <w:fldChar w:fldCharType="end"/>
              </w:r>
              <w:r>
                <w:rPr>
                  <w:rFonts w:hint="eastAsia"/>
                </w:rPr>
                <w:t>指定打印范围</w:t>
              </w:r>
              <w:bookmarkEnd w:id="2817"/>
            </w:ins>
          </w:p>
        </w:tc>
        <w:tc>
          <w:tcPr>
            <w:tcW w:w="2060" w:type="dxa"/>
            <w:tcPrChange w:id="2821" w:author="瑞明 唐" w:date="2019-04-21T10:17:00Z">
              <w:tcPr>
                <w:tcW w:w="3952" w:type="dxa"/>
              </w:tcPr>
            </w:tcPrChange>
          </w:tcPr>
          <w:p w14:paraId="1807BB8B" w14:textId="77777777" w:rsidR="00C93B02" w:rsidRDefault="00C93B02" w:rsidP="00C93B02">
            <w:pPr>
              <w:pStyle w:val="a6"/>
              <w:keepNext/>
              <w:ind w:firstLineChars="0" w:firstLine="0"/>
              <w:rPr>
                <w:ins w:id="2822" w:author="瑞明 唐" w:date="2019-04-21T10:07:00Z"/>
              </w:rPr>
              <w:pPrChange w:id="2823" w:author="瑞明 唐" w:date="2019-04-21T10:07:00Z">
                <w:pPr>
                  <w:pStyle w:val="a6"/>
                  <w:keepNext/>
                  <w:ind w:firstLineChars="0" w:firstLine="0"/>
                </w:pPr>
              </w:pPrChange>
            </w:pPr>
            <w:ins w:id="2824" w:author="瑞明 唐" w:date="2019-04-21T10:07:00Z">
              <w:r>
                <w:rPr>
                  <w:rFonts w:ascii="宋体" w:eastAsia="宋体" w:hAnsi="宋体" w:hint="eastAsia"/>
                  <w:noProof/>
                  <w:sz w:val="24"/>
                  <w:szCs w:val="24"/>
                </w:rPr>
                <w:drawing>
                  <wp:inline distT="0" distB="0" distL="0" distR="0" wp14:anchorId="49EFBF5D" wp14:editId="79C4C8A7">
                    <wp:extent cx="1680908" cy="10943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4-158.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696082" cy="1104241"/>
                            </a:xfrm>
                            <a:prstGeom prst="rect">
                              <a:avLst/>
                            </a:prstGeom>
                          </pic:spPr>
                        </pic:pic>
                      </a:graphicData>
                    </a:graphic>
                  </wp:inline>
                </w:drawing>
              </w:r>
            </w:ins>
          </w:p>
          <w:p w14:paraId="08E15B5B" w14:textId="7970B379" w:rsidR="00C93B02" w:rsidRDefault="00C93B02" w:rsidP="00C93B02">
            <w:pPr>
              <w:pStyle w:val="a9"/>
              <w:rPr>
                <w:ins w:id="2825" w:author="瑞明 唐" w:date="2019-04-21T10:07:00Z"/>
                <w:rFonts w:ascii="宋体" w:eastAsia="宋体" w:hAnsi="宋体" w:hint="eastAsia"/>
                <w:noProof/>
                <w:sz w:val="24"/>
                <w:szCs w:val="24"/>
              </w:rPr>
              <w:pPrChange w:id="2826" w:author="瑞明 唐" w:date="2019-04-21T10:07:00Z">
                <w:pPr>
                  <w:pStyle w:val="a6"/>
                  <w:keepNext/>
                  <w:ind w:firstLineChars="0" w:firstLine="0"/>
                </w:pPr>
              </w:pPrChange>
            </w:pPr>
            <w:bookmarkStart w:id="2827" w:name="_Ref6733781"/>
            <w:ins w:id="2828" w:author="瑞明 唐" w:date="2019-04-21T10:07:00Z">
              <w:r>
                <w:t>图</w:t>
              </w:r>
              <w:r>
                <w:t xml:space="preserve">4 - </w:t>
              </w:r>
              <w:r>
                <w:fldChar w:fldCharType="begin"/>
              </w:r>
              <w:r>
                <w:instrText xml:space="preserve"> SEQ </w:instrText>
              </w:r>
              <w:r>
                <w:instrText>图</w:instrText>
              </w:r>
              <w:r>
                <w:instrText xml:space="preserve">4_- \* ARABIC </w:instrText>
              </w:r>
            </w:ins>
            <w:r>
              <w:fldChar w:fldCharType="separate"/>
            </w:r>
            <w:ins w:id="2829" w:author="瑞明 唐" w:date="2019-04-21T10:07:00Z">
              <w:r>
                <w:rPr>
                  <w:noProof/>
                </w:rPr>
                <w:t>158</w:t>
              </w:r>
              <w:r>
                <w:fldChar w:fldCharType="end"/>
              </w:r>
              <w:r>
                <w:rPr>
                  <w:rFonts w:hint="eastAsia"/>
                </w:rPr>
                <w:t>手动双面打印</w:t>
              </w:r>
              <w:bookmarkEnd w:id="2827"/>
            </w:ins>
          </w:p>
        </w:tc>
      </w:tr>
    </w:tbl>
    <w:p w14:paraId="6D883902" w14:textId="77777777" w:rsidR="00795337" w:rsidRPr="00FD5517" w:rsidRDefault="00795337" w:rsidP="00FD5517">
      <w:pPr>
        <w:rPr>
          <w:ins w:id="2830" w:author="瑞明 唐" w:date="2019-04-20T23:40:00Z"/>
          <w:rFonts w:ascii="宋体" w:eastAsia="宋体" w:hAnsi="宋体" w:hint="eastAsia"/>
          <w:sz w:val="24"/>
          <w:szCs w:val="24"/>
          <w:rPrChange w:id="2831" w:author="瑞明 唐" w:date="2019-04-21T10:16:00Z">
            <w:rPr>
              <w:ins w:id="2832" w:author="瑞明 唐" w:date="2019-04-20T23:40:00Z"/>
              <w:rFonts w:hint="eastAsia"/>
            </w:rPr>
          </w:rPrChange>
        </w:rPr>
        <w:pPrChange w:id="2833" w:author="瑞明 唐" w:date="2019-04-21T10:16:00Z">
          <w:pPr>
            <w:pStyle w:val="a6"/>
            <w:ind w:firstLine="449"/>
          </w:pPr>
        </w:pPrChange>
      </w:pPr>
    </w:p>
    <w:p w14:paraId="4EB9AEBD" w14:textId="77777777" w:rsidR="00BB747F" w:rsidRPr="001A4179" w:rsidRDefault="00BB747F">
      <w:pPr>
        <w:ind w:firstLineChars="200" w:firstLine="509"/>
        <w:rPr>
          <w:rFonts w:ascii="宋体" w:eastAsia="宋体" w:hAnsi="宋体"/>
          <w:sz w:val="24"/>
          <w:szCs w:val="24"/>
        </w:rPr>
        <w:pPrChange w:id="2834" w:author="瑞明 唐" w:date="2019-04-20T23:18:00Z">
          <w:pPr/>
        </w:pPrChange>
      </w:pPr>
    </w:p>
    <w:sectPr w:rsidR="00BB747F" w:rsidRPr="001A4179" w:rsidSect="006856F1">
      <w:pgSz w:w="11906" w:h="16838" w:code="9"/>
      <w:pgMar w:top="1134" w:right="1797" w:bottom="1134" w:left="1797" w:header="851" w:footer="992" w:gutter="0"/>
      <w:cols w:space="425"/>
      <w:docGrid w:type="linesAndChars" w:linePitch="357" w:charSpace="30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user" w:date="2019-04-12T20:26:00Z" w:initials="u">
    <w:p w14:paraId="4D00697A" w14:textId="0C26F7DC" w:rsidR="00C93B02" w:rsidRDefault="00C93B02">
      <w:pPr>
        <w:pStyle w:val="af6"/>
      </w:pPr>
      <w:r>
        <w:rPr>
          <w:rStyle w:val="af5"/>
        </w:rPr>
        <w:annotationRef/>
      </w:r>
      <w:r>
        <w:rPr>
          <w:rFonts w:hint="eastAsia"/>
        </w:rPr>
        <w:t>请修改为电子病历文件的标题栏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0069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00697A" w16cid:durableId="205F38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F8638" w14:textId="77777777" w:rsidR="00184948" w:rsidRDefault="00184948" w:rsidP="00E8605F">
      <w:r>
        <w:separator/>
      </w:r>
    </w:p>
  </w:endnote>
  <w:endnote w:type="continuationSeparator" w:id="0">
    <w:p w14:paraId="5A23D4DD" w14:textId="77777777" w:rsidR="00184948" w:rsidRDefault="00184948" w:rsidP="00E86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129A0E" w14:textId="77777777" w:rsidR="00184948" w:rsidRDefault="00184948" w:rsidP="00E8605F">
      <w:r>
        <w:separator/>
      </w:r>
    </w:p>
  </w:footnote>
  <w:footnote w:type="continuationSeparator" w:id="0">
    <w:p w14:paraId="044E350B" w14:textId="77777777" w:rsidR="00184948" w:rsidRDefault="00184948" w:rsidP="00E860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57E1"/>
    <w:multiLevelType w:val="hybridMultilevel"/>
    <w:tmpl w:val="47BEA762"/>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424EDC"/>
    <w:multiLevelType w:val="hybridMultilevel"/>
    <w:tmpl w:val="310E4F9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 w15:restartNumberingAfterBreak="0">
    <w:nsid w:val="05066FF2"/>
    <w:multiLevelType w:val="hybridMultilevel"/>
    <w:tmpl w:val="B346047A"/>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 w15:restartNumberingAfterBreak="0">
    <w:nsid w:val="05BC2906"/>
    <w:multiLevelType w:val="hybridMultilevel"/>
    <w:tmpl w:val="A4F6FD7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 w15:restartNumberingAfterBreak="0">
    <w:nsid w:val="06A50C62"/>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 w15:restartNumberingAfterBreak="0">
    <w:nsid w:val="0A1A3981"/>
    <w:multiLevelType w:val="hybridMultilevel"/>
    <w:tmpl w:val="A5DC8CBA"/>
    <w:lvl w:ilvl="0" w:tplc="89E6C366">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 w15:restartNumberingAfterBreak="0">
    <w:nsid w:val="1024621E"/>
    <w:multiLevelType w:val="hybridMultilevel"/>
    <w:tmpl w:val="C1DA683A"/>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7" w15:restartNumberingAfterBreak="0">
    <w:nsid w:val="11040298"/>
    <w:multiLevelType w:val="hybridMultilevel"/>
    <w:tmpl w:val="7E8E90E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8" w15:restartNumberingAfterBreak="0">
    <w:nsid w:val="14B81AF8"/>
    <w:multiLevelType w:val="multilevel"/>
    <w:tmpl w:val="9ED00576"/>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5006033"/>
    <w:multiLevelType w:val="hybridMultilevel"/>
    <w:tmpl w:val="795656B6"/>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0" w15:restartNumberingAfterBreak="0">
    <w:nsid w:val="15A51523"/>
    <w:multiLevelType w:val="hybridMultilevel"/>
    <w:tmpl w:val="19B0B9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9D826E7"/>
    <w:multiLevelType w:val="hybridMultilevel"/>
    <w:tmpl w:val="45346FC0"/>
    <w:lvl w:ilvl="0" w:tplc="AED824D4">
      <w:start w:val="1"/>
      <w:numFmt w:val="decimalEnclosedCircle"/>
      <w:lvlText w:val="%1"/>
      <w:lvlJc w:val="left"/>
      <w:pPr>
        <w:ind w:left="872" w:hanging="360"/>
      </w:pPr>
      <w:rPr>
        <w:rFonts w:ascii="宋体" w:eastAsia="宋体" w:hAnsi="宋体" w:hint="default"/>
        <w:sz w:val="24"/>
      </w:r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12" w15:restartNumberingAfterBreak="0">
    <w:nsid w:val="1B820DE5"/>
    <w:multiLevelType w:val="hybridMultilevel"/>
    <w:tmpl w:val="4D18191A"/>
    <w:lvl w:ilvl="0" w:tplc="1866504E">
      <w:start w:val="1"/>
      <w:numFmt w:val="decimalEnclosedCircle"/>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15:restartNumberingAfterBreak="0">
    <w:nsid w:val="1BC17864"/>
    <w:multiLevelType w:val="hybridMultilevel"/>
    <w:tmpl w:val="B296DB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DD53C59"/>
    <w:multiLevelType w:val="hybridMultilevel"/>
    <w:tmpl w:val="E19EF51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5" w15:restartNumberingAfterBreak="0">
    <w:nsid w:val="1EB117E8"/>
    <w:multiLevelType w:val="hybridMultilevel"/>
    <w:tmpl w:val="99168C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EC06C39"/>
    <w:multiLevelType w:val="multilevel"/>
    <w:tmpl w:val="0D724116"/>
    <w:lvl w:ilvl="0">
      <w:start w:val="5"/>
      <w:numFmt w:val="decimal"/>
      <w:lvlText w:val="%1"/>
      <w:lvlJc w:val="left"/>
      <w:pPr>
        <w:ind w:left="780" w:hanging="780"/>
      </w:pPr>
      <w:rPr>
        <w:rFonts w:hint="default"/>
      </w:rPr>
    </w:lvl>
    <w:lvl w:ilvl="1">
      <w:start w:val="3"/>
      <w:numFmt w:val="decimal"/>
      <w:lvlText w:val="%1.%2"/>
      <w:lvlJc w:val="left"/>
      <w:pPr>
        <w:ind w:left="1075" w:hanging="780"/>
      </w:pPr>
      <w:rPr>
        <w:rFonts w:hint="default"/>
      </w:rPr>
    </w:lvl>
    <w:lvl w:ilvl="2">
      <w:start w:val="6"/>
      <w:numFmt w:val="decimal"/>
      <w:lvlText w:val="%1.%2.%3"/>
      <w:lvlJc w:val="left"/>
      <w:pPr>
        <w:ind w:left="1370" w:hanging="780"/>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620" w:hanging="1440"/>
      </w:pPr>
      <w:rPr>
        <w:rFonts w:hint="default"/>
      </w:rPr>
    </w:lvl>
    <w:lvl w:ilvl="5">
      <w:start w:val="1"/>
      <w:numFmt w:val="decimal"/>
      <w:lvlText w:val="%1.%2.%3.%4.%5.%6"/>
      <w:lvlJc w:val="left"/>
      <w:pPr>
        <w:ind w:left="2915" w:hanging="1440"/>
      </w:pPr>
      <w:rPr>
        <w:rFonts w:hint="default"/>
      </w:rPr>
    </w:lvl>
    <w:lvl w:ilvl="6">
      <w:start w:val="1"/>
      <w:numFmt w:val="decimal"/>
      <w:lvlText w:val="%1.%2.%3.%4.%5.%6.%7"/>
      <w:lvlJc w:val="left"/>
      <w:pPr>
        <w:ind w:left="3570" w:hanging="1800"/>
      </w:pPr>
      <w:rPr>
        <w:rFonts w:hint="default"/>
      </w:rPr>
    </w:lvl>
    <w:lvl w:ilvl="7">
      <w:start w:val="1"/>
      <w:numFmt w:val="decimal"/>
      <w:lvlText w:val="%1.%2.%3.%4.%5.%6.%7.%8"/>
      <w:lvlJc w:val="left"/>
      <w:pPr>
        <w:ind w:left="4225" w:hanging="2160"/>
      </w:pPr>
      <w:rPr>
        <w:rFonts w:hint="default"/>
      </w:rPr>
    </w:lvl>
    <w:lvl w:ilvl="8">
      <w:start w:val="1"/>
      <w:numFmt w:val="decimal"/>
      <w:lvlText w:val="%1.%2.%3.%4.%5.%6.%7.%8.%9"/>
      <w:lvlJc w:val="left"/>
      <w:pPr>
        <w:ind w:left="4880" w:hanging="2520"/>
      </w:pPr>
      <w:rPr>
        <w:rFonts w:hint="default"/>
      </w:rPr>
    </w:lvl>
  </w:abstractNum>
  <w:abstractNum w:abstractNumId="17" w15:restartNumberingAfterBreak="0">
    <w:nsid w:val="20784E7B"/>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8" w15:restartNumberingAfterBreak="0">
    <w:nsid w:val="25225129"/>
    <w:multiLevelType w:val="hybridMultilevel"/>
    <w:tmpl w:val="E1200F80"/>
    <w:lvl w:ilvl="0" w:tplc="B7502A36">
      <w:start w:val="1"/>
      <w:numFmt w:val="decimal"/>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9" w15:restartNumberingAfterBreak="0">
    <w:nsid w:val="25740F4D"/>
    <w:multiLevelType w:val="hybridMultilevel"/>
    <w:tmpl w:val="55AE757C"/>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0" w15:restartNumberingAfterBreak="0">
    <w:nsid w:val="29D05515"/>
    <w:multiLevelType w:val="hybridMultilevel"/>
    <w:tmpl w:val="9412F9CE"/>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1" w15:restartNumberingAfterBreak="0">
    <w:nsid w:val="2ACE5223"/>
    <w:multiLevelType w:val="hybridMultilevel"/>
    <w:tmpl w:val="88220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B55223A"/>
    <w:multiLevelType w:val="multilevel"/>
    <w:tmpl w:val="77B86036"/>
    <w:lvl w:ilvl="0">
      <w:start w:val="4"/>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23" w15:restartNumberingAfterBreak="0">
    <w:nsid w:val="2C9F0A18"/>
    <w:multiLevelType w:val="hybridMultilevel"/>
    <w:tmpl w:val="2036190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4" w15:restartNumberingAfterBreak="0">
    <w:nsid w:val="2EF52E62"/>
    <w:multiLevelType w:val="hybridMultilevel"/>
    <w:tmpl w:val="5ABAE538"/>
    <w:lvl w:ilvl="0" w:tplc="3F96BE16">
      <w:start w:val="1"/>
      <w:numFmt w:val="decimalEnclosedCircle"/>
      <w:lvlText w:val="%1"/>
      <w:lvlJc w:val="left"/>
      <w:pPr>
        <w:ind w:left="1349" w:hanging="420"/>
      </w:pPr>
      <w:rPr>
        <w:rFonts w:hint="default"/>
      </w:rPr>
    </w:lvl>
    <w:lvl w:ilvl="1" w:tplc="04090019" w:tentative="1">
      <w:start w:val="1"/>
      <w:numFmt w:val="lowerLetter"/>
      <w:lvlText w:val="%2)"/>
      <w:lvlJc w:val="left"/>
      <w:pPr>
        <w:ind w:left="1769" w:hanging="420"/>
      </w:pPr>
    </w:lvl>
    <w:lvl w:ilvl="2" w:tplc="0409001B" w:tentative="1">
      <w:start w:val="1"/>
      <w:numFmt w:val="lowerRoman"/>
      <w:lvlText w:val="%3."/>
      <w:lvlJc w:val="right"/>
      <w:pPr>
        <w:ind w:left="2189" w:hanging="420"/>
      </w:pPr>
    </w:lvl>
    <w:lvl w:ilvl="3" w:tplc="0409000F" w:tentative="1">
      <w:start w:val="1"/>
      <w:numFmt w:val="decimal"/>
      <w:lvlText w:val="%4."/>
      <w:lvlJc w:val="left"/>
      <w:pPr>
        <w:ind w:left="2609" w:hanging="420"/>
      </w:pPr>
    </w:lvl>
    <w:lvl w:ilvl="4" w:tplc="04090019" w:tentative="1">
      <w:start w:val="1"/>
      <w:numFmt w:val="lowerLetter"/>
      <w:lvlText w:val="%5)"/>
      <w:lvlJc w:val="left"/>
      <w:pPr>
        <w:ind w:left="3029" w:hanging="420"/>
      </w:pPr>
    </w:lvl>
    <w:lvl w:ilvl="5" w:tplc="0409001B" w:tentative="1">
      <w:start w:val="1"/>
      <w:numFmt w:val="lowerRoman"/>
      <w:lvlText w:val="%6."/>
      <w:lvlJc w:val="right"/>
      <w:pPr>
        <w:ind w:left="3449" w:hanging="420"/>
      </w:pPr>
    </w:lvl>
    <w:lvl w:ilvl="6" w:tplc="0409000F" w:tentative="1">
      <w:start w:val="1"/>
      <w:numFmt w:val="decimal"/>
      <w:lvlText w:val="%7."/>
      <w:lvlJc w:val="left"/>
      <w:pPr>
        <w:ind w:left="3869" w:hanging="420"/>
      </w:pPr>
    </w:lvl>
    <w:lvl w:ilvl="7" w:tplc="04090019" w:tentative="1">
      <w:start w:val="1"/>
      <w:numFmt w:val="lowerLetter"/>
      <w:lvlText w:val="%8)"/>
      <w:lvlJc w:val="left"/>
      <w:pPr>
        <w:ind w:left="4289" w:hanging="420"/>
      </w:pPr>
    </w:lvl>
    <w:lvl w:ilvl="8" w:tplc="0409001B" w:tentative="1">
      <w:start w:val="1"/>
      <w:numFmt w:val="lowerRoman"/>
      <w:lvlText w:val="%9."/>
      <w:lvlJc w:val="right"/>
      <w:pPr>
        <w:ind w:left="4709" w:hanging="420"/>
      </w:pPr>
    </w:lvl>
  </w:abstractNum>
  <w:abstractNum w:abstractNumId="25" w15:restartNumberingAfterBreak="0">
    <w:nsid w:val="31931A45"/>
    <w:multiLevelType w:val="hybridMultilevel"/>
    <w:tmpl w:val="1A127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5622973"/>
    <w:multiLevelType w:val="hybridMultilevel"/>
    <w:tmpl w:val="507AEC1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7" w15:restartNumberingAfterBreak="0">
    <w:nsid w:val="379F0FE4"/>
    <w:multiLevelType w:val="hybridMultilevel"/>
    <w:tmpl w:val="FF3AFD20"/>
    <w:lvl w:ilvl="0" w:tplc="1B7E15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A4069EC"/>
    <w:multiLevelType w:val="hybridMultilevel"/>
    <w:tmpl w:val="243EE030"/>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BCE05E9"/>
    <w:multiLevelType w:val="hybridMultilevel"/>
    <w:tmpl w:val="C6A07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0786DD4"/>
    <w:multiLevelType w:val="hybridMultilevel"/>
    <w:tmpl w:val="7AA8EF6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1" w15:restartNumberingAfterBreak="0">
    <w:nsid w:val="424B72B7"/>
    <w:multiLevelType w:val="hybridMultilevel"/>
    <w:tmpl w:val="45A0A000"/>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2" w15:restartNumberingAfterBreak="0">
    <w:nsid w:val="452D21EE"/>
    <w:multiLevelType w:val="hybridMultilevel"/>
    <w:tmpl w:val="EFA638BC"/>
    <w:lvl w:ilvl="0" w:tplc="04090011">
      <w:start w:val="1"/>
      <w:numFmt w:val="decimal"/>
      <w:lvlText w:val="%1)"/>
      <w:lvlJc w:val="left"/>
      <w:pPr>
        <w:ind w:left="929" w:hanging="420"/>
      </w:pPr>
    </w:lvl>
    <w:lvl w:ilvl="1" w:tplc="3F96BE16">
      <w:start w:val="1"/>
      <w:numFmt w:val="decimalEnclosedCircle"/>
      <w:lvlText w:val="%2"/>
      <w:lvlJc w:val="left"/>
      <w:pPr>
        <w:ind w:left="1349" w:hanging="420"/>
      </w:pPr>
      <w:rPr>
        <w:rFonts w:hint="default"/>
      </w:r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3" w15:restartNumberingAfterBreak="0">
    <w:nsid w:val="45766FC3"/>
    <w:multiLevelType w:val="hybridMultilevel"/>
    <w:tmpl w:val="DCBE2728"/>
    <w:lvl w:ilvl="0" w:tplc="3B800610">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4" w15:restartNumberingAfterBreak="0">
    <w:nsid w:val="4BD44A05"/>
    <w:multiLevelType w:val="hybridMultilevel"/>
    <w:tmpl w:val="C0C8691E"/>
    <w:lvl w:ilvl="0" w:tplc="3F96BE1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75611F"/>
    <w:multiLevelType w:val="hybridMultilevel"/>
    <w:tmpl w:val="4FE21AF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36" w15:restartNumberingAfterBreak="0">
    <w:nsid w:val="4D1A24A8"/>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7" w15:restartNumberingAfterBreak="0">
    <w:nsid w:val="4EF3173D"/>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8" w15:restartNumberingAfterBreak="0">
    <w:nsid w:val="52A84D9A"/>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9" w15:restartNumberingAfterBreak="0">
    <w:nsid w:val="570B0F5E"/>
    <w:multiLevelType w:val="hybridMultilevel"/>
    <w:tmpl w:val="00A89BDE"/>
    <w:lvl w:ilvl="0" w:tplc="20E078C0">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0" w15:restartNumberingAfterBreak="0">
    <w:nsid w:val="5D11210A"/>
    <w:multiLevelType w:val="multilevel"/>
    <w:tmpl w:val="8918C820"/>
    <w:lvl w:ilvl="0">
      <w:start w:val="2"/>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41" w15:restartNumberingAfterBreak="0">
    <w:nsid w:val="5F2F46D7"/>
    <w:multiLevelType w:val="hybridMultilevel"/>
    <w:tmpl w:val="ED6ABC3C"/>
    <w:lvl w:ilvl="0" w:tplc="7F623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1816E8C"/>
    <w:multiLevelType w:val="hybridMultilevel"/>
    <w:tmpl w:val="15E0A4EA"/>
    <w:lvl w:ilvl="0" w:tplc="04090011">
      <w:start w:val="1"/>
      <w:numFmt w:val="decimal"/>
      <w:lvlText w:val="%1)"/>
      <w:lvlJc w:val="left"/>
      <w:pPr>
        <w:ind w:left="932" w:hanging="420"/>
      </w:p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43" w15:restartNumberingAfterBreak="0">
    <w:nsid w:val="61900FC7"/>
    <w:multiLevelType w:val="hybridMultilevel"/>
    <w:tmpl w:val="02249998"/>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6D37FDC"/>
    <w:multiLevelType w:val="hybridMultilevel"/>
    <w:tmpl w:val="D400B5DE"/>
    <w:lvl w:ilvl="0" w:tplc="04090011">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5" w15:restartNumberingAfterBreak="0">
    <w:nsid w:val="68705155"/>
    <w:multiLevelType w:val="hybridMultilevel"/>
    <w:tmpl w:val="D33C5646"/>
    <w:lvl w:ilvl="0" w:tplc="0409000F">
      <w:start w:val="1"/>
      <w:numFmt w:val="decimal"/>
      <w:lvlText w:val="%1."/>
      <w:lvlJc w:val="left"/>
      <w:pPr>
        <w:tabs>
          <w:tab w:val="num" w:pos="600"/>
        </w:tabs>
        <w:ind w:left="600" w:hanging="420"/>
      </w:pPr>
    </w:lvl>
    <w:lvl w:ilvl="1" w:tplc="04090019">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46" w15:restartNumberingAfterBreak="0">
    <w:nsid w:val="69F40829"/>
    <w:multiLevelType w:val="hybridMultilevel"/>
    <w:tmpl w:val="C366C60C"/>
    <w:lvl w:ilvl="0" w:tplc="AF56047E">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7" w15:restartNumberingAfterBreak="0">
    <w:nsid w:val="6A6E4342"/>
    <w:multiLevelType w:val="hybridMultilevel"/>
    <w:tmpl w:val="1862D406"/>
    <w:lvl w:ilvl="0" w:tplc="E76A957A">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8" w15:restartNumberingAfterBreak="0">
    <w:nsid w:val="6E9D4006"/>
    <w:multiLevelType w:val="hybridMultilevel"/>
    <w:tmpl w:val="0FB6202C"/>
    <w:lvl w:ilvl="0" w:tplc="74EAB6B6">
      <w:start w:val="3"/>
      <w:numFmt w:val="decimal"/>
      <w:lvlText w:val="（%1）"/>
      <w:lvlJc w:val="left"/>
      <w:pPr>
        <w:ind w:left="1229" w:hanging="7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9" w15:restartNumberingAfterBreak="0">
    <w:nsid w:val="70801F11"/>
    <w:multiLevelType w:val="hybridMultilevel"/>
    <w:tmpl w:val="1744FA40"/>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0" w15:restartNumberingAfterBreak="0">
    <w:nsid w:val="70C046CE"/>
    <w:multiLevelType w:val="hybridMultilevel"/>
    <w:tmpl w:val="3E802324"/>
    <w:lvl w:ilvl="0" w:tplc="0409000F">
      <w:start w:val="1"/>
      <w:numFmt w:val="decimal"/>
      <w:lvlText w:val="%1."/>
      <w:lvlJc w:val="left"/>
      <w:pPr>
        <w:tabs>
          <w:tab w:val="num" w:pos="600"/>
        </w:tabs>
        <w:ind w:left="600" w:hanging="420"/>
      </w:p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51" w15:restartNumberingAfterBreak="0">
    <w:nsid w:val="71B20E3F"/>
    <w:multiLevelType w:val="hybridMultilevel"/>
    <w:tmpl w:val="59AC7154"/>
    <w:lvl w:ilvl="0" w:tplc="5B52E0A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2" w15:restartNumberingAfterBreak="0">
    <w:nsid w:val="72311F6E"/>
    <w:multiLevelType w:val="hybridMultilevel"/>
    <w:tmpl w:val="05E8EA98"/>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3" w15:restartNumberingAfterBreak="0">
    <w:nsid w:val="76E3274F"/>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4" w15:restartNumberingAfterBreak="0">
    <w:nsid w:val="7A2B24C6"/>
    <w:multiLevelType w:val="hybridMultilevel"/>
    <w:tmpl w:val="FC120376"/>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5" w15:restartNumberingAfterBreak="0">
    <w:nsid w:val="7A4F0565"/>
    <w:multiLevelType w:val="hybridMultilevel"/>
    <w:tmpl w:val="09E27334"/>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6" w15:restartNumberingAfterBreak="0">
    <w:nsid w:val="7E9D2B6A"/>
    <w:multiLevelType w:val="hybridMultilevel"/>
    <w:tmpl w:val="8D3CC094"/>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7" w15:restartNumberingAfterBreak="0">
    <w:nsid w:val="7ECC1993"/>
    <w:multiLevelType w:val="hybridMultilevel"/>
    <w:tmpl w:val="DEB0923A"/>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4690694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F74689A"/>
    <w:multiLevelType w:val="hybridMultilevel"/>
    <w:tmpl w:val="67B4DBB2"/>
    <w:lvl w:ilvl="0" w:tplc="3F96BE16">
      <w:start w:val="1"/>
      <w:numFmt w:val="decimalEnclosedCircle"/>
      <w:lvlText w:val="%1"/>
      <w:lvlJc w:val="left"/>
      <w:pPr>
        <w:ind w:left="1265" w:hanging="42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6"/>
  </w:num>
  <w:num w:numId="2">
    <w:abstractNumId w:val="25"/>
  </w:num>
  <w:num w:numId="3">
    <w:abstractNumId w:val="15"/>
  </w:num>
  <w:num w:numId="4">
    <w:abstractNumId w:val="35"/>
  </w:num>
  <w:num w:numId="5">
    <w:abstractNumId w:val="29"/>
  </w:num>
  <w:num w:numId="6">
    <w:abstractNumId w:val="13"/>
  </w:num>
  <w:num w:numId="7">
    <w:abstractNumId w:val="4"/>
  </w:num>
  <w:num w:numId="8">
    <w:abstractNumId w:val="21"/>
  </w:num>
  <w:num w:numId="9">
    <w:abstractNumId w:val="6"/>
  </w:num>
  <w:num w:numId="10">
    <w:abstractNumId w:val="47"/>
  </w:num>
  <w:num w:numId="11">
    <w:abstractNumId w:val="3"/>
  </w:num>
  <w:num w:numId="12">
    <w:abstractNumId w:val="27"/>
  </w:num>
  <w:num w:numId="13">
    <w:abstractNumId w:val="46"/>
  </w:num>
  <w:num w:numId="14">
    <w:abstractNumId w:val="23"/>
  </w:num>
  <w:num w:numId="15">
    <w:abstractNumId w:val="20"/>
  </w:num>
  <w:num w:numId="16">
    <w:abstractNumId w:val="38"/>
  </w:num>
  <w:num w:numId="17">
    <w:abstractNumId w:val="55"/>
  </w:num>
  <w:num w:numId="18">
    <w:abstractNumId w:val="53"/>
  </w:num>
  <w:num w:numId="19">
    <w:abstractNumId w:val="54"/>
  </w:num>
  <w:num w:numId="20">
    <w:abstractNumId w:val="14"/>
  </w:num>
  <w:num w:numId="21">
    <w:abstractNumId w:val="49"/>
  </w:num>
  <w:num w:numId="22">
    <w:abstractNumId w:val="2"/>
  </w:num>
  <w:num w:numId="23">
    <w:abstractNumId w:val="12"/>
  </w:num>
  <w:num w:numId="24">
    <w:abstractNumId w:val="31"/>
  </w:num>
  <w:num w:numId="25">
    <w:abstractNumId w:val="32"/>
  </w:num>
  <w:num w:numId="26">
    <w:abstractNumId w:val="24"/>
  </w:num>
  <w:num w:numId="27">
    <w:abstractNumId w:val="58"/>
  </w:num>
  <w:num w:numId="28">
    <w:abstractNumId w:val="7"/>
  </w:num>
  <w:num w:numId="29">
    <w:abstractNumId w:val="56"/>
  </w:num>
  <w:num w:numId="30">
    <w:abstractNumId w:val="1"/>
  </w:num>
  <w:num w:numId="31">
    <w:abstractNumId w:val="17"/>
  </w:num>
  <w:num w:numId="32">
    <w:abstractNumId w:val="37"/>
  </w:num>
  <w:num w:numId="33">
    <w:abstractNumId w:val="10"/>
  </w:num>
  <w:num w:numId="34">
    <w:abstractNumId w:val="5"/>
  </w:num>
  <w:num w:numId="35">
    <w:abstractNumId w:val="28"/>
  </w:num>
  <w:num w:numId="36">
    <w:abstractNumId w:val="48"/>
  </w:num>
  <w:num w:numId="37">
    <w:abstractNumId w:val="40"/>
  </w:num>
  <w:num w:numId="38">
    <w:abstractNumId w:val="8"/>
  </w:num>
  <w:num w:numId="39">
    <w:abstractNumId w:val="57"/>
  </w:num>
  <w:num w:numId="40">
    <w:abstractNumId w:val="41"/>
  </w:num>
  <w:num w:numId="41">
    <w:abstractNumId w:val="36"/>
  </w:num>
  <w:num w:numId="42">
    <w:abstractNumId w:val="43"/>
  </w:num>
  <w:num w:numId="43">
    <w:abstractNumId w:val="0"/>
  </w:num>
  <w:num w:numId="44">
    <w:abstractNumId w:val="34"/>
  </w:num>
  <w:num w:numId="45">
    <w:abstractNumId w:val="22"/>
  </w:num>
  <w:num w:numId="46">
    <w:abstractNumId w:val="33"/>
  </w:num>
  <w:num w:numId="47">
    <w:abstractNumId w:val="16"/>
  </w:num>
  <w:num w:numId="48">
    <w:abstractNumId w:val="18"/>
  </w:num>
  <w:num w:numId="49">
    <w:abstractNumId w:val="19"/>
  </w:num>
  <w:num w:numId="50">
    <w:abstractNumId w:val="30"/>
  </w:num>
  <w:num w:numId="51">
    <w:abstractNumId w:val="45"/>
  </w:num>
  <w:num w:numId="52">
    <w:abstractNumId w:val="50"/>
  </w:num>
  <w:num w:numId="53">
    <w:abstractNumId w:val="42"/>
  </w:num>
  <w:num w:numId="54">
    <w:abstractNumId w:val="11"/>
  </w:num>
  <w:num w:numId="55">
    <w:abstractNumId w:val="51"/>
  </w:num>
  <w:num w:numId="56">
    <w:abstractNumId w:val="44"/>
  </w:num>
  <w:num w:numId="57">
    <w:abstractNumId w:val="39"/>
  </w:num>
  <w:num w:numId="58">
    <w:abstractNumId w:val="9"/>
  </w:num>
  <w:num w:numId="59">
    <w:abstractNumId w:val="52"/>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瑞明 唐">
    <w15:presenceInfo w15:providerId="Windows Live" w15:userId="f451364d8a5274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bordersDoNotSurroundHeader/>
  <w:bordersDoNotSurroundFooter/>
  <w:proofState w:spelling="clean" w:grammar="clean"/>
  <w:trackRevisions/>
  <w:defaultTabStop w:val="50"/>
  <w:drawingGridHorizontalSpacing w:val="225"/>
  <w:drawingGridVerticalSpacing w:val="35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52AD"/>
    <w:rsid w:val="00004CB6"/>
    <w:rsid w:val="00014095"/>
    <w:rsid w:val="0001736E"/>
    <w:rsid w:val="00021D57"/>
    <w:rsid w:val="000338BA"/>
    <w:rsid w:val="000350F7"/>
    <w:rsid w:val="0004024F"/>
    <w:rsid w:val="00044934"/>
    <w:rsid w:val="00047D97"/>
    <w:rsid w:val="0005097F"/>
    <w:rsid w:val="00062BC7"/>
    <w:rsid w:val="00063073"/>
    <w:rsid w:val="000646B7"/>
    <w:rsid w:val="00065796"/>
    <w:rsid w:val="00071AF9"/>
    <w:rsid w:val="00073B4A"/>
    <w:rsid w:val="00076177"/>
    <w:rsid w:val="00093A2B"/>
    <w:rsid w:val="000A3956"/>
    <w:rsid w:val="000A5EFA"/>
    <w:rsid w:val="000A6988"/>
    <w:rsid w:val="000B455F"/>
    <w:rsid w:val="000B5DB0"/>
    <w:rsid w:val="000C3966"/>
    <w:rsid w:val="000C3F8A"/>
    <w:rsid w:val="000D747C"/>
    <w:rsid w:val="000E28EE"/>
    <w:rsid w:val="000E45DA"/>
    <w:rsid w:val="000F5368"/>
    <w:rsid w:val="00101895"/>
    <w:rsid w:val="00114956"/>
    <w:rsid w:val="0012027E"/>
    <w:rsid w:val="00123C55"/>
    <w:rsid w:val="001350B0"/>
    <w:rsid w:val="00140C70"/>
    <w:rsid w:val="00140F8B"/>
    <w:rsid w:val="00141C81"/>
    <w:rsid w:val="00141EC3"/>
    <w:rsid w:val="00142F7E"/>
    <w:rsid w:val="001434E2"/>
    <w:rsid w:val="00146936"/>
    <w:rsid w:val="00154066"/>
    <w:rsid w:val="00154194"/>
    <w:rsid w:val="00171F7A"/>
    <w:rsid w:val="00172137"/>
    <w:rsid w:val="00177AD9"/>
    <w:rsid w:val="00177B28"/>
    <w:rsid w:val="00182B59"/>
    <w:rsid w:val="00184948"/>
    <w:rsid w:val="00185DE0"/>
    <w:rsid w:val="001868CA"/>
    <w:rsid w:val="00190B3B"/>
    <w:rsid w:val="001929D1"/>
    <w:rsid w:val="00192FB1"/>
    <w:rsid w:val="001A33BD"/>
    <w:rsid w:val="001A4179"/>
    <w:rsid w:val="001A6C89"/>
    <w:rsid w:val="001A731F"/>
    <w:rsid w:val="001B4EE7"/>
    <w:rsid w:val="001D0520"/>
    <w:rsid w:val="001D1ADC"/>
    <w:rsid w:val="001D52AD"/>
    <w:rsid w:val="001D5A5B"/>
    <w:rsid w:val="001E1538"/>
    <w:rsid w:val="001E59AD"/>
    <w:rsid w:val="001E7CF7"/>
    <w:rsid w:val="001F2A63"/>
    <w:rsid w:val="001F69A6"/>
    <w:rsid w:val="002013BA"/>
    <w:rsid w:val="00205CAE"/>
    <w:rsid w:val="00213F3D"/>
    <w:rsid w:val="00216A19"/>
    <w:rsid w:val="0022482A"/>
    <w:rsid w:val="00230583"/>
    <w:rsid w:val="00230E60"/>
    <w:rsid w:val="00231258"/>
    <w:rsid w:val="00237DF5"/>
    <w:rsid w:val="0024248E"/>
    <w:rsid w:val="00260960"/>
    <w:rsid w:val="00262C08"/>
    <w:rsid w:val="00272087"/>
    <w:rsid w:val="002775BD"/>
    <w:rsid w:val="0028433D"/>
    <w:rsid w:val="0028448C"/>
    <w:rsid w:val="00291885"/>
    <w:rsid w:val="00293801"/>
    <w:rsid w:val="002C6C2D"/>
    <w:rsid w:val="002D01D2"/>
    <w:rsid w:val="002D04C1"/>
    <w:rsid w:val="002D1B32"/>
    <w:rsid w:val="002D26F0"/>
    <w:rsid w:val="002D79DF"/>
    <w:rsid w:val="002E1569"/>
    <w:rsid w:val="002E5DAA"/>
    <w:rsid w:val="002E7E70"/>
    <w:rsid w:val="002F4FFF"/>
    <w:rsid w:val="002F56DB"/>
    <w:rsid w:val="00303578"/>
    <w:rsid w:val="00314D0E"/>
    <w:rsid w:val="00326269"/>
    <w:rsid w:val="003304AE"/>
    <w:rsid w:val="00331106"/>
    <w:rsid w:val="0033166B"/>
    <w:rsid w:val="0033244D"/>
    <w:rsid w:val="00334D86"/>
    <w:rsid w:val="00336BA9"/>
    <w:rsid w:val="003438AF"/>
    <w:rsid w:val="0035205A"/>
    <w:rsid w:val="0035347E"/>
    <w:rsid w:val="0035719A"/>
    <w:rsid w:val="0036280F"/>
    <w:rsid w:val="00372110"/>
    <w:rsid w:val="0037394D"/>
    <w:rsid w:val="00373E40"/>
    <w:rsid w:val="00374FD6"/>
    <w:rsid w:val="0037646B"/>
    <w:rsid w:val="00377D06"/>
    <w:rsid w:val="00380062"/>
    <w:rsid w:val="00382B92"/>
    <w:rsid w:val="00383D9E"/>
    <w:rsid w:val="00391768"/>
    <w:rsid w:val="0039443F"/>
    <w:rsid w:val="003A44B6"/>
    <w:rsid w:val="003A5BAC"/>
    <w:rsid w:val="003B0890"/>
    <w:rsid w:val="003B1CBF"/>
    <w:rsid w:val="003B361C"/>
    <w:rsid w:val="003B40F3"/>
    <w:rsid w:val="003B5B37"/>
    <w:rsid w:val="003C4284"/>
    <w:rsid w:val="003C5E40"/>
    <w:rsid w:val="003E6AFF"/>
    <w:rsid w:val="003F08CA"/>
    <w:rsid w:val="003F211D"/>
    <w:rsid w:val="003F3E3B"/>
    <w:rsid w:val="00401381"/>
    <w:rsid w:val="00404839"/>
    <w:rsid w:val="004065FA"/>
    <w:rsid w:val="004138AA"/>
    <w:rsid w:val="00415025"/>
    <w:rsid w:val="00424BFC"/>
    <w:rsid w:val="00435D12"/>
    <w:rsid w:val="0044614E"/>
    <w:rsid w:val="00447215"/>
    <w:rsid w:val="00447A62"/>
    <w:rsid w:val="00447E4B"/>
    <w:rsid w:val="00450D5C"/>
    <w:rsid w:val="00452C76"/>
    <w:rsid w:val="00455E2D"/>
    <w:rsid w:val="00473538"/>
    <w:rsid w:val="004751A1"/>
    <w:rsid w:val="0047609A"/>
    <w:rsid w:val="00477A24"/>
    <w:rsid w:val="004858AB"/>
    <w:rsid w:val="00485B70"/>
    <w:rsid w:val="00492004"/>
    <w:rsid w:val="00494130"/>
    <w:rsid w:val="00496CC1"/>
    <w:rsid w:val="004B08D0"/>
    <w:rsid w:val="004B1593"/>
    <w:rsid w:val="004B1A33"/>
    <w:rsid w:val="004C2C35"/>
    <w:rsid w:val="004C390C"/>
    <w:rsid w:val="004D0D84"/>
    <w:rsid w:val="004D33C7"/>
    <w:rsid w:val="004D6E1A"/>
    <w:rsid w:val="004E106D"/>
    <w:rsid w:val="004E5040"/>
    <w:rsid w:val="004E6E72"/>
    <w:rsid w:val="004F01D1"/>
    <w:rsid w:val="004F1C03"/>
    <w:rsid w:val="004F2852"/>
    <w:rsid w:val="004F33AE"/>
    <w:rsid w:val="004F4443"/>
    <w:rsid w:val="004F4A6A"/>
    <w:rsid w:val="00500E31"/>
    <w:rsid w:val="005014CC"/>
    <w:rsid w:val="00504E83"/>
    <w:rsid w:val="00513CF3"/>
    <w:rsid w:val="0051452B"/>
    <w:rsid w:val="00516C62"/>
    <w:rsid w:val="0052579B"/>
    <w:rsid w:val="00526D34"/>
    <w:rsid w:val="00543FE9"/>
    <w:rsid w:val="005444EE"/>
    <w:rsid w:val="0054763D"/>
    <w:rsid w:val="005538CD"/>
    <w:rsid w:val="00554AA3"/>
    <w:rsid w:val="00555721"/>
    <w:rsid w:val="0056309D"/>
    <w:rsid w:val="005644E7"/>
    <w:rsid w:val="00570665"/>
    <w:rsid w:val="005725BD"/>
    <w:rsid w:val="005731D4"/>
    <w:rsid w:val="00573472"/>
    <w:rsid w:val="00576726"/>
    <w:rsid w:val="005842B4"/>
    <w:rsid w:val="00587FA1"/>
    <w:rsid w:val="00593B5F"/>
    <w:rsid w:val="00594FE1"/>
    <w:rsid w:val="005A286B"/>
    <w:rsid w:val="005B29ED"/>
    <w:rsid w:val="005B2FCD"/>
    <w:rsid w:val="005B3EE4"/>
    <w:rsid w:val="005B4200"/>
    <w:rsid w:val="005B4FCA"/>
    <w:rsid w:val="005C09EE"/>
    <w:rsid w:val="005C18F9"/>
    <w:rsid w:val="005C5954"/>
    <w:rsid w:val="005C6FF1"/>
    <w:rsid w:val="005C75C4"/>
    <w:rsid w:val="005D78B5"/>
    <w:rsid w:val="005E02AE"/>
    <w:rsid w:val="005E09D0"/>
    <w:rsid w:val="005E3D61"/>
    <w:rsid w:val="005F0C5E"/>
    <w:rsid w:val="005F2FDA"/>
    <w:rsid w:val="006102D6"/>
    <w:rsid w:val="00613772"/>
    <w:rsid w:val="00613B98"/>
    <w:rsid w:val="0061682F"/>
    <w:rsid w:val="006259A3"/>
    <w:rsid w:val="00631DBA"/>
    <w:rsid w:val="0063457C"/>
    <w:rsid w:val="006360CD"/>
    <w:rsid w:val="0063621D"/>
    <w:rsid w:val="00637AB8"/>
    <w:rsid w:val="00651866"/>
    <w:rsid w:val="00653A14"/>
    <w:rsid w:val="006815E7"/>
    <w:rsid w:val="00681913"/>
    <w:rsid w:val="006856F1"/>
    <w:rsid w:val="006A7B95"/>
    <w:rsid w:val="006B0B34"/>
    <w:rsid w:val="006B1A4A"/>
    <w:rsid w:val="006B1F72"/>
    <w:rsid w:val="006B25F3"/>
    <w:rsid w:val="006B7509"/>
    <w:rsid w:val="006B7646"/>
    <w:rsid w:val="006C567B"/>
    <w:rsid w:val="006C6FE5"/>
    <w:rsid w:val="006C7374"/>
    <w:rsid w:val="006D1C2B"/>
    <w:rsid w:val="006D3A26"/>
    <w:rsid w:val="006E1ECC"/>
    <w:rsid w:val="006E2F83"/>
    <w:rsid w:val="006E3181"/>
    <w:rsid w:val="006E53B2"/>
    <w:rsid w:val="006F4468"/>
    <w:rsid w:val="00714409"/>
    <w:rsid w:val="00717738"/>
    <w:rsid w:val="0072511A"/>
    <w:rsid w:val="00727BEC"/>
    <w:rsid w:val="007301FA"/>
    <w:rsid w:val="00733219"/>
    <w:rsid w:val="007365D8"/>
    <w:rsid w:val="00737DD9"/>
    <w:rsid w:val="007519A8"/>
    <w:rsid w:val="00767D1A"/>
    <w:rsid w:val="00772514"/>
    <w:rsid w:val="007749BF"/>
    <w:rsid w:val="007751C7"/>
    <w:rsid w:val="0078004F"/>
    <w:rsid w:val="007836E1"/>
    <w:rsid w:val="00795337"/>
    <w:rsid w:val="007A1948"/>
    <w:rsid w:val="007A3C8A"/>
    <w:rsid w:val="007A52AD"/>
    <w:rsid w:val="007B3506"/>
    <w:rsid w:val="007C0FA2"/>
    <w:rsid w:val="007D1E62"/>
    <w:rsid w:val="007D3006"/>
    <w:rsid w:val="007E04D0"/>
    <w:rsid w:val="007E5BC6"/>
    <w:rsid w:val="007F2D42"/>
    <w:rsid w:val="007F304F"/>
    <w:rsid w:val="007F6289"/>
    <w:rsid w:val="008028D7"/>
    <w:rsid w:val="00812F7E"/>
    <w:rsid w:val="008179E5"/>
    <w:rsid w:val="008252F3"/>
    <w:rsid w:val="00830161"/>
    <w:rsid w:val="00831038"/>
    <w:rsid w:val="008316EE"/>
    <w:rsid w:val="00834C8A"/>
    <w:rsid w:val="008423DB"/>
    <w:rsid w:val="00846FB9"/>
    <w:rsid w:val="00847540"/>
    <w:rsid w:val="00856424"/>
    <w:rsid w:val="00857722"/>
    <w:rsid w:val="00861E1E"/>
    <w:rsid w:val="00862BA1"/>
    <w:rsid w:val="00864E5A"/>
    <w:rsid w:val="00867737"/>
    <w:rsid w:val="008678B1"/>
    <w:rsid w:val="00875149"/>
    <w:rsid w:val="00875AA4"/>
    <w:rsid w:val="008764DD"/>
    <w:rsid w:val="00886A7D"/>
    <w:rsid w:val="00890EE2"/>
    <w:rsid w:val="00897D06"/>
    <w:rsid w:val="008A6773"/>
    <w:rsid w:val="008B36F0"/>
    <w:rsid w:val="008B6661"/>
    <w:rsid w:val="008C1358"/>
    <w:rsid w:val="008C2889"/>
    <w:rsid w:val="008C36E3"/>
    <w:rsid w:val="008C4ED6"/>
    <w:rsid w:val="008C5234"/>
    <w:rsid w:val="008C5CCC"/>
    <w:rsid w:val="008C6D49"/>
    <w:rsid w:val="008D0925"/>
    <w:rsid w:val="008D0D62"/>
    <w:rsid w:val="008D1FBB"/>
    <w:rsid w:val="008D1FE7"/>
    <w:rsid w:val="008D3EB5"/>
    <w:rsid w:val="008D46AF"/>
    <w:rsid w:val="008D6E28"/>
    <w:rsid w:val="008D71DB"/>
    <w:rsid w:val="008E2F15"/>
    <w:rsid w:val="008E6BAB"/>
    <w:rsid w:val="008F0645"/>
    <w:rsid w:val="008F220F"/>
    <w:rsid w:val="008F3292"/>
    <w:rsid w:val="008F729B"/>
    <w:rsid w:val="00901C90"/>
    <w:rsid w:val="00904A12"/>
    <w:rsid w:val="009129AE"/>
    <w:rsid w:val="0091488E"/>
    <w:rsid w:val="00917A92"/>
    <w:rsid w:val="00924355"/>
    <w:rsid w:val="00925A23"/>
    <w:rsid w:val="0093161C"/>
    <w:rsid w:val="00933DAD"/>
    <w:rsid w:val="00940A51"/>
    <w:rsid w:val="00943100"/>
    <w:rsid w:val="00954AB6"/>
    <w:rsid w:val="00970832"/>
    <w:rsid w:val="00972A54"/>
    <w:rsid w:val="0097557D"/>
    <w:rsid w:val="009756CF"/>
    <w:rsid w:val="00982523"/>
    <w:rsid w:val="00984645"/>
    <w:rsid w:val="0098680B"/>
    <w:rsid w:val="009964DC"/>
    <w:rsid w:val="00996BB6"/>
    <w:rsid w:val="009A4163"/>
    <w:rsid w:val="009B386E"/>
    <w:rsid w:val="009B5E81"/>
    <w:rsid w:val="009B6D92"/>
    <w:rsid w:val="009C04E2"/>
    <w:rsid w:val="009C157B"/>
    <w:rsid w:val="009C28E3"/>
    <w:rsid w:val="009C3D96"/>
    <w:rsid w:val="009C3EB7"/>
    <w:rsid w:val="009C5123"/>
    <w:rsid w:val="009D0D60"/>
    <w:rsid w:val="009D24EF"/>
    <w:rsid w:val="009D4F9F"/>
    <w:rsid w:val="009F08DE"/>
    <w:rsid w:val="009F0C4D"/>
    <w:rsid w:val="009F3CD1"/>
    <w:rsid w:val="009F4ADA"/>
    <w:rsid w:val="00A01690"/>
    <w:rsid w:val="00A06254"/>
    <w:rsid w:val="00A06BE0"/>
    <w:rsid w:val="00A109B9"/>
    <w:rsid w:val="00A112BA"/>
    <w:rsid w:val="00A30D23"/>
    <w:rsid w:val="00A3458D"/>
    <w:rsid w:val="00A420D8"/>
    <w:rsid w:val="00A5240B"/>
    <w:rsid w:val="00A527BD"/>
    <w:rsid w:val="00A52ED5"/>
    <w:rsid w:val="00A60A7D"/>
    <w:rsid w:val="00A61EF5"/>
    <w:rsid w:val="00A6552E"/>
    <w:rsid w:val="00A70D2F"/>
    <w:rsid w:val="00A73CE7"/>
    <w:rsid w:val="00A73F8A"/>
    <w:rsid w:val="00A757CD"/>
    <w:rsid w:val="00A83817"/>
    <w:rsid w:val="00A85E29"/>
    <w:rsid w:val="00A9069F"/>
    <w:rsid w:val="00A9373D"/>
    <w:rsid w:val="00A93D12"/>
    <w:rsid w:val="00A94509"/>
    <w:rsid w:val="00A951CC"/>
    <w:rsid w:val="00A97981"/>
    <w:rsid w:val="00A97A14"/>
    <w:rsid w:val="00AA13D2"/>
    <w:rsid w:val="00AA17A9"/>
    <w:rsid w:val="00AB5D6A"/>
    <w:rsid w:val="00AC744C"/>
    <w:rsid w:val="00AD0A5B"/>
    <w:rsid w:val="00AE7854"/>
    <w:rsid w:val="00AE787B"/>
    <w:rsid w:val="00AF114F"/>
    <w:rsid w:val="00AF4828"/>
    <w:rsid w:val="00AF4C48"/>
    <w:rsid w:val="00AF6CD5"/>
    <w:rsid w:val="00B030F5"/>
    <w:rsid w:val="00B120CB"/>
    <w:rsid w:val="00B16A51"/>
    <w:rsid w:val="00B2018B"/>
    <w:rsid w:val="00B2391E"/>
    <w:rsid w:val="00B25A21"/>
    <w:rsid w:val="00B3215A"/>
    <w:rsid w:val="00B32758"/>
    <w:rsid w:val="00B32F19"/>
    <w:rsid w:val="00B34CAE"/>
    <w:rsid w:val="00B366CF"/>
    <w:rsid w:val="00B43AAE"/>
    <w:rsid w:val="00B466F6"/>
    <w:rsid w:val="00B50A54"/>
    <w:rsid w:val="00B542B7"/>
    <w:rsid w:val="00B5516A"/>
    <w:rsid w:val="00B61D42"/>
    <w:rsid w:val="00B65643"/>
    <w:rsid w:val="00B656FA"/>
    <w:rsid w:val="00B72D16"/>
    <w:rsid w:val="00B74C1F"/>
    <w:rsid w:val="00B911F8"/>
    <w:rsid w:val="00B92076"/>
    <w:rsid w:val="00B9421F"/>
    <w:rsid w:val="00BB747F"/>
    <w:rsid w:val="00BC2014"/>
    <w:rsid w:val="00BC2A22"/>
    <w:rsid w:val="00BC3F73"/>
    <w:rsid w:val="00BC4194"/>
    <w:rsid w:val="00BC4914"/>
    <w:rsid w:val="00BE01B4"/>
    <w:rsid w:val="00BE3F22"/>
    <w:rsid w:val="00BF0F3D"/>
    <w:rsid w:val="00BF5209"/>
    <w:rsid w:val="00BF55F6"/>
    <w:rsid w:val="00C06021"/>
    <w:rsid w:val="00C107CC"/>
    <w:rsid w:val="00C153CC"/>
    <w:rsid w:val="00C1541F"/>
    <w:rsid w:val="00C21689"/>
    <w:rsid w:val="00C26765"/>
    <w:rsid w:val="00C27501"/>
    <w:rsid w:val="00C32A59"/>
    <w:rsid w:val="00C34097"/>
    <w:rsid w:val="00C34A81"/>
    <w:rsid w:val="00C364B5"/>
    <w:rsid w:val="00C4067A"/>
    <w:rsid w:val="00C41677"/>
    <w:rsid w:val="00C51754"/>
    <w:rsid w:val="00C538FD"/>
    <w:rsid w:val="00C56C2B"/>
    <w:rsid w:val="00C71EF7"/>
    <w:rsid w:val="00C72116"/>
    <w:rsid w:val="00C72210"/>
    <w:rsid w:val="00C74643"/>
    <w:rsid w:val="00C77206"/>
    <w:rsid w:val="00C850B0"/>
    <w:rsid w:val="00C85785"/>
    <w:rsid w:val="00C8629C"/>
    <w:rsid w:val="00C9165F"/>
    <w:rsid w:val="00C93B02"/>
    <w:rsid w:val="00C97080"/>
    <w:rsid w:val="00CA1B7B"/>
    <w:rsid w:val="00CA7B66"/>
    <w:rsid w:val="00CB07F3"/>
    <w:rsid w:val="00CB2967"/>
    <w:rsid w:val="00CB541E"/>
    <w:rsid w:val="00CC05F6"/>
    <w:rsid w:val="00CC361C"/>
    <w:rsid w:val="00CC6DCB"/>
    <w:rsid w:val="00CD38EA"/>
    <w:rsid w:val="00CD6BF8"/>
    <w:rsid w:val="00CE39AA"/>
    <w:rsid w:val="00CF5575"/>
    <w:rsid w:val="00D05C37"/>
    <w:rsid w:val="00D10189"/>
    <w:rsid w:val="00D15469"/>
    <w:rsid w:val="00D21B78"/>
    <w:rsid w:val="00D23290"/>
    <w:rsid w:val="00D239AE"/>
    <w:rsid w:val="00D24DE5"/>
    <w:rsid w:val="00D254E7"/>
    <w:rsid w:val="00D261B3"/>
    <w:rsid w:val="00D270B9"/>
    <w:rsid w:val="00D27876"/>
    <w:rsid w:val="00D34250"/>
    <w:rsid w:val="00D369A1"/>
    <w:rsid w:val="00D4020F"/>
    <w:rsid w:val="00D512CC"/>
    <w:rsid w:val="00D62539"/>
    <w:rsid w:val="00D62FB7"/>
    <w:rsid w:val="00D70511"/>
    <w:rsid w:val="00D760C0"/>
    <w:rsid w:val="00D81207"/>
    <w:rsid w:val="00D83811"/>
    <w:rsid w:val="00D86C4D"/>
    <w:rsid w:val="00D87056"/>
    <w:rsid w:val="00D90A62"/>
    <w:rsid w:val="00D92D0E"/>
    <w:rsid w:val="00D96DA5"/>
    <w:rsid w:val="00DA1099"/>
    <w:rsid w:val="00DA2F62"/>
    <w:rsid w:val="00DA31DC"/>
    <w:rsid w:val="00DA3AD9"/>
    <w:rsid w:val="00DB2693"/>
    <w:rsid w:val="00DB4943"/>
    <w:rsid w:val="00DC1A1D"/>
    <w:rsid w:val="00DC6704"/>
    <w:rsid w:val="00DC775D"/>
    <w:rsid w:val="00DD4B9D"/>
    <w:rsid w:val="00DE0766"/>
    <w:rsid w:val="00DE2991"/>
    <w:rsid w:val="00DE5BD7"/>
    <w:rsid w:val="00DE7577"/>
    <w:rsid w:val="00E00D95"/>
    <w:rsid w:val="00E03F96"/>
    <w:rsid w:val="00E05BE5"/>
    <w:rsid w:val="00E069DF"/>
    <w:rsid w:val="00E06A00"/>
    <w:rsid w:val="00E17A61"/>
    <w:rsid w:val="00E21F94"/>
    <w:rsid w:val="00E22067"/>
    <w:rsid w:val="00E23C0C"/>
    <w:rsid w:val="00E25791"/>
    <w:rsid w:val="00E32549"/>
    <w:rsid w:val="00E364D9"/>
    <w:rsid w:val="00E36665"/>
    <w:rsid w:val="00E371C5"/>
    <w:rsid w:val="00E46E8D"/>
    <w:rsid w:val="00E4714F"/>
    <w:rsid w:val="00E51878"/>
    <w:rsid w:val="00E52656"/>
    <w:rsid w:val="00E55CD6"/>
    <w:rsid w:val="00E60FC3"/>
    <w:rsid w:val="00E64369"/>
    <w:rsid w:val="00E65007"/>
    <w:rsid w:val="00E6589D"/>
    <w:rsid w:val="00E70D00"/>
    <w:rsid w:val="00E72386"/>
    <w:rsid w:val="00E73EE7"/>
    <w:rsid w:val="00E85A30"/>
    <w:rsid w:val="00E8605F"/>
    <w:rsid w:val="00E93C09"/>
    <w:rsid w:val="00E95C37"/>
    <w:rsid w:val="00EA1666"/>
    <w:rsid w:val="00EA508D"/>
    <w:rsid w:val="00EA5134"/>
    <w:rsid w:val="00EA5629"/>
    <w:rsid w:val="00EB1285"/>
    <w:rsid w:val="00EB3E6E"/>
    <w:rsid w:val="00EB434A"/>
    <w:rsid w:val="00EB66DE"/>
    <w:rsid w:val="00EC0593"/>
    <w:rsid w:val="00EC7706"/>
    <w:rsid w:val="00ED002A"/>
    <w:rsid w:val="00EE1CC6"/>
    <w:rsid w:val="00EE20C4"/>
    <w:rsid w:val="00EE2163"/>
    <w:rsid w:val="00EE6080"/>
    <w:rsid w:val="00EF477E"/>
    <w:rsid w:val="00F04339"/>
    <w:rsid w:val="00F050F1"/>
    <w:rsid w:val="00F12C7B"/>
    <w:rsid w:val="00F209A1"/>
    <w:rsid w:val="00F2185F"/>
    <w:rsid w:val="00F22BFD"/>
    <w:rsid w:val="00F2670B"/>
    <w:rsid w:val="00F3127E"/>
    <w:rsid w:val="00F31F7F"/>
    <w:rsid w:val="00F34E7B"/>
    <w:rsid w:val="00F37954"/>
    <w:rsid w:val="00F42A5D"/>
    <w:rsid w:val="00F43485"/>
    <w:rsid w:val="00F43F79"/>
    <w:rsid w:val="00F441AB"/>
    <w:rsid w:val="00F61D08"/>
    <w:rsid w:val="00F6611A"/>
    <w:rsid w:val="00F67E37"/>
    <w:rsid w:val="00F8159F"/>
    <w:rsid w:val="00F85489"/>
    <w:rsid w:val="00F87F39"/>
    <w:rsid w:val="00F94999"/>
    <w:rsid w:val="00FA1EEB"/>
    <w:rsid w:val="00FB34D6"/>
    <w:rsid w:val="00FD4676"/>
    <w:rsid w:val="00FD5517"/>
    <w:rsid w:val="00FF0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F2318"/>
  <w15:docId w15:val="{A60DC85A-5A18-447A-8589-38DABCFD0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4FE1"/>
    <w:pPr>
      <w:keepNext/>
      <w:keepLines/>
      <w:spacing w:before="260" w:after="260" w:line="416" w:lineRule="auto"/>
      <w:outlineLvl w:val="1"/>
    </w:pPr>
    <w:rPr>
      <w:rFonts w:asciiTheme="majorHAnsi" w:eastAsia="宋体" w:hAnsiTheme="majorHAnsi" w:cstheme="majorBidi"/>
      <w:b/>
      <w:bCs/>
      <w:sz w:val="32"/>
      <w:szCs w:val="32"/>
    </w:rPr>
  </w:style>
  <w:style w:type="paragraph" w:styleId="3">
    <w:name w:val="heading 3"/>
    <w:basedOn w:val="a"/>
    <w:next w:val="a"/>
    <w:link w:val="30"/>
    <w:uiPriority w:val="9"/>
    <w:unhideWhenUsed/>
    <w:qFormat/>
    <w:rsid w:val="00637AB8"/>
    <w:pPr>
      <w:keepNext/>
      <w:keepLines/>
      <w:spacing w:before="260" w:after="260" w:line="415" w:lineRule="auto"/>
      <w:ind w:firstLineChars="200" w:firstLine="200"/>
      <w:outlineLvl w:val="2"/>
    </w:pPr>
    <w:rPr>
      <w:rFonts w:eastAsia="宋体"/>
      <w:b/>
      <w:bCs/>
      <w:sz w:val="32"/>
      <w:szCs w:val="32"/>
    </w:rPr>
  </w:style>
  <w:style w:type="paragraph" w:styleId="4">
    <w:name w:val="heading 4"/>
    <w:basedOn w:val="a"/>
    <w:next w:val="a"/>
    <w:link w:val="40"/>
    <w:uiPriority w:val="9"/>
    <w:unhideWhenUsed/>
    <w:qFormat/>
    <w:rsid w:val="00637AB8"/>
    <w:pPr>
      <w:keepNext/>
      <w:keepLines/>
      <w:spacing w:before="280" w:after="290" w:line="377" w:lineRule="auto"/>
      <w:ind w:firstLineChars="200" w:firstLine="2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94FE1"/>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94FE1"/>
    <w:rPr>
      <w:rFonts w:asciiTheme="majorHAnsi" w:eastAsia="宋体" w:hAnsiTheme="majorHAnsi" w:cstheme="majorBidi"/>
      <w:b/>
      <w:bCs/>
      <w:sz w:val="32"/>
      <w:szCs w:val="32"/>
    </w:rPr>
  </w:style>
  <w:style w:type="character" w:styleId="a5">
    <w:name w:val="Placeholder Text"/>
    <w:basedOn w:val="a0"/>
    <w:uiPriority w:val="99"/>
    <w:semiHidden/>
    <w:rsid w:val="00F34E7B"/>
    <w:rPr>
      <w:color w:val="808080"/>
    </w:rPr>
  </w:style>
  <w:style w:type="paragraph" w:styleId="a6">
    <w:name w:val="List Paragraph"/>
    <w:basedOn w:val="a"/>
    <w:uiPriority w:val="34"/>
    <w:qFormat/>
    <w:rsid w:val="004B1593"/>
    <w:pPr>
      <w:ind w:firstLineChars="200" w:firstLine="420"/>
    </w:pPr>
  </w:style>
  <w:style w:type="paragraph" w:styleId="a7">
    <w:name w:val="Balloon Text"/>
    <w:basedOn w:val="a"/>
    <w:link w:val="a8"/>
    <w:uiPriority w:val="99"/>
    <w:semiHidden/>
    <w:unhideWhenUsed/>
    <w:rsid w:val="00260960"/>
    <w:rPr>
      <w:sz w:val="18"/>
      <w:szCs w:val="18"/>
    </w:rPr>
  </w:style>
  <w:style w:type="character" w:customStyle="1" w:styleId="a8">
    <w:name w:val="批注框文本 字符"/>
    <w:basedOn w:val="a0"/>
    <w:link w:val="a7"/>
    <w:uiPriority w:val="99"/>
    <w:semiHidden/>
    <w:rsid w:val="00260960"/>
    <w:rPr>
      <w:sz w:val="18"/>
      <w:szCs w:val="18"/>
    </w:rPr>
  </w:style>
  <w:style w:type="paragraph" w:styleId="a9">
    <w:name w:val="caption"/>
    <w:basedOn w:val="a"/>
    <w:next w:val="a"/>
    <w:uiPriority w:val="35"/>
    <w:unhideWhenUsed/>
    <w:qFormat/>
    <w:rsid w:val="00897D06"/>
    <w:rPr>
      <w:rFonts w:asciiTheme="majorHAnsi" w:eastAsia="黑体" w:hAnsiTheme="majorHAnsi" w:cstheme="majorBidi"/>
      <w:sz w:val="20"/>
      <w:szCs w:val="20"/>
    </w:rPr>
  </w:style>
  <w:style w:type="character" w:customStyle="1" w:styleId="20">
    <w:name w:val="标题 2 字符"/>
    <w:basedOn w:val="a0"/>
    <w:link w:val="2"/>
    <w:uiPriority w:val="9"/>
    <w:rsid w:val="00594FE1"/>
    <w:rPr>
      <w:rFonts w:asciiTheme="majorHAnsi" w:eastAsia="宋体" w:hAnsiTheme="majorHAnsi" w:cstheme="majorBidi"/>
      <w:b/>
      <w:bCs/>
      <w:sz w:val="32"/>
      <w:szCs w:val="32"/>
    </w:rPr>
  </w:style>
  <w:style w:type="character" w:customStyle="1" w:styleId="30">
    <w:name w:val="标题 3 字符"/>
    <w:basedOn w:val="a0"/>
    <w:link w:val="3"/>
    <w:uiPriority w:val="9"/>
    <w:rsid w:val="00637AB8"/>
    <w:rPr>
      <w:rFonts w:eastAsia="宋体"/>
      <w:b/>
      <w:bCs/>
      <w:sz w:val="32"/>
      <w:szCs w:val="32"/>
    </w:rPr>
  </w:style>
  <w:style w:type="paragraph" w:styleId="aa">
    <w:name w:val="header"/>
    <w:basedOn w:val="a"/>
    <w:link w:val="ab"/>
    <w:uiPriority w:val="99"/>
    <w:unhideWhenUsed/>
    <w:rsid w:val="00E8605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8605F"/>
    <w:rPr>
      <w:sz w:val="18"/>
      <w:szCs w:val="18"/>
    </w:rPr>
  </w:style>
  <w:style w:type="paragraph" w:styleId="ac">
    <w:name w:val="footer"/>
    <w:basedOn w:val="a"/>
    <w:link w:val="ad"/>
    <w:uiPriority w:val="99"/>
    <w:unhideWhenUsed/>
    <w:rsid w:val="00E8605F"/>
    <w:pPr>
      <w:tabs>
        <w:tab w:val="center" w:pos="4153"/>
        <w:tab w:val="right" w:pos="8306"/>
      </w:tabs>
      <w:snapToGrid w:val="0"/>
      <w:jc w:val="left"/>
    </w:pPr>
    <w:rPr>
      <w:sz w:val="18"/>
      <w:szCs w:val="18"/>
    </w:rPr>
  </w:style>
  <w:style w:type="character" w:customStyle="1" w:styleId="ad">
    <w:name w:val="页脚 字符"/>
    <w:basedOn w:val="a0"/>
    <w:link w:val="ac"/>
    <w:uiPriority w:val="99"/>
    <w:rsid w:val="00E8605F"/>
    <w:rPr>
      <w:sz w:val="18"/>
      <w:szCs w:val="18"/>
    </w:rPr>
  </w:style>
  <w:style w:type="paragraph" w:styleId="ae">
    <w:name w:val="footnote text"/>
    <w:basedOn w:val="a"/>
    <w:link w:val="af"/>
    <w:uiPriority w:val="99"/>
    <w:semiHidden/>
    <w:unhideWhenUsed/>
    <w:rsid w:val="00415025"/>
    <w:pPr>
      <w:snapToGrid w:val="0"/>
      <w:jc w:val="left"/>
    </w:pPr>
    <w:rPr>
      <w:sz w:val="18"/>
      <w:szCs w:val="18"/>
    </w:rPr>
  </w:style>
  <w:style w:type="character" w:customStyle="1" w:styleId="af">
    <w:name w:val="脚注文本 字符"/>
    <w:basedOn w:val="a0"/>
    <w:link w:val="ae"/>
    <w:uiPriority w:val="99"/>
    <w:semiHidden/>
    <w:rsid w:val="00415025"/>
    <w:rPr>
      <w:sz w:val="18"/>
      <w:szCs w:val="18"/>
    </w:rPr>
  </w:style>
  <w:style w:type="character" w:styleId="af0">
    <w:name w:val="footnote reference"/>
    <w:basedOn w:val="a0"/>
    <w:uiPriority w:val="99"/>
    <w:semiHidden/>
    <w:unhideWhenUsed/>
    <w:rsid w:val="00415025"/>
    <w:rPr>
      <w:vertAlign w:val="superscript"/>
    </w:rPr>
  </w:style>
  <w:style w:type="table" w:styleId="af1">
    <w:name w:val="Table Grid"/>
    <w:basedOn w:val="a1"/>
    <w:uiPriority w:val="59"/>
    <w:rsid w:val="002E15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37AB8"/>
    <w:rPr>
      <w:rFonts w:asciiTheme="majorHAnsi" w:eastAsiaTheme="majorEastAsia" w:hAnsiTheme="majorHAnsi" w:cstheme="majorBidi"/>
      <w:b/>
      <w:bCs/>
      <w:sz w:val="28"/>
      <w:szCs w:val="28"/>
    </w:rPr>
  </w:style>
  <w:style w:type="paragraph" w:styleId="af2">
    <w:name w:val="endnote text"/>
    <w:basedOn w:val="a"/>
    <w:link w:val="af3"/>
    <w:uiPriority w:val="99"/>
    <w:semiHidden/>
    <w:unhideWhenUsed/>
    <w:rsid w:val="000C3F8A"/>
    <w:pPr>
      <w:snapToGrid w:val="0"/>
      <w:jc w:val="left"/>
    </w:pPr>
  </w:style>
  <w:style w:type="character" w:customStyle="1" w:styleId="af3">
    <w:name w:val="尾注文本 字符"/>
    <w:basedOn w:val="a0"/>
    <w:link w:val="af2"/>
    <w:uiPriority w:val="99"/>
    <w:semiHidden/>
    <w:rsid w:val="000C3F8A"/>
  </w:style>
  <w:style w:type="character" w:styleId="af4">
    <w:name w:val="endnote reference"/>
    <w:basedOn w:val="a0"/>
    <w:uiPriority w:val="99"/>
    <w:semiHidden/>
    <w:unhideWhenUsed/>
    <w:rsid w:val="000C3F8A"/>
    <w:rPr>
      <w:vertAlign w:val="superscript"/>
    </w:rPr>
  </w:style>
  <w:style w:type="character" w:styleId="af5">
    <w:name w:val="annotation reference"/>
    <w:basedOn w:val="a0"/>
    <w:uiPriority w:val="99"/>
    <w:semiHidden/>
    <w:unhideWhenUsed/>
    <w:rsid w:val="007D1E62"/>
    <w:rPr>
      <w:sz w:val="21"/>
      <w:szCs w:val="21"/>
    </w:rPr>
  </w:style>
  <w:style w:type="paragraph" w:styleId="af6">
    <w:name w:val="annotation text"/>
    <w:basedOn w:val="a"/>
    <w:link w:val="af7"/>
    <w:uiPriority w:val="99"/>
    <w:semiHidden/>
    <w:unhideWhenUsed/>
    <w:rsid w:val="007D1E62"/>
    <w:pPr>
      <w:jc w:val="left"/>
    </w:pPr>
  </w:style>
  <w:style w:type="character" w:customStyle="1" w:styleId="af7">
    <w:name w:val="批注文字 字符"/>
    <w:basedOn w:val="a0"/>
    <w:link w:val="af6"/>
    <w:uiPriority w:val="99"/>
    <w:semiHidden/>
    <w:rsid w:val="007D1E62"/>
  </w:style>
  <w:style w:type="paragraph" w:styleId="af8">
    <w:name w:val="annotation subject"/>
    <w:basedOn w:val="af6"/>
    <w:next w:val="af6"/>
    <w:link w:val="af9"/>
    <w:uiPriority w:val="99"/>
    <w:semiHidden/>
    <w:unhideWhenUsed/>
    <w:rsid w:val="007D1E62"/>
    <w:rPr>
      <w:b/>
      <w:bCs/>
    </w:rPr>
  </w:style>
  <w:style w:type="character" w:customStyle="1" w:styleId="af9">
    <w:name w:val="批注主题 字符"/>
    <w:basedOn w:val="af7"/>
    <w:link w:val="af8"/>
    <w:uiPriority w:val="99"/>
    <w:semiHidden/>
    <w:rsid w:val="007D1E62"/>
    <w:rPr>
      <w:b/>
      <w:bCs/>
    </w:rPr>
  </w:style>
  <w:style w:type="character" w:styleId="afa">
    <w:name w:val="Hyperlink"/>
    <w:basedOn w:val="a0"/>
    <w:uiPriority w:val="99"/>
    <w:semiHidden/>
    <w:unhideWhenUsed/>
    <w:rsid w:val="001D0520"/>
    <w:rPr>
      <w:color w:val="0000FF"/>
      <w:u w:val="single"/>
    </w:rPr>
  </w:style>
  <w:style w:type="paragraph" w:styleId="afb">
    <w:name w:val="Normal (Web)"/>
    <w:basedOn w:val="a"/>
    <w:uiPriority w:val="99"/>
    <w:semiHidden/>
    <w:unhideWhenUsed/>
    <w:rsid w:val="00830161"/>
    <w:pPr>
      <w:widowControl/>
      <w:spacing w:before="100" w:beforeAutospacing="1" w:after="100" w:afterAutospacing="1"/>
      <w:jc w:val="left"/>
    </w:pPr>
    <w:rPr>
      <w:rFonts w:ascii="宋体" w:eastAsia="宋体" w:hAnsi="宋体" w:cs="宋体"/>
      <w:kern w:val="0"/>
      <w:sz w:val="24"/>
      <w:szCs w:val="24"/>
    </w:rPr>
  </w:style>
  <w:style w:type="character" w:styleId="afc">
    <w:name w:val="Strong"/>
    <w:basedOn w:val="a0"/>
    <w:uiPriority w:val="22"/>
    <w:qFormat/>
    <w:rsid w:val="00830161"/>
    <w:rPr>
      <w:b/>
      <w:bCs/>
    </w:rPr>
  </w:style>
  <w:style w:type="character" w:styleId="afd">
    <w:name w:val="page number"/>
    <w:basedOn w:val="a0"/>
    <w:rsid w:val="003A5BAC"/>
  </w:style>
  <w:style w:type="paragraph" w:styleId="afe">
    <w:name w:val="Plain Text"/>
    <w:basedOn w:val="a"/>
    <w:link w:val="aff"/>
    <w:unhideWhenUsed/>
    <w:rsid w:val="00D239AE"/>
    <w:pPr>
      <w:spacing w:line="276" w:lineRule="auto"/>
    </w:pPr>
    <w:rPr>
      <w:rFonts w:ascii="宋体" w:eastAsia="宋体" w:hAnsi="Courier New" w:cs="Courier New"/>
      <w:szCs w:val="21"/>
    </w:rPr>
  </w:style>
  <w:style w:type="character" w:customStyle="1" w:styleId="aff">
    <w:name w:val="纯文本 字符"/>
    <w:basedOn w:val="a0"/>
    <w:link w:val="afe"/>
    <w:rsid w:val="00D239AE"/>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jpe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microsoft.com/office/2011/relationships/commentsExtended" Target="commentsExtended.xml"/><Relationship Id="rId17" Type="http://schemas.openxmlformats.org/officeDocument/2006/relationships/image" Target="media/image7.tmp"/><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jpeg"/><Relationship Id="rId177" Type="http://schemas.openxmlformats.org/officeDocument/2006/relationships/image" Target="media/image167.png"/><Relationship Id="rId172" Type="http://schemas.openxmlformats.org/officeDocument/2006/relationships/image" Target="media/image16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jpeg"/><Relationship Id="rId184" Type="http://schemas.openxmlformats.org/officeDocument/2006/relationships/image" Target="media/image174.png"/><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tmp"/><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jpe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446AE-E115-497B-A7D4-D16F73BAB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2795</TotalTime>
  <Pages>47</Pages>
  <Words>5465</Words>
  <Characters>31156</Characters>
  <Application>Microsoft Office Word</Application>
  <DocSecurity>0</DocSecurity>
  <Lines>259</Lines>
  <Paragraphs>73</Paragraphs>
  <ScaleCrop>false</ScaleCrop>
  <Company>长沙卫生职业学院</Company>
  <LinksUpToDate>false</LinksUpToDate>
  <CharactersWithSpaces>36548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唐瑞明</dc:creator>
  <cp:keywords/>
  <dc:description/>
  <cp:lastModifiedBy>瑞明 唐</cp:lastModifiedBy>
  <cp:revision>31</cp:revision>
  <dcterms:created xsi:type="dcterms:W3CDTF">2019-04-09T03:00:00Z</dcterms:created>
  <dcterms:modified xsi:type="dcterms:W3CDTF">2019-04-21T02:17:00Z</dcterms:modified>
</cp:coreProperties>
</file>