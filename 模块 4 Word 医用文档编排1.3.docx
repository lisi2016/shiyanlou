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pPr>
        <w:ind w:firstLineChars="200" w:firstLine="509"/>
        <w:rPr>
          <w:ins w:id="1" w:author="user" w:date="2019-04-12T11:22:00Z"/>
          <w:del w:id="2" w:author="瑞明 唐" w:date="2019-04-16T11:30:00Z"/>
          <w:rFonts w:ascii="宋体" w:eastAsia="宋体" w:hAnsi="宋体"/>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t>
        </w:r>
        <w:r w:rsidRPr="00D27876">
          <w:rPr>
            <w:rFonts w:ascii="宋体" w:eastAsia="宋体" w:hAnsi="宋体"/>
            <w:sz w:val="24"/>
            <w:szCs w:val="24"/>
            <w:rPrChange w:id="9" w:author="瑞明 唐" w:date="2019-04-16T11:32:00Z">
              <w:rPr/>
            </w:rPrChange>
          </w:rPr>
          <w:t>word文档的编辑排版操作</w:t>
        </w:r>
        <w:del w:id="10" w:author="瑞明 唐" w:date="2019-04-16T13:05:00Z">
          <w:r w:rsidRPr="00D27876" w:rsidDel="009C157B">
            <w:rPr>
              <w:rFonts w:ascii="宋体" w:eastAsia="宋体" w:hAnsi="宋体" w:hint="eastAsia"/>
              <w:sz w:val="24"/>
              <w:szCs w:val="24"/>
              <w:rPrChange w:id="11" w:author="瑞明 唐" w:date="2019-04-16T11:32:00Z">
                <w:rPr>
                  <w:rFonts w:hint="eastAsia"/>
                </w:rPr>
              </w:rPrChange>
            </w:rPr>
            <w:delText>。</w:delText>
          </w:r>
        </w:del>
      </w:ins>
    </w:p>
    <w:p w14:paraId="7B8F74D1" w14:textId="5771532F" w:rsidR="003A5BAC" w:rsidRPr="00D27876" w:rsidDel="00D27876" w:rsidRDefault="003A5BAC">
      <w:pPr>
        <w:ind w:firstLineChars="200" w:firstLine="509"/>
        <w:rPr>
          <w:ins w:id="12" w:author="user" w:date="2019-04-12T11:22:00Z"/>
          <w:del w:id="13" w:author="瑞明 唐" w:date="2019-04-16T11:30:00Z"/>
          <w:rFonts w:ascii="宋体" w:eastAsia="宋体" w:hAnsi="宋体"/>
          <w:sz w:val="24"/>
          <w:szCs w:val="24"/>
          <w:rPrChange w:id="14" w:author="瑞明 唐" w:date="2019-04-16T11:32:00Z">
            <w:rPr>
              <w:ins w:id="15" w:author="user" w:date="2019-04-12T11:22:00Z"/>
              <w:del w:id="16" w:author="瑞明 唐" w:date="2019-04-16T11:30:00Z"/>
            </w:rPr>
          </w:rPrChange>
        </w:rPr>
        <w:pPrChange w:id="17" w:author="瑞明 唐" w:date="2019-04-16T11:32:00Z">
          <w:pPr>
            <w:numPr>
              <w:numId w:val="48"/>
            </w:numPr>
            <w:ind w:left="869" w:hanging="360"/>
          </w:pPr>
        </w:pPrChange>
      </w:pPr>
      <w:ins w:id="18" w:author="user" w:date="2019-04-12T11:22:00Z">
        <w:del w:id="19" w:author="瑞明 唐" w:date="2019-04-16T13:05:00Z">
          <w:r w:rsidRPr="00D27876" w:rsidDel="009756CF">
            <w:rPr>
              <w:rFonts w:ascii="宋体" w:eastAsia="宋体" w:hAnsi="宋体" w:hint="eastAsia"/>
              <w:sz w:val="24"/>
              <w:szCs w:val="24"/>
              <w:rPrChange w:id="20" w:author="瑞明 唐" w:date="2019-04-16T11:32:00Z">
                <w:rPr>
                  <w:rFonts w:hint="eastAsia"/>
                </w:rPr>
              </w:rPrChange>
            </w:rPr>
            <w:delText>掌握</w:delText>
          </w:r>
        </w:del>
      </w:ins>
      <w:ins w:id="21" w:author="瑞明 唐" w:date="2019-04-16T13:05:00Z">
        <w:r w:rsidR="009756CF">
          <w:rPr>
            <w:rFonts w:ascii="宋体" w:eastAsia="宋体" w:hAnsi="宋体" w:hint="eastAsia"/>
            <w:sz w:val="24"/>
            <w:szCs w:val="24"/>
          </w:rPr>
          <w:t>，</w:t>
        </w:r>
      </w:ins>
      <w:ins w:id="22" w:author="user" w:date="2019-04-12T11:22:00Z">
        <w:r w:rsidRPr="00D27876">
          <w:rPr>
            <w:rFonts w:ascii="宋体" w:eastAsia="宋体" w:hAnsi="宋体" w:hint="eastAsia"/>
            <w:sz w:val="24"/>
            <w:szCs w:val="24"/>
            <w:rPrChange w:id="23" w:author="瑞明 唐" w:date="2019-04-16T11:32:00Z">
              <w:rPr>
                <w:rFonts w:hint="eastAsia"/>
              </w:rPr>
            </w:rPrChange>
          </w:rPr>
          <w:t>图文混排操作</w:t>
        </w:r>
        <w:del w:id="24" w:author="瑞明 唐" w:date="2019-04-16T13:05:00Z">
          <w:r w:rsidRPr="00D27876" w:rsidDel="009756CF">
            <w:rPr>
              <w:rFonts w:ascii="宋体" w:eastAsia="宋体" w:hAnsi="宋体" w:hint="eastAsia"/>
              <w:sz w:val="24"/>
              <w:szCs w:val="24"/>
              <w:rPrChange w:id="25" w:author="瑞明 唐" w:date="2019-04-16T11:32:00Z">
                <w:rPr>
                  <w:rFonts w:hint="eastAsia"/>
                </w:rPr>
              </w:rPrChange>
            </w:rPr>
            <w:delText>。</w:delText>
          </w:r>
        </w:del>
      </w:ins>
    </w:p>
    <w:p w14:paraId="59E6E9CE" w14:textId="64D4B49B" w:rsidR="003A5BAC" w:rsidRPr="00D27876" w:rsidDel="00D27876" w:rsidRDefault="003A5BAC">
      <w:pPr>
        <w:ind w:firstLineChars="200" w:firstLine="509"/>
        <w:rPr>
          <w:del w:id="26" w:author="瑞明 唐" w:date="2019-04-16T11:30:00Z"/>
          <w:rFonts w:ascii="宋体" w:eastAsia="宋体" w:hAnsi="宋体"/>
          <w:sz w:val="24"/>
          <w:szCs w:val="24"/>
          <w:rPrChange w:id="27" w:author="瑞明 唐" w:date="2019-04-16T11:32:00Z">
            <w:rPr>
              <w:del w:id="28" w:author="瑞明 唐" w:date="2019-04-16T11:30:00Z"/>
            </w:rPr>
          </w:rPrChange>
        </w:rPr>
        <w:pPrChange w:id="29" w:author="瑞明 唐" w:date="2019-04-16T11:32:00Z">
          <w:pPr>
            <w:pStyle w:val="a6"/>
            <w:numPr>
              <w:numId w:val="48"/>
            </w:numPr>
            <w:ind w:left="869" w:firstLineChars="0" w:hanging="360"/>
          </w:pPr>
        </w:pPrChange>
      </w:pPr>
      <w:ins w:id="30" w:author="user" w:date="2019-04-12T11:22:00Z">
        <w:del w:id="31" w:author="瑞明 唐" w:date="2019-04-16T13:05:00Z">
          <w:r w:rsidRPr="00D27876" w:rsidDel="009756CF">
            <w:rPr>
              <w:rFonts w:ascii="宋体" w:eastAsia="宋体" w:hAnsi="宋体" w:hint="eastAsia"/>
              <w:sz w:val="24"/>
              <w:szCs w:val="24"/>
              <w:rPrChange w:id="32" w:author="瑞明 唐" w:date="2019-04-16T11:32:00Z">
                <w:rPr>
                  <w:rFonts w:hint="eastAsia"/>
                </w:rPr>
              </w:rPrChange>
            </w:rPr>
            <w:delText>掌握</w:delText>
          </w:r>
        </w:del>
      </w:ins>
      <w:ins w:id="33" w:author="瑞明 唐" w:date="2019-04-16T13:05:00Z">
        <w:r w:rsidR="009756CF">
          <w:rPr>
            <w:rFonts w:ascii="宋体" w:eastAsia="宋体" w:hAnsi="宋体" w:hint="eastAsia"/>
            <w:sz w:val="24"/>
            <w:szCs w:val="24"/>
          </w:rPr>
          <w:t>，</w:t>
        </w:r>
      </w:ins>
      <w:ins w:id="34" w:author="user" w:date="2019-04-12T11:22:00Z">
        <w:r w:rsidRPr="00D27876">
          <w:rPr>
            <w:rFonts w:ascii="宋体" w:eastAsia="宋体" w:hAnsi="宋体" w:hint="eastAsia"/>
            <w:sz w:val="24"/>
            <w:szCs w:val="24"/>
            <w:rPrChange w:id="35" w:author="瑞明 唐" w:date="2019-04-16T11:32:00Z">
              <w:rPr>
                <w:rFonts w:hint="eastAsia"/>
              </w:rPr>
            </w:rPrChange>
          </w:rPr>
          <w:t>表格的制作与编辑</w:t>
        </w:r>
        <w:del w:id="36" w:author="瑞明 唐" w:date="2019-04-16T13:06:00Z">
          <w:r w:rsidRPr="00D27876" w:rsidDel="009756CF">
            <w:rPr>
              <w:rFonts w:ascii="宋体" w:eastAsia="宋体" w:hAnsi="宋体" w:hint="eastAsia"/>
              <w:sz w:val="24"/>
              <w:szCs w:val="24"/>
              <w:rPrChange w:id="37" w:author="瑞明 唐" w:date="2019-04-16T11:32:00Z">
                <w:rPr>
                  <w:rFonts w:hint="eastAsia"/>
                </w:rPr>
              </w:rPrChange>
            </w:rPr>
            <w:delText>。</w:delText>
          </w:r>
        </w:del>
      </w:ins>
      <w:ins w:id="38" w:author="瑞明 唐" w:date="2019-04-16T13:06:00Z">
        <w:r w:rsidR="009756CF">
          <w:rPr>
            <w:rFonts w:ascii="宋体" w:eastAsia="宋体" w:hAnsi="宋体" w:hint="eastAsia"/>
            <w:sz w:val="24"/>
            <w:szCs w:val="24"/>
          </w:rPr>
          <w:t>以及</w:t>
        </w:r>
      </w:ins>
    </w:p>
    <w:p w14:paraId="56575D6E" w14:textId="7E67F345" w:rsidR="000A3956" w:rsidRPr="003A5BAC" w:rsidRDefault="000A3956">
      <w:pPr>
        <w:ind w:firstLineChars="200" w:firstLine="509"/>
        <w:rPr>
          <w:rFonts w:ascii="宋体" w:eastAsia="宋体" w:hAnsi="宋体"/>
          <w:sz w:val="24"/>
          <w:szCs w:val="24"/>
        </w:rPr>
        <w:pPrChange w:id="39" w:author="瑞明 唐" w:date="2019-04-16T11:32:00Z">
          <w:pPr>
            <w:pStyle w:val="a6"/>
            <w:ind w:firstLine="509"/>
          </w:pPr>
        </w:pPrChange>
      </w:pPr>
      <w:del w:id="40"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1" w:author="user" w:date="2019-04-12T20:11:00Z">
        <w:r w:rsidR="00AC744C" w:rsidRPr="00D27876">
          <w:rPr>
            <w:rFonts w:ascii="宋体" w:eastAsia="宋体" w:hAnsi="宋体" w:hint="eastAsia"/>
            <w:sz w:val="24"/>
            <w:szCs w:val="24"/>
            <w:rPrChange w:id="42" w:author="瑞明 唐" w:date="2019-04-16T11:32:00Z">
              <w:rPr>
                <w:rFonts w:hint="eastAsia"/>
              </w:rPr>
            </w:rPrChange>
          </w:rPr>
          <w:t>掌握</w:t>
        </w:r>
      </w:ins>
      <w:r w:rsidRPr="000A3956">
        <w:rPr>
          <w:rFonts w:ascii="宋体" w:eastAsia="宋体" w:hAnsi="宋体"/>
          <w:sz w:val="24"/>
          <w:szCs w:val="24"/>
        </w:rPr>
        <w:t>打印文档</w:t>
      </w:r>
      <w:del w:id="43" w:author="user" w:date="2019-04-12T20:11:00Z">
        <w:r w:rsidRPr="000A3956" w:rsidDel="00AC744C">
          <w:rPr>
            <w:rFonts w:ascii="宋体" w:eastAsia="宋体" w:hAnsi="宋体" w:hint="eastAsia"/>
            <w:sz w:val="24"/>
            <w:szCs w:val="24"/>
          </w:rPr>
          <w:delText>及复杂版面的编排</w:delText>
        </w:r>
      </w:del>
      <w:ins w:id="4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5" w:author="user" w:date="2019-04-12T20:16:00Z"/>
          <w:rFonts w:ascii="宋体" w:eastAsia="宋体" w:hAnsi="宋体"/>
          <w:sz w:val="24"/>
          <w:szCs w:val="24"/>
        </w:rPr>
        <w:pPrChange w:id="46" w:author="user" w:date="2019-04-12T20:18:00Z">
          <w:pPr>
            <w:pStyle w:val="a6"/>
            <w:ind w:firstLine="509"/>
          </w:pPr>
        </w:pPrChange>
      </w:pPr>
      <w:ins w:id="47" w:author="user" w:date="2019-04-12T20:14:00Z">
        <w:r w:rsidRPr="000A3956">
          <w:rPr>
            <w:rFonts w:ascii="宋体" w:eastAsia="宋体" w:hAnsi="宋体" w:hint="eastAsia"/>
            <w:sz w:val="24"/>
            <w:szCs w:val="24"/>
          </w:rPr>
          <w:t>能</w:t>
        </w:r>
      </w:ins>
      <w:ins w:id="48" w:author="user" w:date="2019-04-12T20:15:00Z">
        <w:r>
          <w:rPr>
            <w:rFonts w:ascii="宋体" w:eastAsia="宋体" w:hAnsi="宋体" w:hint="eastAsia"/>
            <w:sz w:val="24"/>
            <w:szCs w:val="24"/>
          </w:rPr>
          <w:t>将</w:t>
        </w:r>
      </w:ins>
      <w:ins w:id="49" w:author="user" w:date="2019-04-12T20:14:00Z">
        <w:r>
          <w:rPr>
            <w:rFonts w:ascii="宋体" w:eastAsia="宋体" w:hAnsi="宋体" w:hint="eastAsia"/>
            <w:sz w:val="24"/>
            <w:szCs w:val="24"/>
          </w:rPr>
          <w:t>Word2010</w:t>
        </w:r>
      </w:ins>
      <w:ins w:id="50" w:author="user" w:date="2019-04-12T20:15:00Z">
        <w:r>
          <w:rPr>
            <w:rFonts w:ascii="宋体" w:eastAsia="宋体" w:hAnsi="宋体" w:hint="eastAsia"/>
            <w:sz w:val="24"/>
            <w:szCs w:val="24"/>
          </w:rPr>
          <w:t>软件</w:t>
        </w:r>
      </w:ins>
      <w:ins w:id="51" w:author="user" w:date="2019-04-12T20:14:00Z">
        <w:r w:rsidRPr="000A3956">
          <w:rPr>
            <w:rFonts w:ascii="宋体" w:eastAsia="宋体" w:hAnsi="宋体" w:hint="eastAsia"/>
            <w:sz w:val="24"/>
            <w:szCs w:val="24"/>
          </w:rPr>
          <w:t>灵活运用于</w:t>
        </w:r>
      </w:ins>
      <w:ins w:id="52" w:author="user" w:date="2019-04-12T20:15:00Z">
        <w:r>
          <w:rPr>
            <w:rFonts w:ascii="宋体" w:eastAsia="宋体" w:hAnsi="宋体" w:hint="eastAsia"/>
            <w:sz w:val="24"/>
            <w:szCs w:val="24"/>
          </w:rPr>
          <w:t>学习和</w:t>
        </w:r>
      </w:ins>
      <w:ins w:id="5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4" w:author="user" w:date="2019-04-12T20:17:00Z">
        <w:r>
          <w:rPr>
            <w:rFonts w:ascii="宋体" w:eastAsia="宋体" w:hAnsi="宋体" w:hint="eastAsia"/>
            <w:sz w:val="24"/>
            <w:szCs w:val="24"/>
          </w:rPr>
          <w:t>文档</w:t>
        </w:r>
      </w:ins>
      <w:ins w:id="55" w:author="user" w:date="2019-04-12T20:18:00Z">
        <w:r>
          <w:rPr>
            <w:rFonts w:ascii="宋体" w:eastAsia="宋体" w:hAnsi="宋体" w:hint="eastAsia"/>
            <w:sz w:val="24"/>
            <w:szCs w:val="24"/>
          </w:rPr>
          <w:t>和</w:t>
        </w:r>
      </w:ins>
      <w:ins w:id="56" w:author="user" w:date="2019-04-12T20:15:00Z">
        <w:r>
          <w:rPr>
            <w:rFonts w:ascii="宋体" w:eastAsia="宋体" w:hAnsi="宋体" w:hint="eastAsia"/>
            <w:sz w:val="24"/>
            <w:szCs w:val="24"/>
          </w:rPr>
          <w:t>编辑排版</w:t>
        </w:r>
      </w:ins>
      <w:ins w:id="5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8" w:author="user" w:date="2019-04-12T11:29:00Z"/>
          <w:rFonts w:ascii="宋体" w:eastAsia="宋体" w:hAnsi="宋体"/>
          <w:sz w:val="24"/>
          <w:szCs w:val="24"/>
        </w:rPr>
      </w:pPr>
      <w:del w:id="5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60" w:author="user" w:date="2019-04-12T11:17:00Z">
        <w:r w:rsidR="00D70511" w:rsidRPr="008E6BAB" w:rsidDel="003A5BAC">
          <w:rPr>
            <w:rFonts w:ascii="宋体" w:eastAsia="宋体" w:hAnsi="宋体" w:hint="eastAsia"/>
            <w:sz w:val="24"/>
            <w:szCs w:val="24"/>
          </w:rPr>
          <w:delText>培养学生的</w:delText>
        </w:r>
      </w:del>
      <w:del w:id="6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3" w:author="user" w:date="2019-04-12T20:20:00Z">
        <w:r w:rsidR="002E7E70">
          <w:rPr>
            <w:rFonts w:ascii="宋体" w:eastAsia="宋体" w:hAnsi="宋体"/>
            <w:sz w:val="24"/>
            <w:szCs w:val="24"/>
          </w:rPr>
          <w:t>以及以后的</w:t>
        </w:r>
      </w:ins>
      <w:ins w:id="64" w:author="user" w:date="2019-04-12T20:19:00Z">
        <w:r w:rsidR="002E7E70">
          <w:rPr>
            <w:rFonts w:ascii="宋体" w:eastAsia="宋体" w:hAnsi="宋体"/>
            <w:sz w:val="24"/>
            <w:szCs w:val="24"/>
          </w:rPr>
          <w:t>版本</w:t>
        </w:r>
      </w:ins>
      <w:del w:id="6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05B8090"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7"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ins>
      <w:r w:rsidR="00C71EF7">
        <w:rPr>
          <w:rFonts w:ascii="宋体" w:eastAsia="宋体" w:hAnsi="宋体"/>
          <w:sz w:val="24"/>
          <w:szCs w:val="24"/>
        </w:rPr>
      </w:r>
      <w:r w:rsidR="00C71EF7">
        <w:rPr>
          <w:rFonts w:ascii="宋体" w:eastAsia="宋体" w:hAnsi="宋体"/>
          <w:sz w:val="24"/>
          <w:szCs w:val="24"/>
        </w:rPr>
        <w:fldChar w:fldCharType="separate"/>
      </w:r>
      <w:ins w:id="68" w:author="瑞明 唐" w:date="2019-04-17T23:36:00Z">
        <w:r w:rsidR="00062BC7">
          <w:t xml:space="preserve">图4 - </w:t>
        </w:r>
        <w:r w:rsidR="00062BC7">
          <w:rPr>
            <w:noProof/>
          </w:rPr>
          <w:t>1</w:t>
        </w:r>
        <w:r w:rsidR="00062BC7">
          <w:t xml:space="preserve"> </w:t>
        </w:r>
        <w:r w:rsidR="00062BC7">
          <w:rPr>
            <w:rFonts w:hint="eastAsia"/>
          </w:rPr>
          <w:t>标题栏</w:t>
        </w:r>
      </w:ins>
      <w:ins w:id="69" w:author="瑞明 唐" w:date="2019-04-16T16:20:00Z">
        <w:r w:rsidR="00C71EF7">
          <w:rPr>
            <w:rFonts w:ascii="宋体" w:eastAsia="宋体" w:hAnsi="宋体"/>
            <w:sz w:val="24"/>
            <w:szCs w:val="24"/>
          </w:rPr>
          <w:fldChar w:fldCharType="end"/>
        </w:r>
      </w:ins>
      <w:del w:id="70"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5B29ED" w:rsidDel="00C71EF7">
          <w:rPr>
            <w:rFonts w:ascii="宋体" w:eastAsia="宋体" w:hAnsi="宋体"/>
            <w:sz w:val="24"/>
            <w:szCs w:val="24"/>
          </w:rPr>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rPr>
                <w:ins w:id="71" w:author="瑞明 唐" w:date="2019-04-16T16:17:00Z"/>
              </w:rPr>
            </w:pPr>
            <w:ins w:id="72"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4F97EC06" w:rsidR="00C71EF7" w:rsidRDefault="00C71EF7">
            <w:pPr>
              <w:pStyle w:val="a9"/>
              <w:jc w:val="center"/>
              <w:rPr>
                <w:ins w:id="73" w:author="瑞明 唐" w:date="2019-04-16T16:17:00Z"/>
              </w:rPr>
              <w:pPrChange w:id="74" w:author="瑞明 唐" w:date="2019-04-16T16:17:00Z">
                <w:pPr>
                  <w:pStyle w:val="a9"/>
                </w:pPr>
              </w:pPrChange>
            </w:pPr>
            <w:bookmarkStart w:id="75" w:name="_Ref6324073"/>
            <w:ins w:id="76"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7" w:author="瑞明 唐" w:date="2019-04-18T11:44:00Z">
              <w:r w:rsidR="00526D34">
                <w:rPr>
                  <w:noProof/>
                </w:rPr>
                <w:t>1</w:t>
              </w:r>
            </w:ins>
            <w:ins w:id="78" w:author="瑞明 唐" w:date="2019-04-16T16:17:00Z">
              <w:r>
                <w:fldChar w:fldCharType="end"/>
              </w:r>
            </w:ins>
            <w:ins w:id="79" w:author="瑞明 唐" w:date="2019-04-16T16:20:00Z">
              <w:r>
                <w:t xml:space="preserve"> </w:t>
              </w:r>
              <w:r>
                <w:rPr>
                  <w:rFonts w:hint="eastAsia"/>
                </w:rPr>
                <w:t>标题栏</w:t>
              </w:r>
            </w:ins>
            <w:bookmarkEnd w:id="75"/>
          </w:p>
          <w:p w14:paraId="5B3B7CD5" w14:textId="64DF949A" w:rsidR="001A4179" w:rsidDel="00C71EF7" w:rsidRDefault="001A4179" w:rsidP="001A4179">
            <w:pPr>
              <w:keepNext/>
              <w:jc w:val="center"/>
              <w:rPr>
                <w:del w:id="80" w:author="瑞明 唐" w:date="2019-04-16T16:17:00Z"/>
              </w:rPr>
            </w:pPr>
            <w:commentRangeStart w:id="81"/>
            <w:del w:id="82"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1"/>
            <w:r w:rsidR="00C8629C">
              <w:rPr>
                <w:rStyle w:val="af5"/>
              </w:rPr>
              <w:commentReference w:id="81"/>
            </w:r>
          </w:p>
          <w:p w14:paraId="6A6606A1" w14:textId="133F3102" w:rsidR="001A4179" w:rsidRDefault="001A4179">
            <w:pPr>
              <w:keepNext/>
              <w:jc w:val="center"/>
              <w:pPrChange w:id="83" w:author="瑞明 唐" w:date="2019-04-16T16:17:00Z">
                <w:pPr>
                  <w:pStyle w:val="a9"/>
                  <w:jc w:val="center"/>
                </w:pPr>
              </w:pPrChange>
            </w:pPr>
            <w:del w:id="84"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pPr>
        <w:pStyle w:val="a6"/>
        <w:numPr>
          <w:ilvl w:val="0"/>
          <w:numId w:val="53"/>
        </w:numPr>
        <w:ind w:firstLineChars="0"/>
        <w:rPr>
          <w:ins w:id="85" w:author="user" w:date="2019-04-12T20:21:00Z"/>
          <w:rFonts w:asciiTheme="minorEastAsia" w:hAnsiTheme="minorEastAsia"/>
        </w:rPr>
        <w:pPrChange w:id="86" w:author="瑞明 唐" w:date="2019-04-16T11:24:00Z">
          <w:pPr>
            <w:pStyle w:val="a6"/>
            <w:ind w:firstLineChars="201" w:firstLine="512"/>
          </w:pPr>
        </w:pPrChange>
      </w:pPr>
      <w:del w:id="87"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8"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9"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90"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1" w:author="user" w:date="2019-04-12T20:38:00Z"/>
          <w:rFonts w:asciiTheme="minorEastAsia" w:eastAsiaTheme="minorEastAsia" w:hAnsiTheme="minorEastAsia" w:cs="Times New Roman"/>
        </w:rPr>
      </w:pPr>
      <w:ins w:id="92"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3" w:author="user" w:date="2019-04-12T20:38:00Z"/>
          <w:rFonts w:asciiTheme="minorEastAsia" w:eastAsiaTheme="minorEastAsia" w:hAnsiTheme="minorEastAsia" w:cs="Times New Roman"/>
        </w:rPr>
      </w:pPr>
      <w:ins w:id="94"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14596A46" w:rsidR="00D239AE" w:rsidRPr="00595684" w:rsidRDefault="00D239AE" w:rsidP="00D239AE">
      <w:pPr>
        <w:pStyle w:val="afe"/>
        <w:ind w:firstLineChars="200" w:firstLine="449"/>
        <w:rPr>
          <w:ins w:id="95" w:author="user" w:date="2019-04-12T20:38:00Z"/>
          <w:rFonts w:asciiTheme="minorEastAsia" w:eastAsiaTheme="minorEastAsia" w:hAnsiTheme="minorEastAsia" w:cs="Times New Roman"/>
        </w:rPr>
      </w:pPr>
      <w:ins w:id="96"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7" w:author="user" w:date="2019-04-12T20:39:00Z">
        <w:del w:id="98" w:author="瑞明 唐" w:date="2019-04-16T17:45:00Z">
          <w:r w:rsidDel="00C71EF7">
            <w:rPr>
              <w:rFonts w:asciiTheme="minorEastAsia" w:eastAsiaTheme="minorEastAsia" w:hAnsiTheme="minorEastAsia" w:cs="Times New Roman" w:hint="eastAsia"/>
            </w:rPr>
            <w:delText>图4-2</w:delText>
          </w:r>
        </w:del>
      </w:ins>
      <w:ins w:id="99"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0" w:author="瑞明 唐" w:date="2019-04-17T23:36:00Z">
        <w:r w:rsidR="00062BC7">
          <w:t xml:space="preserve">图4 - </w:t>
        </w:r>
        <w:r w:rsidR="00062BC7">
          <w:rPr>
            <w:noProof/>
          </w:rPr>
          <w:t>2</w:t>
        </w:r>
        <w:r w:rsidR="00062BC7" w:rsidRPr="00534A5D">
          <w:rPr>
            <w:rFonts w:hint="eastAsia"/>
          </w:rPr>
          <w:t>自定义快速访问工具栏</w:t>
        </w:r>
      </w:ins>
      <w:ins w:id="101" w:author="瑞明 唐" w:date="2019-04-16T17:45:00Z">
        <w:r w:rsidR="00C71EF7">
          <w:rPr>
            <w:rFonts w:asciiTheme="minorEastAsia" w:eastAsiaTheme="minorEastAsia" w:hAnsiTheme="minorEastAsia" w:cs="Times New Roman"/>
          </w:rPr>
          <w:fldChar w:fldCharType="end"/>
        </w:r>
      </w:ins>
      <w:ins w:id="102"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3"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4" w:author="瑞明 唐" w:date="2019-04-17T23:36:00Z">
        <w:r w:rsidR="00062BC7">
          <w:t xml:space="preserve">图4 - </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ins>
      <w:ins w:id="105" w:author="瑞明 唐" w:date="2019-04-16T17:45:00Z">
        <w:r w:rsidR="00C71EF7">
          <w:rPr>
            <w:rFonts w:asciiTheme="minorEastAsia" w:eastAsiaTheme="minorEastAsia" w:hAnsiTheme="minorEastAsia" w:cs="Times New Roman"/>
          </w:rPr>
          <w:fldChar w:fldCharType="end"/>
        </w:r>
      </w:ins>
      <w:ins w:id="106" w:author="user" w:date="2019-04-12T20:39:00Z">
        <w:del w:id="107" w:author="瑞明 唐" w:date="2019-04-16T17:45:00Z">
          <w:r w:rsidDel="00C71EF7">
            <w:rPr>
              <w:rFonts w:asciiTheme="minorEastAsia" w:eastAsiaTheme="minorEastAsia" w:hAnsiTheme="minorEastAsia" w:cs="Times New Roman" w:hint="eastAsia"/>
            </w:rPr>
            <w:delText>图4-3</w:delText>
          </w:r>
        </w:del>
      </w:ins>
      <w:ins w:id="108"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9" w:author="user" w:date="2019-04-12T20:38:00Z"/>
        </w:trPr>
        <w:tc>
          <w:tcPr>
            <w:tcW w:w="4136" w:type="dxa"/>
            <w:vAlign w:val="bottom"/>
          </w:tcPr>
          <w:p w14:paraId="416F4604" w14:textId="77777777" w:rsidR="00C71EF7" w:rsidRDefault="00C71EF7">
            <w:pPr>
              <w:pStyle w:val="afe"/>
              <w:keepNext/>
              <w:jc w:val="center"/>
              <w:rPr>
                <w:ins w:id="110" w:author="瑞明 唐" w:date="2019-04-16T16:21:00Z"/>
              </w:rPr>
              <w:pPrChange w:id="111" w:author="瑞明 唐" w:date="2019-04-16T16:21:00Z">
                <w:pPr>
                  <w:pStyle w:val="afe"/>
                  <w:jc w:val="center"/>
                </w:pPr>
              </w:pPrChange>
            </w:pPr>
            <w:ins w:id="112"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594120C9" w:rsidR="00C71EF7" w:rsidRDefault="00C71EF7">
            <w:pPr>
              <w:pStyle w:val="a9"/>
              <w:jc w:val="center"/>
              <w:rPr>
                <w:ins w:id="113" w:author="瑞明 唐" w:date="2019-04-16T16:21:00Z"/>
              </w:rPr>
              <w:pPrChange w:id="114" w:author="瑞明 唐" w:date="2019-04-16T16:21:00Z">
                <w:pPr>
                  <w:pStyle w:val="a9"/>
                </w:pPr>
              </w:pPrChange>
            </w:pPr>
            <w:bookmarkStart w:id="115" w:name="_Ref6329139"/>
            <w:ins w:id="116"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7" w:author="瑞明 唐" w:date="2019-04-18T11:44:00Z">
              <w:r w:rsidR="00526D34">
                <w:rPr>
                  <w:noProof/>
                </w:rPr>
                <w:t>2</w:t>
              </w:r>
            </w:ins>
            <w:ins w:id="118" w:author="瑞明 唐" w:date="2019-04-16T16:21:00Z">
              <w:r>
                <w:fldChar w:fldCharType="end"/>
              </w:r>
              <w:r w:rsidRPr="00534A5D">
                <w:rPr>
                  <w:rFonts w:hint="eastAsia"/>
                </w:rPr>
                <w:t>自定义快速访问工具栏</w:t>
              </w:r>
              <w:bookmarkEnd w:id="115"/>
            </w:ins>
          </w:p>
          <w:p w14:paraId="7300D27C" w14:textId="32A6BB61" w:rsidR="00D239AE" w:rsidRPr="00595684" w:rsidRDefault="00D239AE" w:rsidP="00C34097">
            <w:pPr>
              <w:pStyle w:val="afe"/>
              <w:jc w:val="center"/>
              <w:rPr>
                <w:ins w:id="119" w:author="user" w:date="2019-04-12T20:38:00Z"/>
                <w:rFonts w:asciiTheme="minorEastAsia" w:eastAsiaTheme="minorEastAsia" w:hAnsiTheme="minorEastAsia" w:cs="Times New Roman"/>
              </w:rPr>
            </w:pPr>
            <w:ins w:id="120" w:author="user" w:date="2019-04-12T20:38:00Z">
              <w:del w:id="121" w:author="瑞明 唐" w:date="2019-04-16T15:59:00Z">
                <w:r w:rsidRPr="00595684" w:rsidDel="00C71EF7">
                  <w:rPr>
                    <w:rFonts w:asciiTheme="minorEastAsia" w:eastAsiaTheme="minorEastAsia" w:hAnsiTheme="minorEastAsia" w:cs="Times New Roman"/>
                    <w:noProof/>
                    <w:rPrChange w:id="122"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pPr>
              <w:pStyle w:val="afe"/>
              <w:keepNext/>
              <w:jc w:val="center"/>
              <w:rPr>
                <w:ins w:id="123" w:author="瑞明 唐" w:date="2019-04-16T16:22:00Z"/>
              </w:rPr>
              <w:pPrChange w:id="124" w:author="瑞明 唐" w:date="2019-04-16T16:22:00Z">
                <w:pPr>
                  <w:pStyle w:val="afe"/>
                  <w:jc w:val="center"/>
                </w:pPr>
              </w:pPrChange>
            </w:pPr>
            <w:ins w:id="125"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0825B923" w:rsidR="00C71EF7" w:rsidRDefault="00C71EF7">
            <w:pPr>
              <w:pStyle w:val="a9"/>
              <w:jc w:val="center"/>
              <w:rPr>
                <w:ins w:id="126" w:author="瑞明 唐" w:date="2019-04-16T16:22:00Z"/>
              </w:rPr>
              <w:pPrChange w:id="127" w:author="瑞明 唐" w:date="2019-04-16T16:22:00Z">
                <w:pPr>
                  <w:pStyle w:val="a9"/>
                </w:pPr>
              </w:pPrChange>
            </w:pPr>
            <w:bookmarkStart w:id="128" w:name="_Ref6329164"/>
            <w:ins w:id="129"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30" w:author="瑞明 唐" w:date="2019-04-18T11:44:00Z">
              <w:r w:rsidR="00526D34">
                <w:rPr>
                  <w:noProof/>
                </w:rPr>
                <w:t>3</w:t>
              </w:r>
            </w:ins>
            <w:ins w:id="131"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8"/>
            </w:ins>
          </w:p>
          <w:p w14:paraId="0197DA9C" w14:textId="63FC0463" w:rsidR="00D239AE" w:rsidRPr="00595684" w:rsidRDefault="00D239AE" w:rsidP="00C34097">
            <w:pPr>
              <w:pStyle w:val="afe"/>
              <w:jc w:val="center"/>
              <w:rPr>
                <w:ins w:id="132" w:author="user" w:date="2019-04-12T20:38:00Z"/>
                <w:rFonts w:asciiTheme="minorEastAsia" w:eastAsiaTheme="minorEastAsia" w:hAnsiTheme="minorEastAsia" w:cs="Times New Roman"/>
              </w:rPr>
            </w:pPr>
            <w:ins w:id="133" w:author="user" w:date="2019-04-12T20:38:00Z">
              <w:del w:id="134" w:author="瑞明 唐" w:date="2019-04-16T15:59:00Z">
                <w:r w:rsidRPr="00595684" w:rsidDel="00C71EF7">
                  <w:rPr>
                    <w:rFonts w:asciiTheme="minorEastAsia" w:eastAsiaTheme="minorEastAsia" w:hAnsiTheme="minorEastAsia" w:cs="Times New Roman"/>
                    <w:noProof/>
                    <w:rPrChange w:id="135"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6" w:author="user" w:date="2019-04-12T20:38:00Z"/>
        </w:trPr>
        <w:tc>
          <w:tcPr>
            <w:tcW w:w="4136" w:type="dxa"/>
          </w:tcPr>
          <w:p w14:paraId="519A50C6" w14:textId="704745FD" w:rsidR="00D239AE" w:rsidRPr="00595684" w:rsidRDefault="00D239AE">
            <w:pPr>
              <w:pStyle w:val="afe"/>
              <w:rPr>
                <w:ins w:id="137" w:author="user" w:date="2019-04-12T20:38:00Z"/>
                <w:rFonts w:asciiTheme="minorEastAsia" w:eastAsiaTheme="minorEastAsia" w:hAnsiTheme="minorEastAsia" w:cs="Times New Roman"/>
              </w:rPr>
              <w:pPrChange w:id="138" w:author="瑞明 唐" w:date="2019-04-16T16:21:00Z">
                <w:pPr>
                  <w:pStyle w:val="afe"/>
                  <w:ind w:firstLineChars="200" w:firstLine="449"/>
                  <w:jc w:val="center"/>
                </w:pPr>
              </w:pPrChange>
            </w:pPr>
            <w:bookmarkStart w:id="139" w:name="_Ref487535713"/>
            <w:ins w:id="140" w:author="user" w:date="2019-04-12T20:38:00Z">
              <w:del w:id="141" w:author="瑞明 唐" w:date="2019-04-16T16:21:00Z">
                <w:r w:rsidRPr="00595684" w:rsidDel="00C71EF7">
                  <w:rPr>
                    <w:rFonts w:asciiTheme="minorEastAsia" w:eastAsiaTheme="minorEastAsia" w:hAnsiTheme="minorEastAsia" w:hint="eastAsia"/>
                  </w:rPr>
                  <w:delText xml:space="preserve">图 </w:delText>
                </w:r>
              </w:del>
            </w:ins>
            <w:ins w:id="142" w:author="user" w:date="2019-04-12T20:39:00Z">
              <w:del w:id="143" w:author="瑞明 唐" w:date="2019-04-16T16:21:00Z">
                <w:r w:rsidDel="00C71EF7">
                  <w:rPr>
                    <w:rFonts w:asciiTheme="minorEastAsia" w:eastAsiaTheme="minorEastAsia" w:hAnsiTheme="minorEastAsia" w:hint="eastAsia"/>
                  </w:rPr>
                  <w:delText>4</w:delText>
                </w:r>
              </w:del>
            </w:ins>
            <w:ins w:id="144" w:author="user" w:date="2019-04-12T20:38:00Z">
              <w:del w:id="145" w:author="瑞明 唐" w:date="2019-04-16T16:21:00Z">
                <w:r w:rsidDel="00C71EF7">
                  <w:rPr>
                    <w:rFonts w:asciiTheme="minorEastAsia" w:eastAsiaTheme="minorEastAsia" w:hAnsiTheme="minorEastAsia"/>
                  </w:rPr>
                  <w:noBreakHyphen/>
                </w:r>
              </w:del>
            </w:ins>
            <w:bookmarkEnd w:id="139"/>
            <w:ins w:id="146" w:author="user" w:date="2019-04-12T20:39:00Z">
              <w:del w:id="147" w:author="瑞明 唐" w:date="2019-04-16T16:21:00Z">
                <w:r w:rsidDel="00C71EF7">
                  <w:rPr>
                    <w:rFonts w:asciiTheme="minorEastAsia" w:eastAsiaTheme="minorEastAsia" w:hAnsiTheme="minorEastAsia" w:hint="eastAsia"/>
                  </w:rPr>
                  <w:delText>2</w:delText>
                </w:r>
              </w:del>
            </w:ins>
            <w:ins w:id="148" w:author="user" w:date="2019-04-12T20:38:00Z">
              <w:del w:id="149"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pPr>
              <w:pStyle w:val="afe"/>
              <w:rPr>
                <w:ins w:id="150" w:author="user" w:date="2019-04-12T20:38:00Z"/>
                <w:rFonts w:asciiTheme="minorEastAsia" w:eastAsiaTheme="minorEastAsia" w:hAnsiTheme="minorEastAsia" w:cs="Times New Roman"/>
              </w:rPr>
              <w:pPrChange w:id="151" w:author="瑞明 唐" w:date="2019-04-16T16:22:00Z">
                <w:pPr>
                  <w:pStyle w:val="afe"/>
                  <w:jc w:val="center"/>
                </w:pPr>
              </w:pPrChange>
            </w:pPr>
            <w:bookmarkStart w:id="152" w:name="_Ref487535724"/>
            <w:ins w:id="153" w:author="user" w:date="2019-04-12T20:38:00Z">
              <w:del w:id="154" w:author="瑞明 唐" w:date="2019-04-16T16:22:00Z">
                <w:r w:rsidRPr="00595684" w:rsidDel="00C71EF7">
                  <w:rPr>
                    <w:rFonts w:asciiTheme="minorEastAsia" w:eastAsiaTheme="minorEastAsia" w:hAnsiTheme="minorEastAsia" w:hint="eastAsia"/>
                  </w:rPr>
                  <w:delText xml:space="preserve">图 </w:delText>
                </w:r>
              </w:del>
            </w:ins>
            <w:ins w:id="155" w:author="user" w:date="2019-04-12T20:39:00Z">
              <w:del w:id="156" w:author="瑞明 唐" w:date="2019-04-16T16:22:00Z">
                <w:r w:rsidDel="00C71EF7">
                  <w:rPr>
                    <w:rFonts w:asciiTheme="minorEastAsia" w:eastAsiaTheme="minorEastAsia" w:hAnsiTheme="minorEastAsia" w:hint="eastAsia"/>
                  </w:rPr>
                  <w:delText>4</w:delText>
                </w:r>
              </w:del>
            </w:ins>
            <w:ins w:id="157" w:author="user" w:date="2019-04-12T20:38:00Z">
              <w:del w:id="158" w:author="瑞明 唐" w:date="2019-04-16T16:22:00Z">
                <w:r w:rsidDel="00C71EF7">
                  <w:rPr>
                    <w:rFonts w:asciiTheme="minorEastAsia" w:eastAsiaTheme="minorEastAsia" w:hAnsiTheme="minorEastAsia"/>
                  </w:rPr>
                  <w:noBreakHyphen/>
                </w:r>
              </w:del>
            </w:ins>
            <w:bookmarkEnd w:id="152"/>
            <w:ins w:id="159" w:author="user" w:date="2019-04-12T20:39:00Z">
              <w:del w:id="160" w:author="瑞明 唐" w:date="2019-04-16T16:22:00Z">
                <w:r w:rsidDel="00C71EF7">
                  <w:rPr>
                    <w:rFonts w:asciiTheme="minorEastAsia" w:eastAsiaTheme="minorEastAsia" w:hAnsiTheme="minorEastAsia" w:hint="eastAsia"/>
                  </w:rPr>
                  <w:delText>3</w:delText>
                </w:r>
              </w:del>
            </w:ins>
            <w:ins w:id="161" w:author="user" w:date="2019-04-12T20:38:00Z">
              <w:del w:id="162" w:author="瑞明 唐" w:date="2019-04-16T16:22:00Z">
                <w:r w:rsidRPr="00595684" w:rsidDel="00C71EF7">
                  <w:rPr>
                    <w:rFonts w:asciiTheme="minorEastAsia" w:eastAsiaTheme="minorEastAsia" w:hAnsiTheme="minorEastAsia" w:hint="eastAsia"/>
                  </w:rPr>
                  <w:delText xml:space="preserve">  </w:delText>
                </w:r>
              </w:del>
              <w:del w:id="163"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4" w:author="user" w:date="2019-04-12T20:38:00Z"/>
          <w:rFonts w:asciiTheme="minorEastAsia" w:hAnsiTheme="minorEastAsia"/>
        </w:rPr>
      </w:pPr>
      <w:ins w:id="16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pPr>
        <w:pStyle w:val="a6"/>
        <w:numPr>
          <w:ilvl w:val="0"/>
          <w:numId w:val="53"/>
        </w:numPr>
        <w:ind w:firstLineChars="0"/>
        <w:rPr>
          <w:del w:id="166" w:author="user" w:date="2019-04-12T20:23:00Z"/>
          <w:rFonts w:ascii="宋体" w:eastAsia="宋体" w:hAnsi="宋体"/>
          <w:sz w:val="24"/>
          <w:szCs w:val="24"/>
          <w:rPrChange w:id="167" w:author="瑞明 唐" w:date="2019-04-16T17:52:00Z">
            <w:rPr>
              <w:del w:id="168" w:author="user" w:date="2019-04-12T20:23:00Z"/>
            </w:rPr>
          </w:rPrChange>
        </w:rPr>
        <w:pPrChange w:id="169" w:author="瑞明 唐" w:date="2019-04-16T17:53:00Z">
          <w:pPr>
            <w:ind w:firstLineChars="200" w:firstLine="449"/>
          </w:pPr>
        </w:pPrChange>
      </w:pPr>
    </w:p>
    <w:p w14:paraId="2A3AD68D" w14:textId="77777777" w:rsidR="00C71EF7" w:rsidRDefault="00382B92">
      <w:pPr>
        <w:pStyle w:val="a6"/>
        <w:numPr>
          <w:ilvl w:val="0"/>
          <w:numId w:val="53"/>
        </w:numPr>
        <w:ind w:firstLineChars="0"/>
        <w:rPr>
          <w:ins w:id="170" w:author="瑞明 唐" w:date="2019-04-16T17:52:00Z"/>
        </w:rPr>
        <w:pPrChange w:id="171" w:author="瑞明 唐" w:date="2019-04-16T17:53:00Z">
          <w:pPr>
            <w:pStyle w:val="a6"/>
            <w:ind w:firstLine="449"/>
          </w:pPr>
        </w:pPrChange>
      </w:pPr>
      <w:del w:id="172"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2B7047B5" w:rsidR="00C8629C" w:rsidRPr="00316E8B" w:rsidDel="00733219" w:rsidRDefault="00C8629C">
      <w:pPr>
        <w:pStyle w:val="a6"/>
        <w:numPr>
          <w:ilvl w:val="0"/>
          <w:numId w:val="53"/>
        </w:numPr>
        <w:ind w:firstLineChars="0"/>
        <w:rPr>
          <w:ins w:id="173" w:author="user" w:date="2019-04-12T20:24:00Z"/>
          <w:del w:id="174" w:author="瑞明 唐" w:date="2019-04-16T11:35:00Z"/>
          <w:b/>
        </w:rPr>
        <w:pPrChange w:id="175" w:author="瑞明 唐" w:date="2019-04-16T17:46:00Z">
          <w:pPr>
            <w:pStyle w:val="a6"/>
            <w:ind w:firstLine="449"/>
          </w:pPr>
        </w:pPrChange>
      </w:pPr>
      <w:ins w:id="176"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7" w:author="瑞明 唐" w:date="2019-04-16T17:53:00Z">
          <w:r w:rsidDel="00C71EF7">
            <w:rPr>
              <w:rFonts w:asciiTheme="minorEastAsia" w:hAnsiTheme="minorEastAsia" w:hint="eastAsia"/>
            </w:rPr>
            <w:delText>图</w:delText>
          </w:r>
        </w:del>
      </w:ins>
      <w:ins w:id="178" w:author="user" w:date="2019-04-12T20:25:00Z">
        <w:del w:id="179" w:author="瑞明 唐" w:date="2019-04-16T17:53:00Z">
          <w:r w:rsidDel="00C71EF7">
            <w:rPr>
              <w:rFonts w:asciiTheme="minorEastAsia" w:hAnsiTheme="minorEastAsia" w:hint="eastAsia"/>
            </w:rPr>
            <w:delText>4</w:delText>
          </w:r>
        </w:del>
      </w:ins>
      <w:ins w:id="180" w:author="user" w:date="2019-04-12T20:24:00Z">
        <w:del w:id="181" w:author="瑞明 唐" w:date="2019-04-16T17:53:00Z">
          <w:r w:rsidDel="00C71EF7">
            <w:rPr>
              <w:rFonts w:asciiTheme="minorEastAsia" w:hAnsiTheme="minorEastAsia" w:hint="eastAsia"/>
            </w:rPr>
            <w:delText>-1</w:delText>
          </w:r>
        </w:del>
      </w:ins>
      <w:ins w:id="182"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183" w:author="瑞明 唐" w:date="2019-04-17T23:36:00Z">
        <w:r w:rsidR="00062BC7">
          <w:t xml:space="preserve">图4 - </w:t>
        </w:r>
        <w:r w:rsidR="00062BC7">
          <w:rPr>
            <w:noProof/>
          </w:rPr>
          <w:t>1</w:t>
        </w:r>
        <w:r w:rsidR="00062BC7">
          <w:t xml:space="preserve"> </w:t>
        </w:r>
        <w:r w:rsidR="00062BC7">
          <w:rPr>
            <w:rFonts w:hint="eastAsia"/>
          </w:rPr>
          <w:t>标题栏</w:t>
        </w:r>
      </w:ins>
      <w:ins w:id="184" w:author="瑞明 唐" w:date="2019-04-16T17:53:00Z">
        <w:r w:rsidR="00C71EF7">
          <w:rPr>
            <w:rFonts w:asciiTheme="minorEastAsia" w:hAnsiTheme="minorEastAsia"/>
          </w:rPr>
          <w:fldChar w:fldCharType="end"/>
        </w:r>
      </w:ins>
      <w:ins w:id="185"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6" w:author="user" w:date="2019-04-12T20:25:00Z">
        <w:r>
          <w:rPr>
            <w:rFonts w:hint="eastAsia"/>
          </w:rPr>
          <w:t>电子病历系统</w:t>
        </w:r>
      </w:ins>
      <w:ins w:id="187" w:author="user" w:date="2019-04-12T20:24:00Z">
        <w:r>
          <w:rPr>
            <w:rFonts w:hint="eastAsia"/>
          </w:rPr>
          <w:t>.</w:t>
        </w:r>
      </w:ins>
      <w:ins w:id="188" w:author="user" w:date="2019-04-12T20:25:00Z">
        <w:r>
          <w:rPr>
            <w:rFonts w:hint="eastAsia"/>
          </w:rPr>
          <w:t>docx</w:t>
        </w:r>
      </w:ins>
      <w:proofErr w:type="gramStart"/>
      <w:ins w:id="189"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90" w:author="user" w:date="2019-04-12T20:26:00Z">
        <w:r>
          <w:rPr>
            <w:rFonts w:asciiTheme="minorEastAsia" w:hAnsiTheme="minorEastAsia" w:hint="eastAsia"/>
          </w:rPr>
          <w:t xml:space="preserve"> </w:t>
        </w:r>
      </w:ins>
      <w:ins w:id="191" w:author="user" w:date="2019-04-12T20:25:00Z">
        <w:r>
          <w:rPr>
            <w:rFonts w:asciiTheme="minorEastAsia" w:hAnsiTheme="minorEastAsia" w:hint="eastAsia"/>
          </w:rPr>
          <w:t>W</w:t>
        </w:r>
      </w:ins>
      <w:ins w:id="192" w:author="user" w:date="2019-04-12T20:26:00Z">
        <w:r>
          <w:rPr>
            <w:rFonts w:asciiTheme="minorEastAsia" w:hAnsiTheme="minorEastAsia" w:hint="eastAsia"/>
          </w:rPr>
          <w:t>ord</w:t>
        </w:r>
      </w:ins>
      <w:ins w:id="193" w:author="user" w:date="2019-04-12T20:24:00Z">
        <w:r>
          <w:rPr>
            <w:rFonts w:asciiTheme="minorEastAsia" w:hAnsiTheme="minorEastAsia" w:hint="eastAsia"/>
          </w:rPr>
          <w:t>。</w:t>
        </w:r>
        <w:del w:id="194"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pPr>
        <w:pStyle w:val="a6"/>
        <w:ind w:firstLine="509"/>
        <w:rPr>
          <w:rFonts w:ascii="宋体" w:eastAsia="宋体" w:hAnsi="宋体"/>
          <w:sz w:val="24"/>
          <w:szCs w:val="24"/>
        </w:rPr>
        <w:pPrChange w:id="195" w:author="瑞明 唐" w:date="2019-04-16T11:35:00Z">
          <w:pPr>
            <w:ind w:firstLineChars="200" w:firstLine="509"/>
          </w:pPr>
        </w:pPrChange>
      </w:pPr>
      <w:del w:id="196" w:author="瑞明 唐" w:date="2019-04-16T11:35:00Z">
        <w:r w:rsidRPr="001A4179" w:rsidDel="00733219">
          <w:rPr>
            <w:rFonts w:ascii="宋体" w:eastAsia="宋体" w:hAnsi="宋体" w:hint="eastAsia"/>
            <w:sz w:val="24"/>
            <w:szCs w:val="24"/>
          </w:rPr>
          <w:delText>标题的文字包含了文档的名称</w:delText>
        </w:r>
      </w:del>
      <w:ins w:id="197" w:author="user" w:date="2019-04-12T20:23:00Z">
        <w:del w:id="198" w:author="瑞明 唐" w:date="2019-04-16T11:35:00Z">
          <w:r w:rsidR="00C8629C" w:rsidDel="00733219">
            <w:rPr>
              <w:rFonts w:ascii="宋体" w:eastAsia="宋体" w:hAnsi="宋体" w:hint="eastAsia"/>
              <w:sz w:val="24"/>
              <w:szCs w:val="24"/>
            </w:rPr>
            <w:delText>文件名</w:delText>
          </w:r>
        </w:del>
      </w:ins>
      <w:del w:id="199" w:author="瑞明 唐" w:date="2019-04-16T11:35:00Z">
        <w:r w:rsidRPr="001A4179" w:rsidDel="00733219">
          <w:rPr>
            <w:rFonts w:ascii="宋体" w:eastAsia="宋体" w:hAnsi="宋体" w:hint="eastAsia"/>
            <w:sz w:val="24"/>
            <w:szCs w:val="24"/>
          </w:rPr>
          <w:delText>和程序</w:delText>
        </w:r>
      </w:del>
      <w:ins w:id="200" w:author="user" w:date="2019-04-12T20:23:00Z">
        <w:del w:id="201" w:author="瑞明 唐" w:date="2019-04-16T11:35:00Z">
          <w:r w:rsidR="00C8629C" w:rsidDel="00733219">
            <w:rPr>
              <w:rFonts w:ascii="宋体" w:eastAsia="宋体" w:hAnsi="宋体" w:hint="eastAsia"/>
              <w:sz w:val="24"/>
              <w:szCs w:val="24"/>
            </w:rPr>
            <w:delText>软件</w:delText>
          </w:r>
        </w:del>
      </w:ins>
      <w:del w:id="202"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203" w:author="瑞明 唐" w:date="2019-04-16T17:53:00Z"/>
          <w:rFonts w:ascii="宋体" w:eastAsia="宋体" w:hAnsi="宋体"/>
          <w:sz w:val="24"/>
          <w:szCs w:val="24"/>
        </w:rPr>
      </w:pPr>
      <w:del w:id="204" w:author="瑞明 唐" w:date="2019-04-16T17:53:00Z">
        <w:r w:rsidRPr="00C71EF7" w:rsidDel="00C71EF7">
          <w:rPr>
            <w:rFonts w:ascii="宋体" w:eastAsia="宋体" w:hAnsi="宋体" w:hint="eastAsia"/>
            <w:sz w:val="24"/>
            <w:szCs w:val="24"/>
            <w:rPrChange w:id="205" w:author="瑞明 唐" w:date="2019-04-16T17:53:00Z">
              <w:rPr>
                <w:rFonts w:hint="eastAsia"/>
              </w:rPr>
            </w:rPrChange>
          </w:rPr>
          <w:delText>③</w:delText>
        </w:r>
      </w:del>
      <w:r w:rsidRPr="00C71EF7">
        <w:rPr>
          <w:rFonts w:ascii="宋体" w:eastAsia="宋体" w:hAnsi="宋体" w:hint="eastAsia"/>
          <w:sz w:val="24"/>
          <w:szCs w:val="24"/>
          <w:rPrChange w:id="206" w:author="瑞明 唐" w:date="2019-04-16T17:53:00Z">
            <w:rPr>
              <w:rFonts w:hint="eastAsia"/>
            </w:rPr>
          </w:rPrChange>
        </w:rPr>
        <w:t>窗口控制按钮</w:t>
      </w:r>
      <w:r w:rsidR="00555721" w:rsidRPr="00C71EF7">
        <w:rPr>
          <w:rFonts w:ascii="宋体" w:eastAsia="宋体" w:hAnsi="宋体" w:hint="eastAsia"/>
          <w:sz w:val="24"/>
          <w:szCs w:val="24"/>
          <w:rPrChange w:id="207" w:author="瑞明 唐" w:date="2019-04-16T17:53:00Z">
            <w:rPr>
              <w:rFonts w:hint="eastAsia"/>
            </w:rPr>
          </w:rPrChange>
        </w:rPr>
        <w:t>：</w:t>
      </w:r>
    </w:p>
    <w:p w14:paraId="6EA427B6" w14:textId="6781C0C5" w:rsidR="00382B92" w:rsidRPr="00C71EF7" w:rsidRDefault="00C8629C">
      <w:pPr>
        <w:pStyle w:val="a6"/>
        <w:ind w:firstLine="509"/>
        <w:rPr>
          <w:rFonts w:ascii="宋体" w:eastAsia="宋体" w:hAnsi="宋体"/>
          <w:sz w:val="24"/>
          <w:szCs w:val="24"/>
          <w:rPrChange w:id="208" w:author="瑞明 唐" w:date="2019-04-16T17:53:00Z">
            <w:rPr/>
          </w:rPrChange>
        </w:rPr>
        <w:pPrChange w:id="209" w:author="瑞明 唐" w:date="2019-04-16T17:53:00Z">
          <w:pPr>
            <w:ind w:firstLineChars="200" w:firstLine="449"/>
          </w:pPr>
        </w:pPrChange>
      </w:pPr>
      <w:ins w:id="210" w:author="user" w:date="2019-04-12T20:28:00Z">
        <w:r w:rsidRPr="00C71EF7">
          <w:rPr>
            <w:rFonts w:ascii="宋体" w:eastAsia="宋体" w:hAnsi="宋体" w:hint="eastAsia"/>
            <w:sz w:val="24"/>
            <w:szCs w:val="24"/>
            <w:rPrChange w:id="211" w:author="瑞明 唐" w:date="2019-04-16T17:53:00Z">
              <w:rPr>
                <w:rFonts w:hint="eastAsia"/>
              </w:rPr>
            </w:rPrChange>
          </w:rPr>
          <w:t>窗口控制按钮位于</w:t>
        </w:r>
        <w:r w:rsidRPr="00C71EF7">
          <w:rPr>
            <w:rFonts w:asciiTheme="minorEastAsia" w:hAnsiTheme="minorEastAsia" w:hint="eastAsia"/>
          </w:rPr>
          <w:t>标题栏右侧，</w:t>
        </w:r>
      </w:ins>
      <w:r w:rsidR="00382B92" w:rsidRPr="00C71EF7">
        <w:rPr>
          <w:rFonts w:ascii="宋体" w:eastAsia="宋体" w:hAnsi="宋体" w:hint="eastAsia"/>
          <w:sz w:val="24"/>
          <w:szCs w:val="24"/>
          <w:rPrChange w:id="212" w:author="瑞明 唐" w:date="2019-04-16T17:53:00Z">
            <w:rPr>
              <w:rFonts w:hint="eastAsia"/>
            </w:rPr>
          </w:rPrChange>
        </w:rPr>
        <w:t>分别是最小化</w:t>
      </w:r>
      <w:r w:rsidR="00555721" w:rsidRPr="00C71EF7">
        <w:rPr>
          <w:rFonts w:ascii="宋体" w:eastAsia="宋体" w:hAnsi="宋体" w:hint="eastAsia"/>
          <w:sz w:val="24"/>
          <w:szCs w:val="24"/>
          <w:rPrChange w:id="213" w:author="瑞明 唐" w:date="2019-04-16T17:53:00Z">
            <w:rPr>
              <w:rFonts w:hint="eastAsia"/>
            </w:rPr>
          </w:rPrChange>
        </w:rPr>
        <w:t>、</w:t>
      </w:r>
      <w:r w:rsidR="00382B92" w:rsidRPr="00C71EF7">
        <w:rPr>
          <w:rFonts w:ascii="宋体" w:eastAsia="宋体" w:hAnsi="宋体" w:hint="eastAsia"/>
          <w:sz w:val="24"/>
          <w:szCs w:val="24"/>
          <w:rPrChange w:id="214" w:author="瑞明 唐" w:date="2019-04-16T17:53:00Z">
            <w:rPr>
              <w:rFonts w:hint="eastAsia"/>
            </w:rPr>
          </w:rPrChange>
        </w:rPr>
        <w:t>最大化</w:t>
      </w:r>
      <w:r w:rsidR="00382B92" w:rsidRPr="00C71EF7">
        <w:rPr>
          <w:rFonts w:ascii="宋体" w:eastAsia="宋体" w:hAnsi="宋体"/>
          <w:sz w:val="24"/>
          <w:szCs w:val="24"/>
          <w:rPrChange w:id="215"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3E1674A6" w:rsidR="00D239AE" w:rsidRPr="00D239AE" w:rsidRDefault="00D239AE">
      <w:pPr>
        <w:keepNext/>
        <w:ind w:firstLineChars="200" w:firstLine="449"/>
        <w:rPr>
          <w:ins w:id="216" w:author="user" w:date="2019-04-12T20:34:00Z"/>
          <w:rFonts w:asciiTheme="minorEastAsia" w:hAnsiTheme="minorEastAsia"/>
          <w:rPrChange w:id="217" w:author="user" w:date="2019-04-12T20:34:00Z">
            <w:rPr>
              <w:ins w:id="218" w:author="user" w:date="2019-04-12T20:34:00Z"/>
            </w:rPr>
          </w:rPrChange>
        </w:rPr>
        <w:pPrChange w:id="219" w:author="瑞明 唐" w:date="2019-04-16T17:54:00Z">
          <w:pPr>
            <w:pStyle w:val="a6"/>
            <w:keepNext/>
            <w:numPr>
              <w:numId w:val="35"/>
            </w:numPr>
            <w:ind w:left="420" w:firstLineChars="0" w:hanging="420"/>
          </w:pPr>
        </w:pPrChange>
      </w:pPr>
      <w:ins w:id="220" w:author="user" w:date="2019-04-12T20:34:00Z">
        <w:r w:rsidRPr="00D239AE">
          <w:rPr>
            <w:rFonts w:ascii="Arial" w:hAnsi="Arial"/>
          </w:rPr>
          <w:t>Word</w:t>
        </w:r>
        <w:r w:rsidRPr="00D239AE">
          <w:rPr>
            <w:rFonts w:asciiTheme="minorEastAsia" w:hAnsiTheme="minorEastAsia" w:hint="eastAsia"/>
            <w:rPrChange w:id="221" w:author="user" w:date="2019-04-12T20:34:00Z">
              <w:rPr>
                <w:rFonts w:hint="eastAsia"/>
              </w:rPr>
            </w:rPrChange>
          </w:rPr>
          <w:t>的</w:t>
        </w:r>
        <w:r w:rsidRPr="00D239AE">
          <w:rPr>
            <w:rFonts w:asciiTheme="minorEastAsia" w:hAnsiTheme="minorEastAsia"/>
            <w:rPrChange w:id="222" w:author="user" w:date="2019-04-12T20:34:00Z">
              <w:rPr/>
            </w:rPrChange>
          </w:rPr>
          <w:t>功能区是显示在每个页面顶端并显示最常用工具、控件和命令的工具栏。</w:t>
        </w:r>
        <w:r w:rsidRPr="00D239AE">
          <w:rPr>
            <w:rFonts w:asciiTheme="minorEastAsia" w:hAnsiTheme="minorEastAsia" w:hint="eastAsia"/>
            <w:rPrChange w:id="223"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4" w:author="user" w:date="2019-04-12T20:34:00Z">
              <w:rPr>
                <w:rFonts w:hint="eastAsia"/>
              </w:rPr>
            </w:rPrChange>
          </w:rPr>
          <w:t>部分组成，</w:t>
        </w:r>
        <w:r w:rsidRPr="00D239AE">
          <w:rPr>
            <w:rFonts w:asciiTheme="minorEastAsia" w:hAnsiTheme="minorEastAsia"/>
            <w:rPrChange w:id="225" w:author="user" w:date="2019-04-12T20:34:00Z">
              <w:rPr/>
            </w:rPrChange>
          </w:rPr>
          <w:t>如</w:t>
        </w:r>
      </w:ins>
      <w:ins w:id="226" w:author="user" w:date="2019-04-12T20:35:00Z">
        <w:del w:id="227"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8"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29" w:author="瑞明 唐" w:date="2019-04-17T23:36:00Z">
        <w:r w:rsidR="00062BC7">
          <w:t xml:space="preserve">图4 - </w:t>
        </w:r>
        <w:r w:rsidR="00062BC7">
          <w:rPr>
            <w:noProof/>
          </w:rPr>
          <w:t>4</w:t>
        </w:r>
        <w:r w:rsidR="00062BC7">
          <w:rPr>
            <w:rFonts w:hint="eastAsia"/>
          </w:rPr>
          <w:t>功能区</w:t>
        </w:r>
      </w:ins>
      <w:ins w:id="230" w:author="瑞明 唐" w:date="2019-04-16T17:59:00Z">
        <w:r w:rsidR="00C71EF7">
          <w:rPr>
            <w:rFonts w:asciiTheme="minorEastAsia" w:hAnsiTheme="minorEastAsia"/>
          </w:rPr>
          <w:fldChar w:fldCharType="end"/>
        </w:r>
      </w:ins>
      <w:ins w:id="231" w:author="user" w:date="2019-04-12T20:34:00Z">
        <w:r w:rsidRPr="00D239AE">
          <w:rPr>
            <w:rFonts w:asciiTheme="minorEastAsia" w:hAnsiTheme="minorEastAsia"/>
            <w:rPrChange w:id="232" w:author="user" w:date="2019-04-12T20:34:00Z">
              <w:rPr/>
            </w:rPrChange>
          </w:rPr>
          <w:t>所示</w:t>
        </w:r>
        <w:r w:rsidRPr="00D239AE">
          <w:rPr>
            <w:rFonts w:asciiTheme="minorEastAsia" w:hAnsiTheme="minorEastAsia" w:hint="eastAsia"/>
            <w:rPrChange w:id="233"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4"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5" w:author="user" w:date="2019-04-12T20:36:00Z"/>
              </w:rPr>
            </w:pPr>
            <w:del w:id="236" w:author="user" w:date="2019-04-12T20:36:00Z">
              <w:r w:rsidRPr="00A97A14" w:rsidDel="00D239AE">
                <w:rPr>
                  <w:rFonts w:ascii="宋体" w:eastAsia="宋体" w:hAnsi="宋体"/>
                  <w:noProof/>
                  <w:rPrChange w:id="237"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pPr>
              <w:pStyle w:val="a6"/>
              <w:keepNext/>
              <w:ind w:firstLineChars="0" w:firstLine="0"/>
              <w:jc w:val="center"/>
              <w:rPr>
                <w:ins w:id="238" w:author="瑞明 唐" w:date="2019-04-16T17:58:00Z"/>
              </w:rPr>
            </w:pPr>
            <w:ins w:id="239" w:author="user" w:date="2019-04-12T20:36:00Z">
              <w:r w:rsidRPr="00595684">
                <w:rPr>
                  <w:rFonts w:asciiTheme="minorEastAsia" w:hAnsiTheme="minorEastAsia" w:cs="宋体"/>
                  <w:noProof/>
                  <w:kern w:val="0"/>
                  <w:sz w:val="24"/>
                  <w:szCs w:val="24"/>
                  <w:rPrChange w:id="240"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25B8561F" w:rsidR="00D239AE" w:rsidRDefault="00C71EF7">
            <w:pPr>
              <w:pStyle w:val="a9"/>
              <w:jc w:val="center"/>
              <w:pPrChange w:id="241" w:author="瑞明 唐" w:date="2019-04-16T17:58:00Z">
                <w:pPr>
                  <w:pStyle w:val="a6"/>
                  <w:keepNext/>
                  <w:ind w:firstLineChars="0" w:firstLine="0"/>
                  <w:jc w:val="center"/>
                </w:pPr>
              </w:pPrChange>
            </w:pPr>
            <w:bookmarkStart w:id="242" w:name="_Ref6329961"/>
            <w:ins w:id="243"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4" w:author="瑞明 唐" w:date="2019-04-18T11:44:00Z">
              <w:r w:rsidR="00526D34">
                <w:rPr>
                  <w:noProof/>
                </w:rPr>
                <w:t>4</w:t>
              </w:r>
            </w:ins>
            <w:ins w:id="245" w:author="瑞明 唐" w:date="2019-04-16T17:58:00Z">
              <w:r>
                <w:fldChar w:fldCharType="end"/>
              </w:r>
              <w:r>
                <w:rPr>
                  <w:rFonts w:hint="eastAsia"/>
                </w:rPr>
                <w:t>功能区</w:t>
              </w:r>
            </w:ins>
            <w:bookmarkEnd w:id="242"/>
          </w:p>
          <w:p w14:paraId="5B615BB5" w14:textId="75220CB9" w:rsidR="001A4179" w:rsidRDefault="001A4179" w:rsidP="00D239AE">
            <w:pPr>
              <w:pStyle w:val="a9"/>
              <w:jc w:val="center"/>
              <w:rPr>
                <w:rFonts w:ascii="宋体" w:eastAsia="宋体" w:hAnsi="宋体"/>
              </w:rPr>
            </w:pPr>
            <w:del w:id="246"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7" w:author="user" w:date="2019-04-12T20:33:00Z">
              <w:del w:id="248" w:author="瑞明 唐" w:date="2019-04-16T16:14:00Z">
                <w:r w:rsidR="00D239AE" w:rsidDel="00C71EF7">
                  <w:rPr>
                    <w:rFonts w:hint="eastAsia"/>
                  </w:rPr>
                  <w:delText xml:space="preserve"> </w:delText>
                </w:r>
              </w:del>
            </w:ins>
            <w:del w:id="249"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50" w:author="user" w:date="2019-04-12T20:40:00Z"/>
          <w:rFonts w:asciiTheme="minorEastAsia" w:hAnsiTheme="minorEastAsia"/>
        </w:rPr>
      </w:pPr>
      <w:ins w:id="251"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2DE1EF19" w:rsidR="00513CF3" w:rsidRPr="00595684" w:rsidRDefault="00513CF3" w:rsidP="00513CF3">
      <w:pPr>
        <w:ind w:firstLine="420"/>
        <w:rPr>
          <w:ins w:id="252" w:author="user" w:date="2019-04-12T20:40:00Z"/>
          <w:rFonts w:asciiTheme="minorEastAsia" w:hAnsiTheme="minorEastAsia"/>
        </w:rPr>
      </w:pPr>
      <w:ins w:id="253"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4"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5"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56" w:author="瑞明 唐" w:date="2019-04-17T23:36:00Z">
        <w:r w:rsidR="00062BC7">
          <w:t xml:space="preserve">图4 - </w:t>
        </w:r>
        <w:r w:rsidR="00062BC7">
          <w:rPr>
            <w:noProof/>
          </w:rPr>
          <w:t>5</w:t>
        </w:r>
        <w:r w:rsidR="00062BC7">
          <w:rPr>
            <w:rFonts w:hint="eastAsia"/>
          </w:rPr>
          <w:t>对话框启动器</w:t>
        </w:r>
      </w:ins>
      <w:ins w:id="257" w:author="瑞明 唐" w:date="2019-04-16T18:07:00Z">
        <w:r w:rsidR="00C71EF7">
          <w:rPr>
            <w:rFonts w:asciiTheme="minorEastAsia" w:hAnsiTheme="minorEastAsia"/>
          </w:rPr>
          <w:fldChar w:fldCharType="end"/>
        </w:r>
        <w:r w:rsidR="00C71EF7">
          <w:rPr>
            <w:rFonts w:asciiTheme="minorEastAsia" w:hAnsiTheme="minorEastAsia" w:hint="eastAsia"/>
          </w:rPr>
          <w:t>所示，</w:t>
        </w:r>
      </w:ins>
      <w:ins w:id="258"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9"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60" w:author="瑞明 唐" w:date="2019-04-16T18:07:00Z">
          <w:r w:rsidDel="00C71EF7">
            <w:rPr>
              <w:rFonts w:asciiTheme="minorEastAsia" w:hAnsiTheme="minorEastAsia" w:hint="eastAsia"/>
            </w:rPr>
            <w:delText>图4-4</w:delText>
          </w:r>
        </w:del>
      </w:ins>
      <w:ins w:id="261"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2" w:author="瑞明 唐" w:date="2019-04-17T23:36:00Z">
        <w:r w:rsidR="00062BC7">
          <w:t xml:space="preserve">图4 - </w:t>
        </w:r>
        <w:r w:rsidR="00062BC7">
          <w:rPr>
            <w:noProof/>
          </w:rPr>
          <w:t>6</w:t>
        </w:r>
        <w:r w:rsidR="00062BC7">
          <w:rPr>
            <w:rFonts w:hint="eastAsia"/>
          </w:rPr>
          <w:t>字体对话框</w:t>
        </w:r>
      </w:ins>
      <w:ins w:id="263" w:author="瑞明 唐" w:date="2019-04-16T18:08:00Z">
        <w:r w:rsidR="00C71EF7">
          <w:rPr>
            <w:rFonts w:asciiTheme="minorEastAsia" w:hAnsiTheme="minorEastAsia"/>
          </w:rPr>
          <w:fldChar w:fldCharType="end"/>
        </w:r>
      </w:ins>
      <w:ins w:id="264"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0C051374" w:rsidR="00513CF3" w:rsidRPr="00BB0266" w:rsidRDefault="00513CF3" w:rsidP="00513CF3">
      <w:pPr>
        <w:ind w:firstLine="420"/>
        <w:rPr>
          <w:ins w:id="265" w:author="user" w:date="2019-04-12T20:40:00Z"/>
          <w:rFonts w:asciiTheme="minorEastAsia" w:hAnsiTheme="minorEastAsia"/>
        </w:rPr>
      </w:pPr>
      <w:ins w:id="266"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7"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8"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9" w:author="瑞明 唐" w:date="2019-04-17T23:36:00Z">
        <w:r w:rsidR="00062BC7">
          <w:t xml:space="preserve">图4 - </w:t>
        </w:r>
        <w:r w:rsidR="00062BC7">
          <w:rPr>
            <w:noProof/>
          </w:rPr>
          <w:t>7</w:t>
        </w:r>
        <w:r w:rsidR="00062BC7">
          <w:rPr>
            <w:rFonts w:hint="eastAsia"/>
          </w:rPr>
          <w:t>最小化功能区</w:t>
        </w:r>
      </w:ins>
      <w:ins w:id="270" w:author="瑞明 唐" w:date="2019-04-16T18:42:00Z">
        <w:r w:rsidR="00C71EF7">
          <w:rPr>
            <w:rFonts w:asciiTheme="minorEastAsia" w:hAnsiTheme="minorEastAsia"/>
          </w:rPr>
          <w:fldChar w:fldCharType="end"/>
        </w:r>
        <w:r w:rsidR="00C71EF7">
          <w:rPr>
            <w:rFonts w:asciiTheme="minorEastAsia" w:hAnsiTheme="minorEastAsia" w:hint="eastAsia"/>
          </w:rPr>
          <w:t>所示</w:t>
        </w:r>
      </w:ins>
      <w:ins w:id="271" w:author="user" w:date="2019-04-12T20:40:00Z">
        <w:r w:rsidRPr="00595684">
          <w:rPr>
            <w:rFonts w:asciiTheme="minorEastAsia" w:hAnsiTheme="minorEastAsia" w:hint="eastAsia"/>
          </w:rPr>
          <w:t>或“展开功能区”按钮</w:t>
        </w:r>
        <w:r w:rsidRPr="00595684">
          <w:rPr>
            <w:rFonts w:asciiTheme="minorEastAsia" w:hAnsiTheme="minorEastAsia"/>
            <w:noProof/>
            <w:rPrChange w:id="272"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7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74" w:author="瑞明 唐" w:date="2019-04-17T23:36:00Z">
        <w:r w:rsidR="00062BC7">
          <w:t xml:space="preserve">图4 - </w:t>
        </w:r>
        <w:r w:rsidR="00062BC7">
          <w:rPr>
            <w:noProof/>
          </w:rPr>
          <w:t>8</w:t>
        </w:r>
        <w:r w:rsidR="00062BC7">
          <w:rPr>
            <w:rFonts w:hint="eastAsia"/>
          </w:rPr>
          <w:t>展开功能区</w:t>
        </w:r>
      </w:ins>
      <w:ins w:id="275" w:author="瑞明 唐" w:date="2019-04-16T18:42:00Z">
        <w:r w:rsidR="00C71EF7">
          <w:rPr>
            <w:rFonts w:asciiTheme="minorEastAsia" w:hAnsiTheme="minorEastAsia"/>
          </w:rPr>
          <w:fldChar w:fldCharType="end"/>
        </w:r>
      </w:ins>
      <w:ins w:id="276" w:author="瑞明 唐" w:date="2019-04-16T18:43:00Z">
        <w:r w:rsidR="00C71EF7">
          <w:rPr>
            <w:rFonts w:asciiTheme="minorEastAsia" w:hAnsiTheme="minorEastAsia" w:hint="eastAsia"/>
          </w:rPr>
          <w:t>所示</w:t>
        </w:r>
      </w:ins>
      <w:ins w:id="277"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 w:author="瑞明 唐" w:date="2019-04-16T18:35:00Z">
          <w:tblPr>
            <w:tblStyle w:val="af1"/>
            <w:tblW w:w="0" w:type="auto"/>
            <w:tblLook w:val="04A0" w:firstRow="1" w:lastRow="0" w:firstColumn="1" w:lastColumn="0" w:noHBand="0" w:noVBand="1"/>
          </w:tblPr>
        </w:tblPrChange>
      </w:tblPr>
      <w:tblGrid>
        <w:gridCol w:w="4264"/>
        <w:gridCol w:w="4264"/>
        <w:tblGridChange w:id="279">
          <w:tblGrid>
            <w:gridCol w:w="4264"/>
            <w:gridCol w:w="4264"/>
          </w:tblGrid>
        </w:tblGridChange>
      </w:tblGrid>
      <w:tr w:rsidR="00C71EF7" w14:paraId="759F08A0" w14:textId="77777777" w:rsidTr="00C71EF7">
        <w:trPr>
          <w:ins w:id="280" w:author="瑞明 唐" w:date="2019-04-16T18:01:00Z"/>
        </w:trPr>
        <w:tc>
          <w:tcPr>
            <w:tcW w:w="4264" w:type="dxa"/>
            <w:tcPrChange w:id="281" w:author="瑞明 唐" w:date="2019-04-16T18:35:00Z">
              <w:tcPr>
                <w:tcW w:w="4264" w:type="dxa"/>
              </w:tcPr>
            </w:tcPrChange>
          </w:tcPr>
          <w:p w14:paraId="1A5484CB" w14:textId="77777777" w:rsidR="00C71EF7" w:rsidRDefault="00C71EF7">
            <w:pPr>
              <w:keepNext/>
              <w:autoSpaceDE w:val="0"/>
              <w:autoSpaceDN w:val="0"/>
              <w:adjustRightInd w:val="0"/>
              <w:spacing w:line="300" w:lineRule="auto"/>
              <w:jc w:val="center"/>
              <w:rPr>
                <w:ins w:id="282" w:author="瑞明 唐" w:date="2019-04-16T18:06:00Z"/>
              </w:rPr>
              <w:pPrChange w:id="283" w:author="瑞明 唐" w:date="2019-04-16T18:35:00Z">
                <w:pPr>
                  <w:autoSpaceDE w:val="0"/>
                  <w:autoSpaceDN w:val="0"/>
                  <w:adjustRightInd w:val="0"/>
                  <w:spacing w:line="300" w:lineRule="auto"/>
                  <w:jc w:val="center"/>
                </w:pPr>
              </w:pPrChange>
            </w:pPr>
            <w:ins w:id="284"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1B336C0B" w:rsidR="00C71EF7" w:rsidRDefault="00C71EF7">
            <w:pPr>
              <w:pStyle w:val="a9"/>
              <w:jc w:val="center"/>
              <w:rPr>
                <w:ins w:id="285" w:author="瑞明 唐" w:date="2019-04-16T18:01:00Z"/>
                <w:rFonts w:asciiTheme="minorEastAsia" w:hAnsiTheme="minorEastAsia" w:cs="宋体"/>
                <w:kern w:val="0"/>
              </w:rPr>
              <w:pPrChange w:id="286" w:author="瑞明 唐" w:date="2019-04-16T18:35:00Z">
                <w:pPr>
                  <w:autoSpaceDE w:val="0"/>
                  <w:autoSpaceDN w:val="0"/>
                  <w:adjustRightInd w:val="0"/>
                  <w:spacing w:line="300" w:lineRule="auto"/>
                  <w:jc w:val="center"/>
                </w:pPr>
              </w:pPrChange>
            </w:pPr>
            <w:bookmarkStart w:id="287" w:name="_Ref6330473"/>
            <w:ins w:id="28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9" w:author="瑞明 唐" w:date="2019-04-18T11:44:00Z">
              <w:r w:rsidR="00526D34">
                <w:rPr>
                  <w:noProof/>
                </w:rPr>
                <w:t>5</w:t>
              </w:r>
            </w:ins>
            <w:ins w:id="290" w:author="瑞明 唐" w:date="2019-04-16T18:06:00Z">
              <w:r>
                <w:fldChar w:fldCharType="end"/>
              </w:r>
              <w:r>
                <w:rPr>
                  <w:rFonts w:hint="eastAsia"/>
                </w:rPr>
                <w:t>对话框启动器</w:t>
              </w:r>
            </w:ins>
            <w:bookmarkEnd w:id="287"/>
          </w:p>
        </w:tc>
        <w:tc>
          <w:tcPr>
            <w:tcW w:w="4264" w:type="dxa"/>
            <w:tcPrChange w:id="291" w:author="瑞明 唐" w:date="2019-04-16T18:35:00Z">
              <w:tcPr>
                <w:tcW w:w="4264" w:type="dxa"/>
              </w:tcPr>
            </w:tcPrChange>
          </w:tcPr>
          <w:p w14:paraId="4F1DEC74" w14:textId="77777777" w:rsidR="00C71EF7" w:rsidRDefault="00C71EF7">
            <w:pPr>
              <w:keepNext/>
              <w:autoSpaceDE w:val="0"/>
              <w:autoSpaceDN w:val="0"/>
              <w:adjustRightInd w:val="0"/>
              <w:spacing w:line="300" w:lineRule="auto"/>
              <w:jc w:val="center"/>
              <w:rPr>
                <w:ins w:id="292" w:author="瑞明 唐" w:date="2019-04-16T18:06:00Z"/>
              </w:rPr>
              <w:pPrChange w:id="293" w:author="瑞明 唐" w:date="2019-04-16T18:35:00Z">
                <w:pPr>
                  <w:autoSpaceDE w:val="0"/>
                  <w:autoSpaceDN w:val="0"/>
                  <w:adjustRightInd w:val="0"/>
                  <w:spacing w:line="300" w:lineRule="auto"/>
                  <w:jc w:val="center"/>
                </w:pPr>
              </w:pPrChange>
            </w:pPr>
            <w:ins w:id="294"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62453F39" w:rsidR="00C71EF7" w:rsidRDefault="00C71EF7">
            <w:pPr>
              <w:pStyle w:val="a9"/>
              <w:jc w:val="center"/>
              <w:rPr>
                <w:ins w:id="295" w:author="瑞明 唐" w:date="2019-04-16T18:01:00Z"/>
                <w:rFonts w:asciiTheme="minorEastAsia" w:hAnsiTheme="minorEastAsia" w:cs="宋体"/>
                <w:kern w:val="0"/>
              </w:rPr>
              <w:pPrChange w:id="296" w:author="瑞明 唐" w:date="2019-04-16T18:35:00Z">
                <w:pPr>
                  <w:autoSpaceDE w:val="0"/>
                  <w:autoSpaceDN w:val="0"/>
                  <w:adjustRightInd w:val="0"/>
                  <w:spacing w:line="300" w:lineRule="auto"/>
                  <w:jc w:val="center"/>
                </w:pPr>
              </w:pPrChange>
            </w:pPr>
            <w:bookmarkStart w:id="297" w:name="_Ref6330503"/>
            <w:ins w:id="29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9" w:author="瑞明 唐" w:date="2019-04-18T11:44:00Z">
              <w:r w:rsidR="00526D34">
                <w:rPr>
                  <w:noProof/>
                </w:rPr>
                <w:t>6</w:t>
              </w:r>
            </w:ins>
            <w:ins w:id="300" w:author="瑞明 唐" w:date="2019-04-16T18:06:00Z">
              <w:r>
                <w:fldChar w:fldCharType="end"/>
              </w:r>
              <w:r>
                <w:rPr>
                  <w:rFonts w:hint="eastAsia"/>
                </w:rPr>
                <w:t>字体对话框</w:t>
              </w:r>
            </w:ins>
            <w:bookmarkEnd w:id="297"/>
          </w:p>
        </w:tc>
      </w:tr>
    </w:tbl>
    <w:p w14:paraId="50602CBE" w14:textId="3B7BC77C" w:rsidR="00513CF3" w:rsidRPr="00595684" w:rsidRDefault="00513CF3" w:rsidP="00513CF3">
      <w:pPr>
        <w:autoSpaceDE w:val="0"/>
        <w:autoSpaceDN w:val="0"/>
        <w:adjustRightInd w:val="0"/>
        <w:spacing w:line="300" w:lineRule="auto"/>
        <w:jc w:val="center"/>
        <w:rPr>
          <w:ins w:id="301" w:author="user" w:date="2019-04-12T20:40:00Z"/>
          <w:rFonts w:asciiTheme="minorEastAsia" w:hAnsiTheme="minorEastAsia" w:cs="宋体"/>
          <w:kern w:val="0"/>
        </w:rPr>
      </w:pPr>
      <w:ins w:id="302" w:author="user" w:date="2019-04-12T20:40:00Z">
        <w:del w:id="303" w:author="瑞明 唐" w:date="2019-04-16T18:01:00Z">
          <w:r w:rsidRPr="00595684" w:rsidDel="00C71EF7">
            <w:rPr>
              <w:rFonts w:asciiTheme="minorEastAsia" w:hAnsiTheme="minorEastAsia"/>
              <w:noProof/>
              <w:rPrChange w:id="304"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305" w:author="user" w:date="2019-04-12T20:40:00Z"/>
          <w:del w:id="306" w:author="瑞明 唐" w:date="2019-04-16T18:01:00Z"/>
          <w:rFonts w:asciiTheme="minorEastAsia" w:eastAsiaTheme="minorEastAsia" w:hAnsiTheme="minorEastAsia" w:cs="宋体"/>
          <w:kern w:val="0"/>
          <w:sz w:val="21"/>
          <w:szCs w:val="21"/>
        </w:rPr>
        <w:pPrChange w:id="307" w:author="user" w:date="2019-04-12T20:40:00Z">
          <w:pPr>
            <w:pStyle w:val="a9"/>
          </w:pPr>
        </w:pPrChange>
      </w:pPr>
      <w:bookmarkStart w:id="308" w:name="_Ref487535686"/>
      <w:ins w:id="309" w:author="user" w:date="2019-04-12T20:40:00Z">
        <w:del w:id="310" w:author="瑞明 唐" w:date="2019-04-16T18:01:00Z">
          <w:r w:rsidRPr="00595684" w:rsidDel="00C71EF7">
            <w:rPr>
              <w:rFonts w:asciiTheme="minorEastAsia" w:eastAsiaTheme="minorEastAsia" w:hAnsiTheme="minorEastAsia" w:hint="eastAsia"/>
            </w:rPr>
            <w:delText>图</w:delText>
          </w:r>
          <w:bookmarkEnd w:id="308"/>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54B4DFCA" w:rsidR="00C71EF7" w:rsidRPr="00595684" w:rsidRDefault="00513CF3" w:rsidP="00513CF3">
      <w:pPr>
        <w:spacing w:line="300" w:lineRule="auto"/>
        <w:ind w:firstLine="420"/>
        <w:rPr>
          <w:ins w:id="311" w:author="瑞明 唐" w:date="2019-04-16T18:38:00Z"/>
          <w:rFonts w:asciiTheme="minorEastAsia" w:hAnsiTheme="minorEastAsia"/>
        </w:rPr>
      </w:pPr>
      <w:ins w:id="312"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13" w:author="user" w:date="2019-04-12T20:42:00Z">
        <w:del w:id="314" w:author="瑞明 唐" w:date="2019-04-16T18:49:00Z">
          <w:r w:rsidDel="00C71EF7">
            <w:rPr>
              <w:rFonts w:asciiTheme="minorEastAsia" w:hAnsiTheme="minorEastAsia" w:hint="eastAsia"/>
            </w:rPr>
            <w:delText>图4-5</w:delText>
          </w:r>
        </w:del>
      </w:ins>
      <w:ins w:id="315"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316" w:author="瑞明 唐" w:date="2019-04-17T23:36:00Z">
        <w:r w:rsidR="00062BC7">
          <w:t xml:space="preserve">图4 - </w:t>
        </w:r>
        <w:r w:rsidR="00062BC7">
          <w:rPr>
            <w:noProof/>
          </w:rPr>
          <w:t>9</w:t>
        </w:r>
        <w:r w:rsidR="00062BC7">
          <w:rPr>
            <w:rFonts w:hint="eastAsia"/>
          </w:rPr>
          <w:t>上下</w:t>
        </w:r>
        <w:proofErr w:type="gramStart"/>
        <w:r w:rsidR="00062BC7">
          <w:rPr>
            <w:rFonts w:hint="eastAsia"/>
          </w:rPr>
          <w:t>文选项卡</w:t>
        </w:r>
      </w:ins>
      <w:proofErr w:type="gramEnd"/>
      <w:ins w:id="317" w:author="瑞明 唐" w:date="2019-04-16T18:49:00Z">
        <w:r w:rsidR="00C71EF7">
          <w:rPr>
            <w:rFonts w:asciiTheme="minorEastAsia" w:hAnsiTheme="minorEastAsia"/>
          </w:rPr>
          <w:fldChar w:fldCharType="end"/>
        </w:r>
      </w:ins>
      <w:ins w:id="318"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 w:author="瑞明 唐" w:date="2019-04-16T18:41:00Z">
          <w:tblPr>
            <w:tblStyle w:val="af1"/>
            <w:tblW w:w="0" w:type="auto"/>
            <w:tblLook w:val="04A0" w:firstRow="1" w:lastRow="0" w:firstColumn="1" w:lastColumn="0" w:noHBand="0" w:noVBand="1"/>
          </w:tblPr>
        </w:tblPrChange>
      </w:tblPr>
      <w:tblGrid>
        <w:gridCol w:w="4264"/>
        <w:gridCol w:w="4264"/>
        <w:tblGridChange w:id="320">
          <w:tblGrid>
            <w:gridCol w:w="4264"/>
            <w:gridCol w:w="4264"/>
          </w:tblGrid>
        </w:tblGridChange>
      </w:tblGrid>
      <w:tr w:rsidR="00C71EF7" w14:paraId="703E51FE" w14:textId="77777777" w:rsidTr="00C71EF7">
        <w:trPr>
          <w:ins w:id="321" w:author="瑞明 唐" w:date="2019-04-16T18:38:00Z"/>
        </w:trPr>
        <w:tc>
          <w:tcPr>
            <w:tcW w:w="4264" w:type="dxa"/>
            <w:tcPrChange w:id="322" w:author="瑞明 唐" w:date="2019-04-16T18:41:00Z">
              <w:tcPr>
                <w:tcW w:w="4264" w:type="dxa"/>
              </w:tcPr>
            </w:tcPrChange>
          </w:tcPr>
          <w:p w14:paraId="04C3A087" w14:textId="77777777" w:rsidR="00C71EF7" w:rsidRDefault="00C71EF7">
            <w:pPr>
              <w:keepNext/>
              <w:spacing w:line="300" w:lineRule="auto"/>
              <w:jc w:val="center"/>
              <w:rPr>
                <w:ins w:id="323" w:author="瑞明 唐" w:date="2019-04-16T18:40:00Z"/>
              </w:rPr>
              <w:pPrChange w:id="324" w:author="瑞明 唐" w:date="2019-04-16T18:40:00Z">
                <w:pPr>
                  <w:spacing w:line="300" w:lineRule="auto"/>
                  <w:jc w:val="center"/>
                </w:pPr>
              </w:pPrChange>
            </w:pPr>
            <w:ins w:id="325"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4F8AEEB3" w:rsidR="00C71EF7" w:rsidRDefault="00C71EF7">
            <w:pPr>
              <w:pStyle w:val="a9"/>
              <w:jc w:val="center"/>
              <w:rPr>
                <w:ins w:id="326" w:author="瑞明 唐" w:date="2019-04-16T18:38:00Z"/>
                <w:rFonts w:asciiTheme="minorEastAsia" w:hAnsiTheme="minorEastAsia"/>
              </w:rPr>
              <w:pPrChange w:id="327" w:author="瑞明 唐" w:date="2019-04-16T18:40:00Z">
                <w:pPr>
                  <w:spacing w:line="300" w:lineRule="auto"/>
                </w:pPr>
              </w:pPrChange>
            </w:pPr>
            <w:bookmarkStart w:id="328" w:name="_Ref6332555"/>
            <w:ins w:id="329"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0" w:author="瑞明 唐" w:date="2019-04-18T11:44:00Z">
              <w:r w:rsidR="00526D34">
                <w:rPr>
                  <w:noProof/>
                </w:rPr>
                <w:t>7</w:t>
              </w:r>
            </w:ins>
            <w:ins w:id="331" w:author="瑞明 唐" w:date="2019-04-16T18:40:00Z">
              <w:r>
                <w:fldChar w:fldCharType="end"/>
              </w:r>
            </w:ins>
            <w:ins w:id="332" w:author="瑞明 唐" w:date="2019-04-16T18:41:00Z">
              <w:r>
                <w:rPr>
                  <w:rFonts w:hint="eastAsia"/>
                </w:rPr>
                <w:t>最小化</w:t>
              </w:r>
            </w:ins>
            <w:ins w:id="333" w:author="瑞明 唐" w:date="2019-04-16T18:40:00Z">
              <w:r>
                <w:rPr>
                  <w:rFonts w:hint="eastAsia"/>
                </w:rPr>
                <w:t>功能区</w:t>
              </w:r>
            </w:ins>
            <w:bookmarkEnd w:id="328"/>
          </w:p>
        </w:tc>
        <w:tc>
          <w:tcPr>
            <w:tcW w:w="4264" w:type="dxa"/>
            <w:tcPrChange w:id="334" w:author="瑞明 唐" w:date="2019-04-16T18:41:00Z">
              <w:tcPr>
                <w:tcW w:w="4264" w:type="dxa"/>
              </w:tcPr>
            </w:tcPrChange>
          </w:tcPr>
          <w:p w14:paraId="3D981BDB" w14:textId="77777777" w:rsidR="00C71EF7" w:rsidRDefault="00C71EF7">
            <w:pPr>
              <w:keepNext/>
              <w:spacing w:line="300" w:lineRule="auto"/>
              <w:jc w:val="center"/>
              <w:rPr>
                <w:ins w:id="335" w:author="瑞明 唐" w:date="2019-04-16T18:40:00Z"/>
              </w:rPr>
              <w:pPrChange w:id="336" w:author="瑞明 唐" w:date="2019-04-16T18:40:00Z">
                <w:pPr>
                  <w:spacing w:line="300" w:lineRule="auto"/>
                  <w:jc w:val="center"/>
                </w:pPr>
              </w:pPrChange>
            </w:pPr>
            <w:ins w:id="337"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33EDC82B" w:rsidR="00C71EF7" w:rsidRDefault="00C71EF7">
            <w:pPr>
              <w:pStyle w:val="a9"/>
              <w:jc w:val="center"/>
              <w:rPr>
                <w:ins w:id="338" w:author="瑞明 唐" w:date="2019-04-16T18:38:00Z"/>
                <w:rFonts w:asciiTheme="minorEastAsia" w:hAnsiTheme="minorEastAsia"/>
              </w:rPr>
              <w:pPrChange w:id="339" w:author="瑞明 唐" w:date="2019-04-16T18:40:00Z">
                <w:pPr>
                  <w:spacing w:line="300" w:lineRule="auto"/>
                </w:pPr>
              </w:pPrChange>
            </w:pPr>
            <w:bookmarkStart w:id="340" w:name="_Ref6332589"/>
            <w:ins w:id="34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42" w:author="瑞明 唐" w:date="2019-04-18T11:44:00Z">
              <w:r w:rsidR="00526D34">
                <w:rPr>
                  <w:noProof/>
                </w:rPr>
                <w:t>8</w:t>
              </w:r>
            </w:ins>
            <w:ins w:id="343" w:author="瑞明 唐" w:date="2019-04-16T18:40:00Z">
              <w:r>
                <w:fldChar w:fldCharType="end"/>
              </w:r>
              <w:r>
                <w:rPr>
                  <w:rFonts w:hint="eastAsia"/>
                </w:rPr>
                <w:t>展开功能区</w:t>
              </w:r>
            </w:ins>
            <w:bookmarkEnd w:id="340"/>
          </w:p>
        </w:tc>
      </w:tr>
    </w:tbl>
    <w:p w14:paraId="317F2967" w14:textId="7783258D" w:rsidR="00513CF3" w:rsidRPr="00595684" w:rsidRDefault="00513CF3" w:rsidP="00513CF3">
      <w:pPr>
        <w:spacing w:line="300" w:lineRule="auto"/>
        <w:ind w:firstLine="420"/>
        <w:rPr>
          <w:ins w:id="344"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 w:author="瑞明 唐" w:date="2019-04-16T23:17:00Z">
          <w:tblPr>
            <w:tblStyle w:val="af1"/>
            <w:tblW w:w="0" w:type="auto"/>
            <w:tblLook w:val="04A0" w:firstRow="1" w:lastRow="0" w:firstColumn="1" w:lastColumn="0" w:noHBand="0" w:noVBand="1"/>
          </w:tblPr>
        </w:tblPrChange>
      </w:tblPr>
      <w:tblGrid>
        <w:gridCol w:w="8528"/>
        <w:tblGridChange w:id="346">
          <w:tblGrid>
            <w:gridCol w:w="8528"/>
          </w:tblGrid>
        </w:tblGridChange>
      </w:tblGrid>
      <w:tr w:rsidR="00C71EF7" w14:paraId="1DE015A7" w14:textId="77777777" w:rsidTr="001868CA">
        <w:trPr>
          <w:ins w:id="347" w:author="瑞明 唐" w:date="2019-04-16T18:44:00Z"/>
        </w:trPr>
        <w:tc>
          <w:tcPr>
            <w:tcW w:w="8528" w:type="dxa"/>
            <w:tcPrChange w:id="348" w:author="瑞明 唐" w:date="2019-04-16T23:17:00Z">
              <w:tcPr>
                <w:tcW w:w="8528" w:type="dxa"/>
              </w:tcPr>
            </w:tcPrChange>
          </w:tcPr>
          <w:p w14:paraId="12DFB042" w14:textId="77777777" w:rsidR="00C71EF7" w:rsidRDefault="00C71EF7">
            <w:pPr>
              <w:keepNext/>
              <w:jc w:val="center"/>
              <w:rPr>
                <w:ins w:id="349" w:author="瑞明 唐" w:date="2019-04-16T18:49:00Z"/>
              </w:rPr>
              <w:pPrChange w:id="350" w:author="瑞明 唐" w:date="2019-04-16T18:49:00Z">
                <w:pPr>
                  <w:jc w:val="center"/>
                </w:pPr>
              </w:pPrChange>
            </w:pPr>
            <w:ins w:id="351"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05F6F1C2" w:rsidR="00C71EF7" w:rsidRDefault="00C71EF7">
            <w:pPr>
              <w:pStyle w:val="a9"/>
              <w:jc w:val="center"/>
              <w:rPr>
                <w:ins w:id="352" w:author="瑞明 唐" w:date="2019-04-16T18:44:00Z"/>
                <w:rFonts w:asciiTheme="minorEastAsia" w:hAnsiTheme="minorEastAsia"/>
              </w:rPr>
              <w:pPrChange w:id="353" w:author="瑞明 唐" w:date="2019-04-16T18:49:00Z">
                <w:pPr>
                  <w:jc w:val="center"/>
                </w:pPr>
              </w:pPrChange>
            </w:pPr>
            <w:bookmarkStart w:id="354" w:name="_Ref6332995"/>
            <w:ins w:id="355"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56" w:author="瑞明 唐" w:date="2019-04-18T11:44:00Z">
              <w:r w:rsidR="00526D34">
                <w:rPr>
                  <w:noProof/>
                </w:rPr>
                <w:t>9</w:t>
              </w:r>
            </w:ins>
            <w:ins w:id="357" w:author="瑞明 唐" w:date="2019-04-16T18:49:00Z">
              <w:r>
                <w:fldChar w:fldCharType="end"/>
              </w:r>
              <w:r>
                <w:rPr>
                  <w:rFonts w:hint="eastAsia"/>
                </w:rPr>
                <w:t>上下</w:t>
              </w:r>
              <w:proofErr w:type="gramStart"/>
              <w:r>
                <w:rPr>
                  <w:rFonts w:hint="eastAsia"/>
                </w:rPr>
                <w:t>文选项卡</w:t>
              </w:r>
            </w:ins>
            <w:bookmarkEnd w:id="354"/>
            <w:proofErr w:type="gramEnd"/>
          </w:p>
        </w:tc>
      </w:tr>
    </w:tbl>
    <w:p w14:paraId="76642E07" w14:textId="7003C562" w:rsidR="00513CF3" w:rsidRPr="00595684" w:rsidRDefault="00513CF3" w:rsidP="00513CF3">
      <w:pPr>
        <w:jc w:val="center"/>
        <w:rPr>
          <w:ins w:id="358" w:author="user" w:date="2019-04-12T20:41:00Z"/>
          <w:rFonts w:asciiTheme="minorEastAsia" w:hAnsiTheme="minorEastAsia"/>
        </w:rPr>
      </w:pPr>
      <w:ins w:id="359" w:author="user" w:date="2019-04-12T20:41:00Z">
        <w:del w:id="360" w:author="瑞明 唐" w:date="2019-04-16T18:43:00Z">
          <w:r w:rsidRPr="00595684" w:rsidDel="00C71EF7">
            <w:rPr>
              <w:rFonts w:asciiTheme="minorEastAsia" w:hAnsiTheme="minorEastAsia"/>
              <w:noProof/>
              <w:rPrChange w:id="361"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62" w:author="user" w:date="2019-04-12T20:41:00Z"/>
          <w:del w:id="363" w:author="瑞明 唐" w:date="2019-04-16T18:43:00Z"/>
          <w:rFonts w:asciiTheme="minorEastAsia" w:eastAsiaTheme="minorEastAsia" w:hAnsiTheme="minorEastAsia"/>
        </w:rPr>
        <w:pPrChange w:id="364" w:author="user" w:date="2019-04-12T20:42:00Z">
          <w:pPr>
            <w:pStyle w:val="a9"/>
          </w:pPr>
        </w:pPrChange>
      </w:pPr>
      <w:bookmarkStart w:id="365" w:name="_Ref487535751"/>
      <w:ins w:id="366" w:author="user" w:date="2019-04-12T20:41:00Z">
        <w:del w:id="367" w:author="瑞明 唐" w:date="2019-04-16T18:43:00Z">
          <w:r w:rsidRPr="00595684" w:rsidDel="00C71EF7">
            <w:rPr>
              <w:rFonts w:asciiTheme="minorEastAsia" w:eastAsiaTheme="minorEastAsia" w:hAnsiTheme="minorEastAsia" w:hint="eastAsia"/>
            </w:rPr>
            <w:delText>图</w:delText>
          </w:r>
        </w:del>
      </w:ins>
      <w:bookmarkEnd w:id="365"/>
      <w:ins w:id="368" w:author="user" w:date="2019-04-12T20:42:00Z">
        <w:del w:id="369" w:author="瑞明 唐" w:date="2019-04-16T18:43:00Z">
          <w:r w:rsidDel="00C71EF7">
            <w:rPr>
              <w:rFonts w:asciiTheme="minorEastAsia" w:eastAsiaTheme="minorEastAsia" w:hAnsiTheme="minorEastAsia" w:hint="eastAsia"/>
            </w:rPr>
            <w:delText xml:space="preserve">4-5 </w:delText>
          </w:r>
        </w:del>
      </w:ins>
      <w:ins w:id="370" w:author="user" w:date="2019-04-12T20:41:00Z">
        <w:del w:id="371"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pPr>
        <w:keepNext/>
        <w:rPr>
          <w:rFonts w:ascii="宋体" w:eastAsia="宋体" w:hAnsi="宋体"/>
          <w:rPrChange w:id="372" w:author="瑞明 唐" w:date="2019-04-16T18:43:00Z">
            <w:rPr/>
          </w:rPrChange>
        </w:rPr>
        <w:pPrChange w:id="373"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25D9754F" w:rsidR="00C97080" w:rsidRDefault="00EE20C4">
      <w:pPr>
        <w:pStyle w:val="a6"/>
        <w:numPr>
          <w:ilvl w:val="0"/>
          <w:numId w:val="57"/>
        </w:numPr>
        <w:ind w:left="0" w:firstLine="509"/>
        <w:rPr>
          <w:ins w:id="374" w:author="瑞明 唐" w:date="2019-04-16T23:19:00Z"/>
          <w:rFonts w:ascii="宋体" w:eastAsia="宋体" w:hAnsi="宋体"/>
          <w:sz w:val="24"/>
          <w:szCs w:val="24"/>
        </w:rPr>
        <w:pPrChange w:id="375" w:author="瑞明 唐" w:date="2019-04-16T23:19:00Z">
          <w:pPr>
            <w:pStyle w:val="a6"/>
            <w:numPr>
              <w:numId w:val="57"/>
            </w:numPr>
            <w:ind w:left="869" w:firstLineChars="0" w:hanging="360"/>
          </w:pPr>
        </w:pPrChange>
      </w:pPr>
      <w:del w:id="376" w:author="瑞明 唐" w:date="2019-04-16T23:19:00Z">
        <w:r w:rsidRPr="006259A3" w:rsidDel="006259A3">
          <w:rPr>
            <w:rFonts w:ascii="宋体" w:eastAsia="宋体" w:hAnsi="宋体" w:hint="eastAsia"/>
            <w:sz w:val="24"/>
            <w:szCs w:val="24"/>
            <w:rPrChange w:id="377" w:author="瑞明 唐" w:date="2019-04-16T23:19:00Z">
              <w:rPr>
                <w:rFonts w:hint="eastAsia"/>
              </w:rPr>
            </w:rPrChange>
          </w:rPr>
          <w:delText>①</w:delText>
        </w:r>
      </w:del>
      <w:r w:rsidR="00C97080" w:rsidRPr="006259A3">
        <w:rPr>
          <w:rFonts w:ascii="宋体" w:eastAsia="宋体" w:hAnsi="宋体" w:hint="eastAsia"/>
          <w:sz w:val="24"/>
          <w:szCs w:val="24"/>
          <w:rPrChange w:id="378" w:author="瑞明 唐" w:date="2019-04-16T23:19:00Z">
            <w:rPr>
              <w:rFonts w:hint="eastAsia"/>
            </w:rPr>
          </w:rPrChange>
        </w:rPr>
        <w:t>文档编辑区</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位于窗口的中央</w:t>
      </w:r>
      <w:r w:rsidR="00555721" w:rsidRPr="006259A3">
        <w:rPr>
          <w:rFonts w:ascii="宋体" w:eastAsia="宋体" w:hAnsi="宋体" w:hint="eastAsia"/>
          <w:sz w:val="24"/>
          <w:szCs w:val="24"/>
          <w:rPrChange w:id="381" w:author="瑞明 唐" w:date="2019-04-16T23:19:00Z">
            <w:rPr>
              <w:rFonts w:hint="eastAsia"/>
            </w:rPr>
          </w:rPrChange>
        </w:rPr>
        <w:t>，</w:t>
      </w:r>
      <w:r w:rsidR="00C97080" w:rsidRPr="006259A3">
        <w:rPr>
          <w:rFonts w:ascii="宋体" w:eastAsia="宋体" w:hAnsi="宋体" w:hint="eastAsia"/>
          <w:sz w:val="24"/>
          <w:szCs w:val="24"/>
          <w:rPrChange w:id="382" w:author="瑞明 唐" w:date="2019-04-16T23:19:00Z">
            <w:rPr>
              <w:rFonts w:hint="eastAsia"/>
            </w:rPr>
          </w:rPrChange>
        </w:rPr>
        <w:t>文本显示</w:t>
      </w:r>
      <w:r w:rsidR="00555721" w:rsidRPr="006259A3">
        <w:rPr>
          <w:rFonts w:ascii="宋体" w:eastAsia="宋体" w:hAnsi="宋体" w:hint="eastAsia"/>
          <w:sz w:val="24"/>
          <w:szCs w:val="24"/>
          <w:rPrChange w:id="383" w:author="瑞明 唐" w:date="2019-04-16T23:19:00Z">
            <w:rPr>
              <w:rFonts w:hint="eastAsia"/>
            </w:rPr>
          </w:rPrChange>
        </w:rPr>
        <w:t>，</w:t>
      </w:r>
      <w:r w:rsidR="00C97080" w:rsidRPr="006259A3">
        <w:rPr>
          <w:rFonts w:ascii="宋体" w:eastAsia="宋体" w:hAnsi="宋体" w:hint="eastAsia"/>
          <w:sz w:val="24"/>
          <w:szCs w:val="24"/>
          <w:rPrChange w:id="384" w:author="瑞明 唐" w:date="2019-04-16T23:19:00Z">
            <w:rPr>
              <w:rFonts w:hint="eastAsia"/>
            </w:rPr>
          </w:rPrChange>
        </w:rPr>
        <w:t>输入和编辑就在这个区域</w:t>
      </w:r>
      <w:r w:rsidR="00555721" w:rsidRPr="006259A3">
        <w:rPr>
          <w:rFonts w:ascii="宋体" w:eastAsia="宋体" w:hAnsi="宋体" w:hint="eastAsia"/>
          <w:sz w:val="24"/>
          <w:szCs w:val="24"/>
          <w:rPrChange w:id="385" w:author="瑞明 唐" w:date="2019-04-16T23:19:00Z">
            <w:rPr>
              <w:rFonts w:hint="eastAsia"/>
            </w:rPr>
          </w:rPrChange>
        </w:rPr>
        <w:t>，</w:t>
      </w:r>
      <w:r w:rsidR="00C97080" w:rsidRPr="006259A3">
        <w:rPr>
          <w:rFonts w:ascii="宋体" w:eastAsia="宋体" w:hAnsi="宋体" w:hint="eastAsia"/>
          <w:sz w:val="24"/>
          <w:szCs w:val="24"/>
          <w:rPrChange w:id="386" w:author="瑞明 唐" w:date="2019-04-16T23:19:00Z">
            <w:rPr>
              <w:rFonts w:hint="eastAsia"/>
            </w:rPr>
          </w:rPrChange>
        </w:rPr>
        <w:t>左边一条闪烁的光标</w:t>
      </w:r>
      <w:r w:rsidR="00555721" w:rsidRPr="006259A3">
        <w:rPr>
          <w:rFonts w:ascii="宋体" w:eastAsia="宋体" w:hAnsi="宋体" w:hint="eastAsia"/>
          <w:sz w:val="24"/>
          <w:szCs w:val="24"/>
          <w:rPrChange w:id="387" w:author="瑞明 唐" w:date="2019-04-16T23:19:00Z">
            <w:rPr>
              <w:rFonts w:hint="eastAsia"/>
            </w:rPr>
          </w:rPrChange>
        </w:rPr>
        <w:t>，</w:t>
      </w:r>
      <w:r w:rsidR="00C97080" w:rsidRPr="006259A3">
        <w:rPr>
          <w:rFonts w:ascii="宋体" w:eastAsia="宋体" w:hAnsi="宋体" w:hint="eastAsia"/>
          <w:sz w:val="24"/>
          <w:szCs w:val="24"/>
          <w:rPrChange w:id="388" w:author="瑞明 唐" w:date="2019-04-16T23:19:00Z">
            <w:rPr>
              <w:rFonts w:hint="eastAsia"/>
            </w:rPr>
          </w:rPrChange>
        </w:rPr>
        <w:t>便是文本编辑当前位置。如</w:t>
      </w:r>
      <w:del w:id="389" w:author="瑞明 唐" w:date="2019-04-16T23:35:00Z">
        <w:r w:rsidR="00C97080" w:rsidRPr="006259A3" w:rsidDel="008C5CCC">
          <w:rPr>
            <w:rFonts w:ascii="宋体" w:eastAsia="宋体" w:hAnsi="宋体" w:hint="eastAsia"/>
            <w:sz w:val="24"/>
            <w:szCs w:val="24"/>
            <w:rPrChange w:id="390" w:author="瑞明 唐" w:date="2019-04-16T23:19:00Z">
              <w:rPr>
                <w:rFonts w:hint="eastAsia"/>
              </w:rPr>
            </w:rPrChange>
          </w:rPr>
          <w:delText>图</w:delText>
        </w:r>
        <w:r w:rsidR="00C97080" w:rsidRPr="006259A3" w:rsidDel="008C5CCC">
          <w:rPr>
            <w:rFonts w:ascii="宋体" w:eastAsia="宋体" w:hAnsi="宋体"/>
            <w:sz w:val="24"/>
            <w:szCs w:val="24"/>
            <w:rPrChange w:id="391" w:author="瑞明 唐" w:date="2019-04-16T23:19:00Z">
              <w:rPr/>
            </w:rPrChange>
          </w:rPr>
          <w:delText>4</w:delText>
        </w:r>
        <w:r w:rsidR="00D96DA5" w:rsidRPr="006259A3" w:rsidDel="008C5CCC">
          <w:rPr>
            <w:rFonts w:ascii="宋体" w:eastAsia="宋体" w:hAnsi="宋体"/>
            <w:sz w:val="24"/>
            <w:szCs w:val="24"/>
            <w:rPrChange w:id="392" w:author="瑞明 唐" w:date="2019-04-16T23:19:00Z">
              <w:rPr/>
            </w:rPrChange>
          </w:rPr>
          <w:delText>-</w:delText>
        </w:r>
        <w:r w:rsidR="00C97080" w:rsidRPr="006259A3" w:rsidDel="008C5CCC">
          <w:rPr>
            <w:rFonts w:ascii="宋体" w:eastAsia="宋体" w:hAnsi="宋体"/>
            <w:sz w:val="24"/>
            <w:szCs w:val="24"/>
            <w:rPrChange w:id="393" w:author="瑞明 唐" w:date="2019-04-16T23:19:00Z">
              <w:rPr/>
            </w:rPrChange>
          </w:rPr>
          <w:delText>3</w:delText>
        </w:r>
      </w:del>
      <w:ins w:id="394"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ins>
      <w:r w:rsidR="008C5CCC">
        <w:rPr>
          <w:rFonts w:ascii="宋体" w:eastAsia="宋体" w:hAnsi="宋体"/>
          <w:sz w:val="24"/>
          <w:szCs w:val="24"/>
        </w:rPr>
      </w:r>
      <w:r w:rsidR="008C5CCC">
        <w:rPr>
          <w:rFonts w:ascii="宋体" w:eastAsia="宋体" w:hAnsi="宋体"/>
          <w:sz w:val="24"/>
          <w:szCs w:val="24"/>
        </w:rPr>
        <w:fldChar w:fldCharType="separate"/>
      </w:r>
      <w:ins w:id="395" w:author="瑞明 唐" w:date="2019-04-17T23:36:00Z">
        <w:r w:rsidR="00062BC7">
          <w:t xml:space="preserve">图4 - </w:t>
        </w:r>
        <w:r w:rsidR="00062BC7">
          <w:rPr>
            <w:noProof/>
          </w:rPr>
          <w:t>10</w:t>
        </w:r>
        <w:r w:rsidR="00062BC7">
          <w:rPr>
            <w:rFonts w:hint="eastAsia"/>
          </w:rPr>
          <w:t>文档区</w:t>
        </w:r>
      </w:ins>
      <w:ins w:id="396" w:author="瑞明 唐" w:date="2019-04-16T23:35:00Z">
        <w:r w:rsidR="008C5CCC">
          <w:rPr>
            <w:rFonts w:ascii="宋体" w:eastAsia="宋体" w:hAnsi="宋体"/>
            <w:sz w:val="24"/>
            <w:szCs w:val="24"/>
          </w:rPr>
          <w:fldChar w:fldCharType="end"/>
        </w:r>
      </w:ins>
      <w:r w:rsidR="00C97080" w:rsidRPr="006259A3">
        <w:rPr>
          <w:rFonts w:ascii="宋体" w:eastAsia="宋体" w:hAnsi="宋体" w:hint="eastAsia"/>
          <w:sz w:val="24"/>
          <w:szCs w:val="24"/>
          <w:rPrChange w:id="397"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瑞明 唐" w:date="2019-04-16T23:34:00Z">
          <w:tblPr>
            <w:tblStyle w:val="af1"/>
            <w:tblW w:w="0" w:type="auto"/>
            <w:tblInd w:w="509" w:type="dxa"/>
            <w:tblLook w:val="04A0" w:firstRow="1" w:lastRow="0" w:firstColumn="1" w:lastColumn="0" w:noHBand="0" w:noVBand="1"/>
          </w:tblPr>
        </w:tblPrChange>
      </w:tblPr>
      <w:tblGrid>
        <w:gridCol w:w="8019"/>
        <w:tblGridChange w:id="399">
          <w:tblGrid>
            <w:gridCol w:w="8019"/>
          </w:tblGrid>
        </w:tblGridChange>
      </w:tblGrid>
      <w:tr w:rsidR="006259A3" w14:paraId="2C0DC391" w14:textId="77777777" w:rsidTr="008C5CCC">
        <w:trPr>
          <w:ins w:id="400" w:author="瑞明 唐" w:date="2019-04-16T23:19:00Z"/>
        </w:trPr>
        <w:tc>
          <w:tcPr>
            <w:tcW w:w="8528" w:type="dxa"/>
            <w:tcPrChange w:id="401" w:author="瑞明 唐" w:date="2019-04-16T23:34:00Z">
              <w:tcPr>
                <w:tcW w:w="8528" w:type="dxa"/>
              </w:tcPr>
            </w:tcPrChange>
          </w:tcPr>
          <w:p w14:paraId="04A9EB37" w14:textId="77777777" w:rsidR="006259A3" w:rsidRDefault="006259A3">
            <w:pPr>
              <w:keepNext/>
              <w:jc w:val="center"/>
              <w:rPr>
                <w:ins w:id="402" w:author="瑞明 唐" w:date="2019-04-16T23:24:00Z"/>
              </w:rPr>
              <w:pPrChange w:id="403" w:author="瑞明 唐" w:date="2019-04-16T23:24:00Z">
                <w:pPr>
                  <w:jc w:val="center"/>
                </w:pPr>
              </w:pPrChange>
            </w:pPr>
            <w:ins w:id="404"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58BE4942" w:rsidR="006259A3" w:rsidRDefault="006259A3">
            <w:pPr>
              <w:pStyle w:val="a9"/>
              <w:jc w:val="center"/>
              <w:rPr>
                <w:ins w:id="405" w:author="瑞明 唐" w:date="2019-04-16T23:19:00Z"/>
                <w:rFonts w:ascii="宋体" w:eastAsia="宋体" w:hAnsi="宋体"/>
                <w:sz w:val="24"/>
                <w:szCs w:val="24"/>
              </w:rPr>
              <w:pPrChange w:id="406" w:author="瑞明 唐" w:date="2019-04-16T23:24:00Z">
                <w:pPr/>
              </w:pPrChange>
            </w:pPr>
            <w:bookmarkStart w:id="407" w:name="_Ref6350143"/>
            <w:ins w:id="408"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9" w:author="瑞明 唐" w:date="2019-04-18T11:44:00Z">
              <w:r w:rsidR="00526D34">
                <w:rPr>
                  <w:noProof/>
                </w:rPr>
                <w:t>10</w:t>
              </w:r>
            </w:ins>
            <w:ins w:id="410" w:author="瑞明 唐" w:date="2019-04-16T23:24:00Z">
              <w:r>
                <w:fldChar w:fldCharType="end"/>
              </w:r>
              <w:r>
                <w:rPr>
                  <w:rFonts w:hint="eastAsia"/>
                </w:rPr>
                <w:t>文档区</w:t>
              </w:r>
            </w:ins>
            <w:bookmarkEnd w:id="407"/>
          </w:p>
        </w:tc>
      </w:tr>
    </w:tbl>
    <w:p w14:paraId="7853445B" w14:textId="77777777" w:rsidR="006259A3" w:rsidRPr="006259A3" w:rsidRDefault="006259A3">
      <w:pPr>
        <w:ind w:left="509"/>
        <w:rPr>
          <w:rFonts w:ascii="宋体" w:eastAsia="宋体" w:hAnsi="宋体"/>
          <w:sz w:val="24"/>
          <w:szCs w:val="24"/>
          <w:rPrChange w:id="411" w:author="瑞明 唐" w:date="2019-04-16T23:19:00Z">
            <w:rPr/>
          </w:rPrChange>
        </w:rPr>
        <w:pPrChange w:id="412" w:author="瑞明 唐" w:date="2019-04-16T23:19:00Z">
          <w:pPr>
            <w:ind w:firstLine="509"/>
          </w:pPr>
        </w:pPrChange>
      </w:pPr>
    </w:p>
    <w:p w14:paraId="722D2A04" w14:textId="76ACA1D8"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13" w:author="瑞明 唐" w:date="2019-04-16T23:35:00Z">
        <w:r w:rsidR="004138AA">
          <w:rPr>
            <w:rFonts w:ascii="宋体" w:eastAsia="宋体" w:hAnsi="宋体" w:hint="eastAsia"/>
            <w:sz w:val="24"/>
            <w:szCs w:val="24"/>
          </w:rPr>
          <w:t>如</w:t>
        </w:r>
      </w:ins>
      <w:ins w:id="414"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ins>
      <w:r w:rsidR="004138AA">
        <w:rPr>
          <w:rFonts w:ascii="宋体" w:eastAsia="宋体" w:hAnsi="宋体"/>
          <w:sz w:val="24"/>
          <w:szCs w:val="24"/>
        </w:rPr>
      </w:r>
      <w:r w:rsidR="004138AA">
        <w:rPr>
          <w:rFonts w:ascii="宋体" w:eastAsia="宋体" w:hAnsi="宋体"/>
          <w:sz w:val="24"/>
          <w:szCs w:val="24"/>
        </w:rPr>
        <w:fldChar w:fldCharType="separate"/>
      </w:r>
      <w:ins w:id="415" w:author="瑞明 唐" w:date="2019-04-17T23:36:00Z">
        <w:r w:rsidR="00062BC7">
          <w:t xml:space="preserve">图4 - </w:t>
        </w:r>
        <w:r w:rsidR="00062BC7">
          <w:rPr>
            <w:noProof/>
          </w:rPr>
          <w:t>11</w:t>
        </w:r>
        <w:r w:rsidR="00062BC7">
          <w:rPr>
            <w:rFonts w:hint="eastAsia"/>
          </w:rPr>
          <w:t>标尺</w:t>
        </w:r>
      </w:ins>
      <w:ins w:id="416" w:author="瑞明 唐" w:date="2019-04-16T23:36:00Z">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73E25F1D"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1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ins>
      <w:r w:rsidR="005C75C4">
        <w:rPr>
          <w:rFonts w:ascii="宋体" w:eastAsia="宋体" w:hAnsi="宋体"/>
          <w:sz w:val="24"/>
          <w:szCs w:val="24"/>
        </w:rPr>
      </w:r>
      <w:r w:rsidR="005C75C4">
        <w:rPr>
          <w:rFonts w:ascii="宋体" w:eastAsia="宋体" w:hAnsi="宋体"/>
          <w:sz w:val="24"/>
          <w:szCs w:val="24"/>
        </w:rPr>
        <w:fldChar w:fldCharType="separate"/>
      </w:r>
      <w:ins w:id="418" w:author="瑞明 唐" w:date="2019-04-17T23:36:00Z">
        <w:r w:rsidR="00062BC7">
          <w:t xml:space="preserve">图4 - </w:t>
        </w:r>
        <w:r w:rsidR="00062BC7">
          <w:rPr>
            <w:noProof/>
          </w:rPr>
          <w:t>12</w:t>
        </w:r>
        <w:r w:rsidR="00062BC7">
          <w:rPr>
            <w:rFonts w:hint="eastAsia"/>
          </w:rPr>
          <w:lastRenderedPageBreak/>
          <w:t>滚动条</w:t>
        </w:r>
      </w:ins>
      <w:ins w:id="419" w:author="瑞明 唐" w:date="2019-04-16T23:46:00Z">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66771C39"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ins w:id="420" w:author="瑞明 唐" w:date="2019-04-17T09:33:00Z">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ins>
      <w:r w:rsidR="009C3EB7">
        <w:rPr>
          <w:rFonts w:ascii="宋体" w:eastAsia="宋体" w:hAnsi="宋体"/>
          <w:sz w:val="24"/>
          <w:szCs w:val="24"/>
        </w:rPr>
      </w:r>
      <w:r w:rsidR="009C3EB7">
        <w:rPr>
          <w:rFonts w:ascii="宋体" w:eastAsia="宋体" w:hAnsi="宋体"/>
          <w:sz w:val="24"/>
          <w:szCs w:val="24"/>
        </w:rPr>
        <w:fldChar w:fldCharType="separate"/>
      </w:r>
      <w:ins w:id="421" w:author="瑞明 唐" w:date="2019-04-17T23:36:00Z">
        <w:r w:rsidR="00062BC7">
          <w:t xml:space="preserve">图4 - </w:t>
        </w:r>
        <w:r w:rsidR="00062BC7">
          <w:rPr>
            <w:noProof/>
          </w:rPr>
          <w:t>13</w:t>
        </w:r>
        <w:r w:rsidR="00062BC7">
          <w:rPr>
            <w:rFonts w:hint="eastAsia"/>
          </w:rPr>
          <w:t>翻页按钮</w:t>
        </w:r>
      </w:ins>
      <w:ins w:id="422" w:author="瑞明 唐" w:date="2019-04-17T09:33:00Z">
        <w:r w:rsidR="009C3EB7">
          <w:rPr>
            <w:rFonts w:ascii="宋体" w:eastAsia="宋体" w:hAnsi="宋体"/>
            <w:sz w:val="24"/>
            <w:szCs w:val="24"/>
          </w:rPr>
          <w:fldChar w:fldCharType="end"/>
        </w:r>
        <w:r w:rsidR="009C3EB7">
          <w:rPr>
            <w:rFonts w:ascii="宋体" w:eastAsia="宋体" w:hAnsi="宋体" w:hint="eastAsia"/>
            <w:sz w:val="24"/>
            <w:szCs w:val="24"/>
          </w:rPr>
          <w:t>所示。</w:t>
        </w:r>
      </w:ins>
    </w:p>
    <w:p w14:paraId="76F2466D" w14:textId="2FD9D9D8"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ins w:id="423" w:author="瑞明 唐" w:date="2019-04-17T09:44:00Z">
        <w:r w:rsidR="008F220F">
          <w:rPr>
            <w:rFonts w:ascii="宋体" w:eastAsia="宋体" w:hAnsi="宋体" w:hint="eastAsia"/>
            <w:sz w:val="24"/>
            <w:szCs w:val="24"/>
          </w:rPr>
          <w:t>如</w:t>
        </w:r>
      </w:ins>
      <w:ins w:id="424" w:author="瑞明 唐" w:date="2019-04-17T09:47:00Z">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ins>
      <w:r w:rsidR="008F220F">
        <w:rPr>
          <w:rFonts w:ascii="宋体" w:eastAsia="宋体" w:hAnsi="宋体"/>
          <w:sz w:val="24"/>
          <w:szCs w:val="24"/>
        </w:rPr>
      </w:r>
      <w:r w:rsidR="008F220F">
        <w:rPr>
          <w:rFonts w:ascii="宋体" w:eastAsia="宋体" w:hAnsi="宋体"/>
          <w:sz w:val="24"/>
          <w:szCs w:val="24"/>
        </w:rPr>
        <w:fldChar w:fldCharType="separate"/>
      </w:r>
      <w:ins w:id="425" w:author="瑞明 唐" w:date="2019-04-17T23:36:00Z">
        <w:r w:rsidR="00062BC7">
          <w:t xml:space="preserve">图4 - </w:t>
        </w:r>
        <w:r w:rsidR="00062BC7">
          <w:rPr>
            <w:noProof/>
          </w:rPr>
          <w:t>14</w:t>
        </w:r>
        <w:r w:rsidR="00062BC7">
          <w:rPr>
            <w:rFonts w:hint="eastAsia"/>
          </w:rPr>
          <w:t>拆分按钮</w:t>
        </w:r>
      </w:ins>
      <w:ins w:id="426" w:author="瑞明 唐" w:date="2019-04-17T09:47:00Z">
        <w:r w:rsidR="008F220F">
          <w:rPr>
            <w:rFonts w:ascii="宋体" w:eastAsia="宋体" w:hAnsi="宋体"/>
            <w:sz w:val="24"/>
            <w:szCs w:val="24"/>
          </w:rPr>
          <w:fldChar w:fldCharType="end"/>
        </w:r>
        <w:r w:rsidR="008F220F">
          <w:rPr>
            <w:rFonts w:ascii="宋体" w:eastAsia="宋体" w:hAnsi="宋体" w:hint="eastAsia"/>
            <w:sz w:val="24"/>
            <w:szCs w:val="24"/>
          </w:rPr>
          <w:t>所示，</w:t>
        </w:r>
      </w:ins>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ins w:id="427" w:author="瑞明 唐" w:date="2019-04-17T09:40:00Z">
        <w:r w:rsidR="008F220F">
          <w:rPr>
            <w:rFonts w:ascii="宋体" w:eastAsia="宋体" w:hAnsi="宋体" w:hint="eastAsia"/>
            <w:sz w:val="24"/>
            <w:szCs w:val="24"/>
          </w:rPr>
          <w:t>可实现文档</w:t>
        </w:r>
      </w:ins>
      <w:ins w:id="428" w:author="瑞明 唐" w:date="2019-04-17T09:35:00Z">
        <w:r w:rsidR="009C3EB7">
          <w:rPr>
            <w:rFonts w:ascii="宋体" w:eastAsia="宋体" w:hAnsi="宋体" w:hint="eastAsia"/>
            <w:sz w:val="24"/>
            <w:szCs w:val="24"/>
          </w:rPr>
          <w:t>上下分屏操作</w:t>
        </w:r>
      </w:ins>
      <w:del w:id="429" w:author="瑞明 唐" w:date="2019-04-17T09:40:00Z">
        <w:r w:rsidRPr="001A4179" w:rsidDel="008F220F">
          <w:rPr>
            <w:rFonts w:ascii="宋体" w:eastAsia="宋体" w:hAnsi="宋体" w:hint="eastAsia"/>
            <w:sz w:val="24"/>
            <w:szCs w:val="24"/>
          </w:rPr>
          <w:delText>便于文档对此操作</w:delText>
        </w:r>
      </w:del>
      <w:ins w:id="430" w:author="瑞明 唐" w:date="2019-04-17T09:47:00Z">
        <w:r w:rsidR="008F220F">
          <w:rPr>
            <w:rFonts w:ascii="宋体" w:eastAsia="宋体" w:hAnsi="宋体" w:hint="eastAsia"/>
            <w:sz w:val="24"/>
            <w:szCs w:val="24"/>
          </w:rPr>
          <w:t>，</w:t>
        </w:r>
      </w:ins>
      <w:del w:id="431" w:author="瑞明 唐" w:date="2019-04-17T09:47:00Z">
        <w:r w:rsidRPr="001A4179" w:rsidDel="008F220F">
          <w:rPr>
            <w:rFonts w:ascii="宋体" w:eastAsia="宋体" w:hAnsi="宋体" w:hint="eastAsia"/>
            <w:sz w:val="24"/>
            <w:szCs w:val="24"/>
          </w:rPr>
          <w:delText>。</w:delText>
        </w:r>
      </w:del>
      <w:ins w:id="432" w:author="瑞明 唐" w:date="2019-04-17T09:41:00Z">
        <w:r w:rsidR="008F220F">
          <w:rPr>
            <w:rFonts w:ascii="宋体" w:eastAsia="宋体" w:hAnsi="宋体" w:hint="eastAsia"/>
            <w:sz w:val="24"/>
            <w:szCs w:val="24"/>
          </w:rPr>
          <w:t>此按钮在标尺显示/隐藏开关上方。如</w:t>
        </w:r>
      </w:ins>
      <w:ins w:id="433" w:author="瑞明 唐" w:date="2019-04-17T10:32: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34" w:author="瑞明 唐" w:date="2019-04-17T23:36:00Z">
        <w:r w:rsidR="00062BC7">
          <w:t xml:space="preserve">图4 - </w:t>
        </w:r>
        <w:r w:rsidR="00062BC7">
          <w:rPr>
            <w:noProof/>
          </w:rPr>
          <w:t>15</w:t>
        </w:r>
        <w:r w:rsidR="00062BC7">
          <w:rPr>
            <w:rFonts w:hint="eastAsia"/>
          </w:rPr>
          <w:t>拆分后的效果</w:t>
        </w:r>
      </w:ins>
      <w:ins w:id="435" w:author="瑞明 唐" w:date="2019-04-17T10:32:00Z">
        <w:r w:rsidR="00504E83">
          <w:rPr>
            <w:rFonts w:ascii="宋体" w:eastAsia="宋体" w:hAnsi="宋体"/>
            <w:sz w:val="24"/>
            <w:szCs w:val="24"/>
          </w:rPr>
          <w:fldChar w:fldCharType="end"/>
        </w:r>
        <w:r w:rsidR="00504E83">
          <w:rPr>
            <w:rFonts w:ascii="宋体" w:eastAsia="宋体" w:hAnsi="宋体" w:hint="eastAsia"/>
            <w:sz w:val="24"/>
            <w:szCs w:val="24"/>
          </w:rPr>
          <w:t>所示。</w:t>
        </w:r>
      </w:ins>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pPr>
              <w:pStyle w:val="a9"/>
              <w:keepNext/>
              <w:jc w:val="center"/>
              <w:rPr>
                <w:ins w:id="436" w:author="瑞明 唐" w:date="2019-04-16T23:35:00Z"/>
              </w:rPr>
              <w:pPrChange w:id="437" w:author="瑞明 唐" w:date="2019-04-16T23:35:00Z">
                <w:pPr>
                  <w:pStyle w:val="a9"/>
                  <w:jc w:val="center"/>
                </w:pPr>
              </w:pPrChange>
            </w:pPr>
            <w:ins w:id="438"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72719782" w:rsidR="00AF4828" w:rsidDel="006259A3" w:rsidRDefault="008C5CCC">
            <w:pPr>
              <w:keepNext/>
              <w:jc w:val="center"/>
              <w:rPr>
                <w:del w:id="439" w:author="瑞明 唐" w:date="2019-04-16T23:24:00Z"/>
              </w:rPr>
            </w:pPr>
            <w:bookmarkStart w:id="440" w:name="_Ref6350183"/>
            <w:ins w:id="441" w:author="瑞明 唐" w:date="2019-04-16T23:35:00Z">
              <w:r>
                <w:t xml:space="preserve">图4 - </w:t>
              </w:r>
              <w:r>
                <w:fldChar w:fldCharType="begin"/>
              </w:r>
              <w:r>
                <w:instrText xml:space="preserve"> SEQ 图4_- \* ARABIC </w:instrText>
              </w:r>
            </w:ins>
            <w:r>
              <w:fldChar w:fldCharType="separate"/>
            </w:r>
            <w:ins w:id="442" w:author="瑞明 唐" w:date="2019-04-18T11:44:00Z">
              <w:r w:rsidR="00526D34">
                <w:rPr>
                  <w:noProof/>
                </w:rPr>
                <w:t>11</w:t>
              </w:r>
            </w:ins>
            <w:ins w:id="443" w:author="瑞明 唐" w:date="2019-04-16T23:35:00Z">
              <w:r>
                <w:fldChar w:fldCharType="end"/>
              </w:r>
              <w:r>
                <w:rPr>
                  <w:rFonts w:hint="eastAsia"/>
                </w:rPr>
                <w:t>标尺</w:t>
              </w:r>
            </w:ins>
            <w:bookmarkEnd w:id="440"/>
            <w:del w:id="444"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pPr>
              <w:pStyle w:val="a9"/>
              <w:jc w:val="center"/>
              <w:rPr>
                <w:rFonts w:ascii="宋体" w:eastAsia="宋体" w:hAnsi="宋体"/>
              </w:rPr>
            </w:pPr>
            <w:del w:id="445"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46" w:author="瑞明 唐" w:date="2019-04-16T16:15:00Z">
              <w:r w:rsidDel="00C71EF7">
                <w:rPr>
                  <w:noProof/>
                </w:rPr>
                <w:delText>3</w:delText>
              </w:r>
            </w:del>
            <w:del w:id="447"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48" w:author="瑞明 唐" w:date="2019-04-16T23:42: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瑞明 唐" w:date="2019-04-17T09:33:00Z">
          <w:tblPr>
            <w:tblStyle w:val="af1"/>
            <w:tblW w:w="0" w:type="auto"/>
            <w:tblLook w:val="04A0" w:firstRow="1" w:lastRow="0" w:firstColumn="1" w:lastColumn="0" w:noHBand="0" w:noVBand="1"/>
          </w:tblPr>
        </w:tblPrChange>
      </w:tblPr>
      <w:tblGrid>
        <w:gridCol w:w="4950"/>
        <w:gridCol w:w="3578"/>
        <w:tblGridChange w:id="450">
          <w:tblGrid>
            <w:gridCol w:w="4950"/>
            <w:gridCol w:w="3578"/>
          </w:tblGrid>
        </w:tblGridChange>
      </w:tblGrid>
      <w:tr w:rsidR="009C3EB7" w14:paraId="16BA8D46" w14:textId="154B1A00" w:rsidTr="009C3EB7">
        <w:trPr>
          <w:ins w:id="451" w:author="瑞明 唐" w:date="2019-04-16T23:42:00Z"/>
        </w:trPr>
        <w:tc>
          <w:tcPr>
            <w:tcW w:w="5981" w:type="dxa"/>
            <w:tcPrChange w:id="452" w:author="瑞明 唐" w:date="2019-04-17T09:33:00Z">
              <w:tcPr>
                <w:tcW w:w="5981" w:type="dxa"/>
              </w:tcPr>
            </w:tcPrChange>
          </w:tcPr>
          <w:p w14:paraId="48BB013C" w14:textId="77777777" w:rsidR="009C3EB7" w:rsidRDefault="009C3EB7">
            <w:pPr>
              <w:keepNext/>
              <w:jc w:val="center"/>
              <w:rPr>
                <w:ins w:id="453" w:author="瑞明 唐" w:date="2019-04-16T23:46:00Z"/>
              </w:rPr>
            </w:pPr>
            <w:ins w:id="454"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1AD65C78" w:rsidR="009C3EB7" w:rsidRDefault="009C3EB7">
            <w:pPr>
              <w:pStyle w:val="a9"/>
              <w:jc w:val="center"/>
              <w:rPr>
                <w:ins w:id="455" w:author="瑞明 唐" w:date="2019-04-16T23:42:00Z"/>
                <w:rFonts w:ascii="宋体" w:eastAsia="宋体" w:hAnsi="宋体"/>
              </w:rPr>
              <w:pPrChange w:id="456" w:author="瑞明 唐" w:date="2019-04-16T23:46:00Z">
                <w:pPr>
                  <w:keepNext/>
                </w:pPr>
              </w:pPrChange>
            </w:pPr>
            <w:bookmarkStart w:id="457" w:name="_Ref6350805"/>
            <w:ins w:id="458"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59" w:author="瑞明 唐" w:date="2019-04-18T11:44:00Z">
              <w:r w:rsidR="00526D34">
                <w:rPr>
                  <w:noProof/>
                </w:rPr>
                <w:t>12</w:t>
              </w:r>
            </w:ins>
            <w:ins w:id="460" w:author="瑞明 唐" w:date="2019-04-16T23:46:00Z">
              <w:r>
                <w:fldChar w:fldCharType="end"/>
              </w:r>
              <w:r>
                <w:rPr>
                  <w:rFonts w:hint="eastAsia"/>
                </w:rPr>
                <w:t>滚动条</w:t>
              </w:r>
            </w:ins>
            <w:bookmarkEnd w:id="457"/>
          </w:p>
        </w:tc>
        <w:tc>
          <w:tcPr>
            <w:tcW w:w="2547" w:type="dxa"/>
            <w:tcPrChange w:id="461" w:author="瑞明 唐" w:date="2019-04-17T09:33:00Z">
              <w:tcPr>
                <w:tcW w:w="2547" w:type="dxa"/>
              </w:tcPr>
            </w:tcPrChange>
          </w:tcPr>
          <w:p w14:paraId="4F4A294C" w14:textId="77777777" w:rsidR="009C3EB7" w:rsidRDefault="009C3EB7">
            <w:pPr>
              <w:keepNext/>
              <w:jc w:val="center"/>
              <w:rPr>
                <w:ins w:id="462" w:author="瑞明 唐" w:date="2019-04-17T09:32:00Z"/>
              </w:rPr>
            </w:pPr>
            <w:ins w:id="463" w:author="瑞明 唐" w:date="2019-04-17T09:32:00Z">
              <w:r>
                <w:rPr>
                  <w:rFonts w:ascii="宋体" w:eastAsia="宋体" w:hAnsi="宋体" w:hint="eastAsia"/>
                  <w:noProof/>
                </w:rPr>
                <w:drawing>
                  <wp:inline distT="0" distB="0" distL="0" distR="0" wp14:anchorId="4124F681" wp14:editId="04D1ED55">
                    <wp:extent cx="2148736" cy="208254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2181245" cy="2114051"/>
                            </a:xfrm>
                            <a:prstGeom prst="rect">
                              <a:avLst/>
                            </a:prstGeom>
                          </pic:spPr>
                        </pic:pic>
                      </a:graphicData>
                    </a:graphic>
                  </wp:inline>
                </w:drawing>
              </w:r>
            </w:ins>
          </w:p>
          <w:p w14:paraId="7D311F7A" w14:textId="199819A6" w:rsidR="009C3EB7" w:rsidRDefault="009C3EB7">
            <w:pPr>
              <w:pStyle w:val="a9"/>
              <w:jc w:val="center"/>
              <w:rPr>
                <w:ins w:id="464" w:author="瑞明 唐" w:date="2019-04-17T09:32:00Z"/>
                <w:rFonts w:ascii="宋体" w:eastAsia="宋体" w:hAnsi="宋体"/>
                <w:noProof/>
              </w:rPr>
              <w:pPrChange w:id="465" w:author="瑞明 唐" w:date="2019-04-17T09:32:00Z">
                <w:pPr>
                  <w:keepNext/>
                  <w:jc w:val="center"/>
                </w:pPr>
              </w:pPrChange>
            </w:pPr>
            <w:bookmarkStart w:id="466" w:name="_Ref6386019"/>
            <w:ins w:id="467" w:author="瑞明 唐" w:date="2019-04-17T09:32:00Z">
              <w:r>
                <w:t>图</w:t>
              </w:r>
              <w:r>
                <w:t xml:space="preserve">4 - </w:t>
              </w:r>
              <w:r>
                <w:fldChar w:fldCharType="begin"/>
              </w:r>
              <w:r>
                <w:instrText xml:space="preserve"> SEQ </w:instrText>
              </w:r>
              <w:r>
                <w:instrText>图</w:instrText>
              </w:r>
              <w:r>
                <w:instrText xml:space="preserve">4_- \* ARABIC </w:instrText>
              </w:r>
            </w:ins>
            <w:r>
              <w:fldChar w:fldCharType="separate"/>
            </w:r>
            <w:ins w:id="468" w:author="瑞明 唐" w:date="2019-04-18T11:44:00Z">
              <w:r w:rsidR="00526D34">
                <w:rPr>
                  <w:noProof/>
                </w:rPr>
                <w:t>13</w:t>
              </w:r>
            </w:ins>
            <w:ins w:id="469" w:author="瑞明 唐" w:date="2019-04-17T09:32:00Z">
              <w:r>
                <w:fldChar w:fldCharType="end"/>
              </w:r>
              <w:r>
                <w:rPr>
                  <w:rFonts w:hint="eastAsia"/>
                </w:rPr>
                <w:t>翻页按钮</w:t>
              </w:r>
              <w:bookmarkEnd w:id="466"/>
            </w:ins>
          </w:p>
        </w:tc>
      </w:tr>
    </w:tbl>
    <w:p w14:paraId="404BA4E6" w14:textId="253B06C9" w:rsidR="005C75C4" w:rsidRDefault="005C75C4">
      <w:pPr>
        <w:keepNext/>
        <w:rPr>
          <w:ins w:id="470" w:author="瑞明 唐" w:date="2019-04-17T09:45: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1" w:author="瑞明 唐" w:date="2019-04-17T10:33:00Z">
          <w:tblPr>
            <w:tblStyle w:val="af1"/>
            <w:tblW w:w="0" w:type="auto"/>
            <w:tblLook w:val="04A0" w:firstRow="1" w:lastRow="0" w:firstColumn="1" w:lastColumn="0" w:noHBand="0" w:noVBand="1"/>
          </w:tblPr>
        </w:tblPrChange>
      </w:tblPr>
      <w:tblGrid>
        <w:gridCol w:w="3246"/>
        <w:gridCol w:w="5230"/>
        <w:tblGridChange w:id="472">
          <w:tblGrid>
            <w:gridCol w:w="3246"/>
            <w:gridCol w:w="5230"/>
          </w:tblGrid>
        </w:tblGridChange>
      </w:tblGrid>
      <w:tr w:rsidR="00E36665" w14:paraId="60123798" w14:textId="0351B6E3" w:rsidTr="00504E83">
        <w:trPr>
          <w:ins w:id="473" w:author="瑞明 唐" w:date="2019-04-17T09:46:00Z"/>
        </w:trPr>
        <w:tc>
          <w:tcPr>
            <w:tcW w:w="0" w:type="auto"/>
            <w:tcPrChange w:id="474" w:author="瑞明 唐" w:date="2019-04-17T10:33:00Z">
              <w:tcPr>
                <w:tcW w:w="0" w:type="auto"/>
              </w:tcPr>
            </w:tcPrChange>
          </w:tcPr>
          <w:p w14:paraId="5AABAE32" w14:textId="77777777" w:rsidR="00E36665" w:rsidRDefault="00E36665">
            <w:pPr>
              <w:keepNext/>
              <w:jc w:val="center"/>
              <w:rPr>
                <w:ins w:id="475" w:author="瑞明 唐" w:date="2019-04-17T09:46:00Z"/>
              </w:rPr>
            </w:pPr>
            <w:ins w:id="476" w:author="瑞明 唐" w:date="2019-04-17T09:46:00Z">
              <w:r>
                <w:rPr>
                  <w:rFonts w:ascii="宋体" w:eastAsia="宋体" w:hAnsi="宋体" w:hint="eastAsia"/>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ins>
          </w:p>
          <w:p w14:paraId="2401471F" w14:textId="20F766E2" w:rsidR="00E36665" w:rsidRDefault="00E36665">
            <w:pPr>
              <w:pStyle w:val="a9"/>
              <w:jc w:val="center"/>
              <w:rPr>
                <w:ins w:id="477" w:author="瑞明 唐" w:date="2019-04-17T09:46:00Z"/>
                <w:rFonts w:ascii="宋体" w:eastAsia="宋体" w:hAnsi="宋体"/>
              </w:rPr>
              <w:pPrChange w:id="478" w:author="瑞明 唐" w:date="2019-04-17T09:46:00Z">
                <w:pPr>
                  <w:keepNext/>
                </w:pPr>
              </w:pPrChange>
            </w:pPr>
            <w:bookmarkStart w:id="479" w:name="_Ref6386852"/>
            <w:ins w:id="480" w:author="瑞明 唐" w:date="2019-04-17T09:46:00Z">
              <w:r>
                <w:t>图</w:t>
              </w:r>
              <w:r>
                <w:t xml:space="preserve">4 - </w:t>
              </w:r>
              <w:r>
                <w:fldChar w:fldCharType="begin"/>
              </w:r>
              <w:r>
                <w:instrText xml:space="preserve"> SEQ </w:instrText>
              </w:r>
              <w:r>
                <w:instrText>图</w:instrText>
              </w:r>
              <w:r>
                <w:instrText xml:space="preserve">4_- \* ARABIC </w:instrText>
              </w:r>
            </w:ins>
            <w:r>
              <w:fldChar w:fldCharType="separate"/>
            </w:r>
            <w:ins w:id="481" w:author="瑞明 唐" w:date="2019-04-18T11:44:00Z">
              <w:r w:rsidR="00526D34">
                <w:rPr>
                  <w:noProof/>
                </w:rPr>
                <w:t>14</w:t>
              </w:r>
            </w:ins>
            <w:ins w:id="482" w:author="瑞明 唐" w:date="2019-04-17T09:46:00Z">
              <w:r>
                <w:fldChar w:fldCharType="end"/>
              </w:r>
              <w:r>
                <w:rPr>
                  <w:rFonts w:hint="eastAsia"/>
                </w:rPr>
                <w:t>拆分按钮</w:t>
              </w:r>
              <w:bookmarkEnd w:id="479"/>
            </w:ins>
          </w:p>
        </w:tc>
        <w:tc>
          <w:tcPr>
            <w:tcW w:w="0" w:type="auto"/>
            <w:tcPrChange w:id="483" w:author="瑞明 唐" w:date="2019-04-17T10:33:00Z">
              <w:tcPr>
                <w:tcW w:w="0" w:type="auto"/>
              </w:tcPr>
            </w:tcPrChange>
          </w:tcPr>
          <w:p w14:paraId="2A65A341" w14:textId="77777777" w:rsidR="00504E83" w:rsidRDefault="00E36665">
            <w:pPr>
              <w:keepNext/>
              <w:jc w:val="center"/>
              <w:rPr>
                <w:ins w:id="484" w:author="瑞明 唐" w:date="2019-04-17T10:32:00Z"/>
              </w:rPr>
            </w:pPr>
            <w:ins w:id="485" w:author="瑞明 唐" w:date="2019-04-17T10:31:00Z">
              <w:r>
                <w:rPr>
                  <w:rFonts w:ascii="宋体" w:eastAsia="宋体" w:hAnsi="宋体" w:hint="eastAsia"/>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ins>
          </w:p>
          <w:p w14:paraId="70E1C215" w14:textId="05B9A3A2" w:rsidR="00E36665" w:rsidRDefault="00504E83">
            <w:pPr>
              <w:pStyle w:val="a9"/>
              <w:jc w:val="center"/>
              <w:rPr>
                <w:ins w:id="486" w:author="瑞明 唐" w:date="2019-04-17T10:31:00Z"/>
                <w:rFonts w:ascii="宋体" w:eastAsia="宋体" w:hAnsi="宋体"/>
                <w:noProof/>
              </w:rPr>
              <w:pPrChange w:id="487" w:author="瑞明 唐" w:date="2019-04-17T10:32:00Z">
                <w:pPr>
                  <w:keepNext/>
                  <w:jc w:val="center"/>
                </w:pPr>
              </w:pPrChange>
            </w:pPr>
            <w:bookmarkStart w:id="488" w:name="_Ref6389575"/>
            <w:ins w:id="489" w:author="瑞明 唐" w:date="2019-04-17T10:32:00Z">
              <w:r>
                <w:t>图</w:t>
              </w:r>
              <w:r>
                <w:t xml:space="preserve">4 - </w:t>
              </w:r>
              <w:r>
                <w:fldChar w:fldCharType="begin"/>
              </w:r>
              <w:r>
                <w:instrText xml:space="preserve"> SEQ </w:instrText>
              </w:r>
              <w:r>
                <w:instrText>图</w:instrText>
              </w:r>
              <w:r>
                <w:instrText xml:space="preserve">4_- \* ARABIC </w:instrText>
              </w:r>
            </w:ins>
            <w:r>
              <w:fldChar w:fldCharType="separate"/>
            </w:r>
            <w:ins w:id="490" w:author="瑞明 唐" w:date="2019-04-18T11:44:00Z">
              <w:r w:rsidR="00526D34">
                <w:rPr>
                  <w:noProof/>
                </w:rPr>
                <w:t>15</w:t>
              </w:r>
            </w:ins>
            <w:ins w:id="491" w:author="瑞明 唐" w:date="2019-04-17T10:32:00Z">
              <w:r>
                <w:fldChar w:fldCharType="end"/>
              </w:r>
              <w:r>
                <w:rPr>
                  <w:rFonts w:hint="eastAsia"/>
                </w:rPr>
                <w:t>拆分后的效果</w:t>
              </w:r>
            </w:ins>
            <w:bookmarkEnd w:id="488"/>
          </w:p>
        </w:tc>
      </w:tr>
    </w:tbl>
    <w:p w14:paraId="648001B1" w14:textId="77777777" w:rsidR="008F220F" w:rsidRPr="001A4179" w:rsidRDefault="008F220F">
      <w:pPr>
        <w:keepNext/>
        <w:rPr>
          <w:rFonts w:ascii="宋体" w:eastAsia="宋体" w:hAnsi="宋体"/>
        </w:rPr>
        <w:pPrChange w:id="492"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4F8E7BE1"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del w:id="493" w:author="瑞明 唐" w:date="2019-04-17T10:35:00Z">
        <w:r w:rsidRPr="001A4179" w:rsidDel="00504E83">
          <w:rPr>
            <w:rFonts w:ascii="宋体" w:eastAsia="宋体" w:hAnsi="宋体" w:hint="eastAsia"/>
            <w:sz w:val="24"/>
            <w:szCs w:val="24"/>
          </w:rPr>
          <w:delText>如</w:delText>
        </w:r>
      </w:del>
      <w:ins w:id="494" w:author="瑞明 唐" w:date="2019-04-17T10:35:00Z">
        <w:r w:rsidR="00504E83">
          <w:rPr>
            <w:rFonts w:ascii="宋体" w:eastAsia="宋体" w:hAnsi="宋体" w:hint="eastAsia"/>
            <w:sz w:val="24"/>
            <w:szCs w:val="24"/>
          </w:rPr>
          <w:t>如</w:t>
        </w:r>
      </w:ins>
      <w:ins w:id="495" w:author="瑞明 唐" w:date="2019-04-17T10:36: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96" w:author="瑞明 唐" w:date="2019-04-17T23:36:00Z">
        <w:r w:rsidR="00062BC7">
          <w:t xml:space="preserve">图4 - </w:t>
        </w:r>
        <w:r w:rsidR="00062BC7">
          <w:rPr>
            <w:noProof/>
          </w:rPr>
          <w:t>16</w:t>
        </w:r>
        <w:r w:rsidR="00062BC7">
          <w:rPr>
            <w:rFonts w:hint="eastAsia"/>
          </w:rPr>
          <w:t>状态栏</w:t>
        </w:r>
      </w:ins>
      <w:ins w:id="497" w:author="瑞明 唐" w:date="2019-04-17T10:36:00Z">
        <w:r w:rsidR="00504E83">
          <w:rPr>
            <w:rFonts w:ascii="宋体" w:eastAsia="宋体" w:hAnsi="宋体"/>
            <w:sz w:val="24"/>
            <w:szCs w:val="24"/>
          </w:rPr>
          <w:fldChar w:fldCharType="end"/>
        </w:r>
      </w:ins>
      <w:del w:id="498" w:author="瑞明 唐" w:date="2019-04-17T10:35:00Z">
        <w:r w:rsidRPr="001A4179" w:rsidDel="00504E83">
          <w:rPr>
            <w:rFonts w:ascii="宋体" w:eastAsia="宋体" w:hAnsi="宋体" w:hint="eastAsia"/>
            <w:sz w:val="24"/>
            <w:szCs w:val="24"/>
          </w:rPr>
          <w:delText>图</w:delText>
        </w:r>
        <w:r w:rsidRPr="001A4179" w:rsidDel="00504E83">
          <w:rPr>
            <w:rFonts w:ascii="宋体" w:eastAsia="宋体" w:hAnsi="宋体"/>
            <w:sz w:val="24"/>
            <w:szCs w:val="24"/>
          </w:rPr>
          <w:delText>4</w:delText>
        </w:r>
        <w:r w:rsidR="00D96DA5" w:rsidDel="00504E83">
          <w:rPr>
            <w:rFonts w:ascii="宋体" w:eastAsia="宋体" w:hAnsi="宋体"/>
            <w:sz w:val="24"/>
            <w:szCs w:val="24"/>
          </w:rPr>
          <w:delText>-</w:delText>
        </w:r>
        <w:r w:rsidRPr="001A4179" w:rsidDel="00504E83">
          <w:rPr>
            <w:rFonts w:ascii="宋体" w:eastAsia="宋体" w:hAnsi="宋体"/>
            <w:sz w:val="24"/>
            <w:szCs w:val="24"/>
          </w:rPr>
          <w:delText>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rPr>
                <w:ins w:id="499" w:author="瑞明 唐" w:date="2019-04-17T10:35:00Z"/>
              </w:rPr>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6">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0A65B6B5" w:rsidR="00EF477E" w:rsidRDefault="00504E83">
            <w:pPr>
              <w:pStyle w:val="a9"/>
              <w:jc w:val="center"/>
              <w:pPrChange w:id="500" w:author="瑞明 唐" w:date="2019-04-17T10:35:00Z">
                <w:pPr>
                  <w:keepNext/>
                  <w:jc w:val="center"/>
                </w:pPr>
              </w:pPrChange>
            </w:pPr>
            <w:bookmarkStart w:id="501" w:name="_Ref6389783"/>
            <w:ins w:id="502" w:author="瑞明 唐" w:date="2019-04-17T10:35:00Z">
              <w:r>
                <w:t>图</w:t>
              </w:r>
              <w:r>
                <w:t xml:space="preserve">4 - </w:t>
              </w:r>
              <w:r>
                <w:fldChar w:fldCharType="begin"/>
              </w:r>
              <w:r>
                <w:instrText xml:space="preserve"> SEQ </w:instrText>
              </w:r>
              <w:r>
                <w:instrText>图</w:instrText>
              </w:r>
              <w:r>
                <w:instrText xml:space="preserve">4_- \* ARABIC </w:instrText>
              </w:r>
            </w:ins>
            <w:r>
              <w:fldChar w:fldCharType="separate"/>
            </w:r>
            <w:ins w:id="503" w:author="瑞明 唐" w:date="2019-04-18T11:44:00Z">
              <w:r w:rsidR="00526D34">
                <w:rPr>
                  <w:noProof/>
                </w:rPr>
                <w:t>16</w:t>
              </w:r>
            </w:ins>
            <w:ins w:id="504" w:author="瑞明 唐" w:date="2019-04-17T10:35:00Z">
              <w:r>
                <w:fldChar w:fldCharType="end"/>
              </w:r>
              <w:r>
                <w:rPr>
                  <w:rFonts w:hint="eastAsia"/>
                </w:rPr>
                <w:t>状态栏</w:t>
              </w:r>
            </w:ins>
            <w:bookmarkEnd w:id="501"/>
          </w:p>
          <w:p w14:paraId="73964605" w14:textId="7D65350E" w:rsidR="00EF477E" w:rsidRDefault="00EF477E" w:rsidP="00A97A14">
            <w:pPr>
              <w:pStyle w:val="a9"/>
              <w:jc w:val="center"/>
              <w:rPr>
                <w:rFonts w:ascii="宋体" w:eastAsia="宋体" w:hAnsi="宋体"/>
              </w:rPr>
            </w:pPr>
            <w:del w:id="505" w:author="瑞明 唐" w:date="2019-04-17T10:35:00Z">
              <w:r w:rsidDel="00504E83">
                <w:delText>图</w:delText>
              </w:r>
              <w:r w:rsidDel="00504E83">
                <w:delText xml:space="preserve"> 4 </w:delText>
              </w:r>
              <w:r w:rsidR="00D96DA5" w:rsidDel="00504E83">
                <w:delText>-</w:delText>
              </w:r>
              <w:r w:rsidDel="00504E83">
                <w:delText xml:space="preserve"> </w:delText>
              </w:r>
              <w:r w:rsidDel="00504E83">
                <w:fldChar w:fldCharType="begin"/>
              </w:r>
              <w:r w:rsidDel="00504E83">
                <w:delInstrText xml:space="preserve"> SEQ </w:delInstrText>
              </w:r>
              <w:r w:rsidDel="00504E83">
                <w:delInstrText>图</w:delInstrText>
              </w:r>
              <w:r w:rsidDel="00504E83">
                <w:delInstrText xml:space="preserve">_4_- \* ARABIC </w:delInstrText>
              </w:r>
              <w:r w:rsidDel="00504E83">
                <w:fldChar w:fldCharType="separate"/>
              </w:r>
            </w:del>
            <w:del w:id="506" w:author="瑞明 唐" w:date="2019-04-16T16:15:00Z">
              <w:r w:rsidDel="00C71EF7">
                <w:rPr>
                  <w:noProof/>
                </w:rPr>
                <w:delText>4</w:delText>
              </w:r>
            </w:del>
            <w:del w:id="507" w:author="瑞明 唐" w:date="2019-04-17T10:35:00Z">
              <w:r w:rsidDel="00504E83">
                <w:fldChar w:fldCharType="end"/>
              </w:r>
              <w:r w:rsidDel="00504E83">
                <w:rPr>
                  <w:rFonts w:hint="eastAsia"/>
                </w:rPr>
                <w:delText>状态栏</w:delText>
              </w:r>
            </w:del>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01BBD6D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del w:id="508" w:author="瑞明 唐" w:date="2019-04-17T10:47:00Z">
        <w:r w:rsidR="006B1A4A" w:rsidRPr="001A4179" w:rsidDel="00E21F94">
          <w:rPr>
            <w:rFonts w:ascii="宋体" w:eastAsia="宋体" w:hAnsi="宋体" w:hint="eastAsia"/>
            <w:sz w:val="24"/>
            <w:szCs w:val="24"/>
          </w:rPr>
          <w:delText>图</w:delText>
        </w:r>
        <w:r w:rsidR="00970832"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970832" w:rsidRPr="001A4179" w:rsidDel="00E21F94">
          <w:rPr>
            <w:rFonts w:ascii="宋体" w:eastAsia="宋体" w:hAnsi="宋体"/>
            <w:sz w:val="24"/>
            <w:szCs w:val="24"/>
          </w:rPr>
          <w:delText>5</w:delText>
        </w:r>
      </w:del>
      <w:ins w:id="509" w:author="瑞明 唐" w:date="2019-04-17T10:47:00Z">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ins>
      <w:r w:rsidR="00E21F94">
        <w:rPr>
          <w:rFonts w:ascii="宋体" w:eastAsia="宋体" w:hAnsi="宋体"/>
          <w:sz w:val="24"/>
          <w:szCs w:val="24"/>
        </w:rPr>
      </w:r>
      <w:r w:rsidR="00E21F94">
        <w:rPr>
          <w:rFonts w:ascii="宋体" w:eastAsia="宋体" w:hAnsi="宋体"/>
          <w:sz w:val="24"/>
          <w:szCs w:val="24"/>
        </w:rPr>
        <w:fldChar w:fldCharType="separate"/>
      </w:r>
      <w:ins w:id="510" w:author="瑞明 唐" w:date="2019-04-17T23:36:00Z">
        <w:r w:rsidR="00062BC7">
          <w:t xml:space="preserve">图4 - </w:t>
        </w:r>
        <w:r w:rsidR="00062BC7">
          <w:rPr>
            <w:noProof/>
          </w:rPr>
          <w:t>17</w:t>
        </w:r>
        <w:r w:rsidR="00062BC7">
          <w:rPr>
            <w:rFonts w:hint="eastAsia"/>
          </w:rPr>
          <w:t>页面视图</w:t>
        </w:r>
      </w:ins>
      <w:ins w:id="511" w:author="瑞明 唐" w:date="2019-04-17T10:47:00Z">
        <w:r w:rsidR="00E21F94">
          <w:rPr>
            <w:rFonts w:ascii="宋体" w:eastAsia="宋体" w:hAnsi="宋体"/>
            <w:sz w:val="24"/>
            <w:szCs w:val="24"/>
          </w:rPr>
          <w:fldChar w:fldCharType="end"/>
        </w:r>
      </w:ins>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2" w:author="瑞明 唐" w:date="2019-04-17T10:48: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28"/>
        <w:tblGridChange w:id="513">
          <w:tblGrid>
            <w:gridCol w:w="8528"/>
          </w:tblGrid>
        </w:tblGridChange>
      </w:tblGrid>
      <w:tr w:rsidR="00EF477E" w14:paraId="6E5E42FE" w14:textId="77777777" w:rsidTr="00E21F94">
        <w:tc>
          <w:tcPr>
            <w:tcW w:w="8528" w:type="dxa"/>
            <w:tcPrChange w:id="514" w:author="瑞明 唐" w:date="2019-04-17T10:48:00Z">
              <w:tcPr>
                <w:tcW w:w="8528" w:type="dxa"/>
              </w:tcPr>
            </w:tcPrChange>
          </w:tcPr>
          <w:p w14:paraId="1835D510" w14:textId="77777777" w:rsidR="00E21F94" w:rsidRDefault="00EF477E">
            <w:pPr>
              <w:pStyle w:val="a6"/>
              <w:keepNext/>
              <w:ind w:firstLineChars="0" w:firstLine="0"/>
              <w:jc w:val="center"/>
              <w:rPr>
                <w:ins w:id="515" w:author="瑞明 唐" w:date="2019-04-17T10:47:00Z"/>
              </w:rP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74D901AD" w:rsidR="00EF477E" w:rsidRDefault="00E21F94">
            <w:pPr>
              <w:pStyle w:val="a9"/>
              <w:jc w:val="center"/>
              <w:pPrChange w:id="516" w:author="瑞明 唐" w:date="2019-04-17T10:47:00Z">
                <w:pPr>
                  <w:pStyle w:val="a6"/>
                  <w:keepNext/>
                  <w:ind w:firstLineChars="0" w:firstLine="0"/>
                  <w:jc w:val="center"/>
                </w:pPr>
              </w:pPrChange>
            </w:pPr>
            <w:bookmarkStart w:id="517" w:name="_Ref6390495"/>
            <w:ins w:id="518" w:author="瑞明 唐" w:date="2019-04-17T10:47:00Z">
              <w:r>
                <w:t>图</w:t>
              </w:r>
              <w:r>
                <w:t xml:space="preserve">4 - </w:t>
              </w:r>
              <w:r>
                <w:fldChar w:fldCharType="begin"/>
              </w:r>
              <w:r>
                <w:instrText xml:space="preserve"> SEQ </w:instrText>
              </w:r>
              <w:r>
                <w:instrText>图</w:instrText>
              </w:r>
              <w:r>
                <w:instrText xml:space="preserve">4_- \* ARABIC </w:instrText>
              </w:r>
            </w:ins>
            <w:r>
              <w:fldChar w:fldCharType="separate"/>
            </w:r>
            <w:ins w:id="519" w:author="瑞明 唐" w:date="2019-04-18T11:44:00Z">
              <w:r w:rsidR="00526D34">
                <w:rPr>
                  <w:noProof/>
                </w:rPr>
                <w:t>17</w:t>
              </w:r>
            </w:ins>
            <w:ins w:id="520" w:author="瑞明 唐" w:date="2019-04-17T10:47:00Z">
              <w:r>
                <w:fldChar w:fldCharType="end"/>
              </w:r>
              <w:r>
                <w:rPr>
                  <w:rFonts w:hint="eastAsia"/>
                </w:rPr>
                <w:t>页面视图</w:t>
              </w:r>
            </w:ins>
            <w:bookmarkEnd w:id="517"/>
          </w:p>
          <w:p w14:paraId="37DB2D1B" w14:textId="2DE59591" w:rsidR="00EF477E" w:rsidRDefault="00EF477E">
            <w:pPr>
              <w:pStyle w:val="a9"/>
              <w:keepNext/>
              <w:jc w:val="center"/>
              <w:rPr>
                <w:rFonts w:ascii="宋体" w:eastAsia="宋体" w:hAnsi="宋体"/>
              </w:rPr>
              <w:pPrChange w:id="521" w:author="瑞明 唐" w:date="2019-04-17T10:46:00Z">
                <w:pPr>
                  <w:pStyle w:val="a9"/>
                  <w:jc w:val="center"/>
                </w:pPr>
              </w:pPrChange>
            </w:pPr>
            <w:del w:id="522" w:author="瑞明 唐" w:date="2019-04-17T10:46: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23" w:author="瑞明 唐" w:date="2019-04-16T16:15:00Z">
              <w:r w:rsidDel="00C71EF7">
                <w:rPr>
                  <w:noProof/>
                </w:rPr>
                <w:delText>5</w:delText>
              </w:r>
            </w:del>
            <w:del w:id="524" w:author="瑞明 唐" w:date="2019-04-17T10:46:00Z">
              <w:r w:rsidDel="00E21F94">
                <w:fldChar w:fldCharType="end"/>
              </w:r>
              <w:r w:rsidDel="00E21F94">
                <w:rPr>
                  <w:rFonts w:hint="eastAsia"/>
                </w:rPr>
                <w:delText>页面视图</w:delText>
              </w:r>
            </w:del>
          </w:p>
        </w:tc>
      </w:tr>
    </w:tbl>
    <w:p w14:paraId="7584D5BF" w14:textId="6E3FA064" w:rsidR="00875149" w:rsidRPr="001A4179" w:rsidDel="00E21F94" w:rsidRDefault="00875149">
      <w:pPr>
        <w:pStyle w:val="a9"/>
        <w:jc w:val="center"/>
        <w:rPr>
          <w:del w:id="525" w:author="瑞明 唐" w:date="2019-04-17T10:47:00Z"/>
          <w:rFonts w:ascii="宋体" w:eastAsia="宋体" w:hAnsi="宋体"/>
        </w:rPr>
        <w:pPrChange w:id="526" w:author="瑞明 唐" w:date="2019-04-17T10:47:00Z">
          <w:pPr>
            <w:pStyle w:val="a6"/>
            <w:keepNext/>
            <w:ind w:firstLine="449"/>
          </w:pPr>
        </w:pPrChange>
      </w:pPr>
    </w:p>
    <w:p w14:paraId="68F26C64" w14:textId="4510CC8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del w:id="527" w:author="瑞明 唐" w:date="2019-04-17T10:51:00Z">
        <w:r w:rsidR="00875149" w:rsidRPr="001A4179" w:rsidDel="00E21F94">
          <w:rPr>
            <w:rFonts w:ascii="宋体" w:eastAsia="宋体" w:hAnsi="宋体" w:hint="eastAsia"/>
            <w:sz w:val="24"/>
            <w:szCs w:val="24"/>
          </w:rPr>
          <w:delText>图</w:delText>
        </w:r>
        <w:r w:rsidR="00875149"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875149" w:rsidRPr="001A4179" w:rsidDel="00E21F94">
          <w:rPr>
            <w:rFonts w:ascii="宋体" w:eastAsia="宋体" w:hAnsi="宋体"/>
            <w:sz w:val="24"/>
            <w:szCs w:val="24"/>
          </w:rPr>
          <w:delText>6</w:delText>
        </w:r>
      </w:del>
      <w:ins w:id="528"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ins>
      <w:r w:rsidR="00E21F94">
        <w:rPr>
          <w:rFonts w:ascii="宋体" w:eastAsia="宋体" w:hAnsi="宋体"/>
          <w:sz w:val="24"/>
          <w:szCs w:val="24"/>
        </w:rPr>
      </w:r>
      <w:r w:rsidR="00E21F94">
        <w:rPr>
          <w:rFonts w:ascii="宋体" w:eastAsia="宋体" w:hAnsi="宋体"/>
          <w:sz w:val="24"/>
          <w:szCs w:val="24"/>
        </w:rPr>
        <w:fldChar w:fldCharType="separate"/>
      </w:r>
      <w:ins w:id="529" w:author="瑞明 唐" w:date="2019-04-17T23:36:00Z">
        <w:r w:rsidR="00062BC7">
          <w:t xml:space="preserve">图4 - </w:t>
        </w:r>
        <w:r w:rsidR="00062BC7">
          <w:rPr>
            <w:noProof/>
          </w:rPr>
          <w:t>18</w:t>
        </w:r>
        <w:r w:rsidR="00062BC7">
          <w:rPr>
            <w:rFonts w:hint="eastAsia"/>
          </w:rPr>
          <w:t>阅读版式视图</w:t>
        </w:r>
      </w:ins>
      <w:ins w:id="530" w:author="瑞明 唐" w:date="2019-04-17T10:51:00Z">
        <w:r w:rsidR="00E21F94">
          <w:rPr>
            <w:rFonts w:ascii="宋体" w:eastAsia="宋体" w:hAnsi="宋体"/>
            <w:sz w:val="24"/>
            <w:szCs w:val="24"/>
          </w:rPr>
          <w:fldChar w:fldCharType="end"/>
        </w:r>
      </w:ins>
      <w:r w:rsidR="00875149" w:rsidRPr="001A4179">
        <w:rPr>
          <w:rFonts w:ascii="宋体" w:eastAsia="宋体" w:hAnsi="宋体" w:hint="eastAsia"/>
          <w:sz w:val="24"/>
          <w:szCs w:val="24"/>
        </w:rPr>
        <w:t>所示。</w:t>
      </w:r>
    </w:p>
    <w:p w14:paraId="3735390E" w14:textId="0148110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del w:id="531" w:author="瑞明 唐" w:date="2019-04-17T10:49:00Z">
        <w:r w:rsidRPr="001A4179" w:rsidDel="00E21F94">
          <w:rPr>
            <w:rFonts w:ascii="宋体" w:eastAsia="宋体" w:hAnsi="宋体"/>
            <w:sz w:val="24"/>
            <w:szCs w:val="24"/>
          </w:rPr>
          <w:delText>图4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7</w:delText>
        </w:r>
      </w:del>
      <w:ins w:id="532"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ins>
      <w:r w:rsidR="00E21F94">
        <w:rPr>
          <w:rFonts w:ascii="宋体" w:eastAsia="宋体" w:hAnsi="宋体"/>
          <w:sz w:val="24"/>
          <w:szCs w:val="24"/>
        </w:rPr>
      </w:r>
      <w:r w:rsidR="00E21F94">
        <w:rPr>
          <w:rFonts w:ascii="宋体" w:eastAsia="宋体" w:hAnsi="宋体"/>
          <w:sz w:val="24"/>
          <w:szCs w:val="24"/>
        </w:rPr>
        <w:fldChar w:fldCharType="separate"/>
      </w:r>
      <w:ins w:id="533" w:author="瑞明 唐" w:date="2019-04-17T23:36:00Z">
        <w:r w:rsidR="00062BC7">
          <w:t xml:space="preserve">图4 - </w:t>
        </w:r>
        <w:r w:rsidR="00062BC7">
          <w:rPr>
            <w:noProof/>
          </w:rPr>
          <w:t>19</w:t>
        </w:r>
        <w:r w:rsidR="00062BC7">
          <w:rPr>
            <w:rFonts w:hint="eastAsia"/>
          </w:rPr>
          <w:t>Web版式视图</w:t>
        </w:r>
      </w:ins>
      <w:ins w:id="534" w:author="瑞明 唐" w:date="2019-04-17T10:51: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FDAAA2D" w14:textId="054CAFA5"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ins w:id="535" w:author="瑞明 唐" w:date="2019-04-17T10:52:00Z">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ins>
      <w:r w:rsidR="00E21F94">
        <w:rPr>
          <w:rFonts w:ascii="宋体" w:eastAsia="宋体" w:hAnsi="宋体"/>
          <w:sz w:val="24"/>
          <w:szCs w:val="24"/>
        </w:rPr>
      </w:r>
      <w:r w:rsidR="00E21F94">
        <w:rPr>
          <w:rFonts w:ascii="宋体" w:eastAsia="宋体" w:hAnsi="宋体"/>
          <w:sz w:val="24"/>
          <w:szCs w:val="24"/>
        </w:rPr>
        <w:fldChar w:fldCharType="separate"/>
      </w:r>
      <w:ins w:id="536" w:author="瑞明 唐" w:date="2019-04-17T23:36:00Z">
        <w:r w:rsidR="00062BC7">
          <w:t xml:space="preserve">图4 - </w:t>
        </w:r>
        <w:r w:rsidR="00062BC7">
          <w:rPr>
            <w:noProof/>
          </w:rPr>
          <w:t>20</w:t>
        </w:r>
        <w:r w:rsidR="00062BC7">
          <w:rPr>
            <w:rFonts w:hint="eastAsia"/>
          </w:rPr>
          <w:t>大纲视图</w:t>
        </w:r>
      </w:ins>
      <w:ins w:id="537" w:author="瑞明 唐" w:date="2019-04-17T10:52:00Z">
        <w:r w:rsidR="00E21F94">
          <w:rPr>
            <w:rFonts w:ascii="宋体" w:eastAsia="宋体" w:hAnsi="宋体"/>
            <w:sz w:val="24"/>
            <w:szCs w:val="24"/>
          </w:rPr>
          <w:fldChar w:fldCharType="end"/>
        </w:r>
      </w:ins>
      <w:del w:id="538" w:author="瑞明 唐" w:date="2019-04-17T10:49: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8</w:delText>
        </w:r>
      </w:del>
      <w:r w:rsidRPr="001A4179">
        <w:rPr>
          <w:rFonts w:ascii="宋体" w:eastAsia="宋体" w:hAnsi="宋体" w:hint="eastAsia"/>
          <w:sz w:val="24"/>
          <w:szCs w:val="24"/>
        </w:rPr>
        <w:t>所示。</w:t>
      </w:r>
    </w:p>
    <w:p w14:paraId="33ACFF17" w14:textId="5283746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w:t>
      </w:r>
      <w:r w:rsidR="00B3215A">
        <w:rPr>
          <w:rFonts w:ascii="宋体" w:eastAsia="宋体" w:hAnsi="宋体" w:hint="eastAsia"/>
          <w:sz w:val="24"/>
          <w:szCs w:val="24"/>
        </w:rPr>
        <w:lastRenderedPageBreak/>
        <w:t>录入和编辑工作并对文字格式进行编排，草稿视图中不显示页边距、页眉和页脚、背景、图形图片等。</w:t>
      </w:r>
      <w:r w:rsidRPr="001A4179">
        <w:rPr>
          <w:rFonts w:ascii="宋体" w:eastAsia="宋体" w:hAnsi="宋体" w:hint="eastAsia"/>
          <w:sz w:val="24"/>
          <w:szCs w:val="24"/>
        </w:rPr>
        <w:t>如</w:t>
      </w:r>
      <w:del w:id="539" w:author="瑞明 唐" w:date="2019-04-17T10:52: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9</w:delText>
        </w:r>
      </w:del>
      <w:ins w:id="540" w:author="瑞明 唐" w:date="2019-04-17T10:53:00Z">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ins>
      <w:r w:rsidR="00E21F94">
        <w:rPr>
          <w:rFonts w:ascii="宋体" w:eastAsia="宋体" w:hAnsi="宋体"/>
          <w:sz w:val="24"/>
          <w:szCs w:val="24"/>
        </w:rPr>
      </w:r>
      <w:r w:rsidR="00E21F94">
        <w:rPr>
          <w:rFonts w:ascii="宋体" w:eastAsia="宋体" w:hAnsi="宋体"/>
          <w:sz w:val="24"/>
          <w:szCs w:val="24"/>
        </w:rPr>
        <w:fldChar w:fldCharType="separate"/>
      </w:r>
      <w:ins w:id="541" w:author="瑞明 唐" w:date="2019-04-17T23:36:00Z">
        <w:r w:rsidR="00062BC7">
          <w:t xml:space="preserve">图4 - </w:t>
        </w:r>
        <w:r w:rsidR="00062BC7">
          <w:rPr>
            <w:noProof/>
          </w:rPr>
          <w:t>21</w:t>
        </w:r>
        <w:r w:rsidR="00062BC7">
          <w:rPr>
            <w:rFonts w:hint="eastAsia"/>
          </w:rPr>
          <w:t>草稿视图</w:t>
        </w:r>
      </w:ins>
      <w:ins w:id="542" w:author="瑞明 唐" w:date="2019-04-17T10:53: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rPr>
                <w:ins w:id="543" w:author="瑞明 唐" w:date="2019-04-17T10:48:00Z"/>
              </w:rP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8">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657918C5" w:rsidR="009B6D92" w:rsidRDefault="00E21F94">
            <w:pPr>
              <w:pStyle w:val="a9"/>
              <w:jc w:val="center"/>
              <w:pPrChange w:id="544" w:author="瑞明 唐" w:date="2019-04-17T10:48:00Z">
                <w:pPr>
                  <w:pStyle w:val="a9"/>
                  <w:keepNext/>
                  <w:jc w:val="center"/>
                </w:pPr>
              </w:pPrChange>
            </w:pPr>
            <w:bookmarkStart w:id="545" w:name="_Ref6390568"/>
            <w:ins w:id="546" w:author="瑞明 唐" w:date="2019-04-17T10:48:00Z">
              <w:r>
                <w:t>图</w:t>
              </w:r>
              <w:r>
                <w:t xml:space="preserve">4 - </w:t>
              </w:r>
              <w:r>
                <w:fldChar w:fldCharType="begin"/>
              </w:r>
              <w:r>
                <w:instrText xml:space="preserve"> SEQ </w:instrText>
              </w:r>
              <w:r>
                <w:instrText>图</w:instrText>
              </w:r>
              <w:r>
                <w:instrText xml:space="preserve">4_- \* ARABIC </w:instrText>
              </w:r>
            </w:ins>
            <w:r>
              <w:fldChar w:fldCharType="separate"/>
            </w:r>
            <w:ins w:id="547" w:author="瑞明 唐" w:date="2019-04-18T11:44:00Z">
              <w:r w:rsidR="00526D34">
                <w:rPr>
                  <w:noProof/>
                </w:rPr>
                <w:t>18</w:t>
              </w:r>
            </w:ins>
            <w:ins w:id="548" w:author="瑞明 唐" w:date="2019-04-17T10:48:00Z">
              <w:r>
                <w:fldChar w:fldCharType="end"/>
              </w:r>
              <w:r>
                <w:rPr>
                  <w:rFonts w:hint="eastAsia"/>
                </w:rPr>
                <w:t>阅读版式视图</w:t>
              </w:r>
            </w:ins>
            <w:bookmarkEnd w:id="545"/>
          </w:p>
          <w:p w14:paraId="22030DDF" w14:textId="7A77E910" w:rsidR="009B6D92" w:rsidRDefault="009B6D92" w:rsidP="001A4179">
            <w:pPr>
              <w:pStyle w:val="a9"/>
              <w:jc w:val="center"/>
              <w:rPr>
                <w:rFonts w:ascii="宋体" w:eastAsia="宋体" w:hAnsi="宋体"/>
              </w:rPr>
            </w:pPr>
            <w:del w:id="549" w:author="瑞明 唐" w:date="2019-04-17T10:48: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0" w:author="瑞明 唐" w:date="2019-04-16T16:15:00Z">
              <w:r w:rsidR="00BB747F" w:rsidDel="00C71EF7">
                <w:rPr>
                  <w:noProof/>
                </w:rPr>
                <w:delText>6</w:delText>
              </w:r>
            </w:del>
            <w:del w:id="551" w:author="瑞明 唐" w:date="2019-04-17T10:48:00Z">
              <w:r w:rsidDel="00E21F94">
                <w:fldChar w:fldCharType="end"/>
              </w:r>
              <w:r w:rsidDel="00E21F94">
                <w:delText xml:space="preserve"> </w:delText>
              </w:r>
              <w:r w:rsidDel="00E21F94">
                <w:rPr>
                  <w:rFonts w:hint="eastAsia"/>
                </w:rPr>
                <w:delText>阅读版式视图</w:delText>
              </w:r>
            </w:del>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rPr>
                <w:ins w:id="552" w:author="瑞明 唐" w:date="2019-04-17T10:50:00Z"/>
              </w:rP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308921D9" w:rsidR="00D87056" w:rsidRDefault="00E21F94">
            <w:pPr>
              <w:pStyle w:val="a9"/>
              <w:jc w:val="center"/>
              <w:pPrChange w:id="553" w:author="瑞明 唐" w:date="2019-04-17T10:50:00Z">
                <w:pPr>
                  <w:pStyle w:val="a9"/>
                  <w:keepNext/>
                  <w:jc w:val="center"/>
                </w:pPr>
              </w:pPrChange>
            </w:pPr>
            <w:bookmarkStart w:id="554" w:name="_Ref6390635"/>
            <w:ins w:id="555"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56" w:author="瑞明 唐" w:date="2019-04-18T11:44:00Z">
              <w:r w:rsidR="00526D34">
                <w:rPr>
                  <w:noProof/>
                </w:rPr>
                <w:t>19</w:t>
              </w:r>
            </w:ins>
            <w:ins w:id="557" w:author="瑞明 唐" w:date="2019-04-17T10:50:00Z">
              <w:r>
                <w:fldChar w:fldCharType="end"/>
              </w:r>
              <w:r>
                <w:rPr>
                  <w:rFonts w:hint="eastAsia"/>
                </w:rPr>
                <w:t>Web</w:t>
              </w:r>
              <w:r>
                <w:rPr>
                  <w:rFonts w:hint="eastAsia"/>
                </w:rPr>
                <w:t>版式视图</w:t>
              </w:r>
            </w:ins>
            <w:bookmarkEnd w:id="554"/>
          </w:p>
          <w:p w14:paraId="246051F8" w14:textId="29DDD1F2" w:rsidR="00D87056" w:rsidRDefault="00D87056" w:rsidP="001A4179">
            <w:pPr>
              <w:pStyle w:val="a9"/>
              <w:jc w:val="center"/>
              <w:rPr>
                <w:rFonts w:ascii="宋体" w:eastAsia="宋体" w:hAnsi="宋体"/>
              </w:rPr>
            </w:pPr>
            <w:del w:id="558" w:author="瑞明 唐" w:date="2019-04-17T10:49: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9" w:author="瑞明 唐" w:date="2019-04-16T16:15:00Z">
              <w:r w:rsidR="00BB747F" w:rsidDel="00C71EF7">
                <w:rPr>
                  <w:noProof/>
                </w:rPr>
                <w:delText>7</w:delText>
              </w:r>
            </w:del>
            <w:del w:id="560" w:author="瑞明 唐" w:date="2019-04-17T10:49:00Z">
              <w:r w:rsidDel="00E21F94">
                <w:fldChar w:fldCharType="end"/>
              </w:r>
              <w:r w:rsidDel="00E21F94">
                <w:delText xml:space="preserve"> </w:delText>
              </w:r>
              <w:r w:rsidDel="00E21F94">
                <w:rPr>
                  <w:rFonts w:hint="eastAsia"/>
                </w:rPr>
                <w:delText>web</w:delText>
              </w:r>
              <w:r w:rsidDel="00E21F94">
                <w:rPr>
                  <w:rFonts w:hint="eastAsia"/>
                </w:rPr>
                <w:delText>版式视图</w:delText>
              </w:r>
            </w:del>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rPr>
                <w:ins w:id="561" w:author="瑞明 唐" w:date="2019-04-17T10:50:00Z"/>
              </w:rP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40">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750087FC" w:rsidR="00D87056" w:rsidRDefault="00E21F94">
            <w:pPr>
              <w:pStyle w:val="a9"/>
              <w:jc w:val="center"/>
              <w:pPrChange w:id="562" w:author="瑞明 唐" w:date="2019-04-17T10:50:00Z">
                <w:pPr>
                  <w:keepNext/>
                  <w:jc w:val="center"/>
                </w:pPr>
              </w:pPrChange>
            </w:pPr>
            <w:bookmarkStart w:id="563" w:name="_Ref6390749"/>
            <w:ins w:id="564"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65" w:author="瑞明 唐" w:date="2019-04-18T11:44:00Z">
              <w:r w:rsidR="00526D34">
                <w:rPr>
                  <w:noProof/>
                </w:rPr>
                <w:t>20</w:t>
              </w:r>
            </w:ins>
            <w:ins w:id="566" w:author="瑞明 唐" w:date="2019-04-17T10:50:00Z">
              <w:r>
                <w:fldChar w:fldCharType="end"/>
              </w:r>
              <w:r>
                <w:rPr>
                  <w:rFonts w:hint="eastAsia"/>
                </w:rPr>
                <w:t>大纲视图</w:t>
              </w:r>
            </w:ins>
            <w:bookmarkEnd w:id="563"/>
          </w:p>
          <w:p w14:paraId="0D8F7C78" w14:textId="72FA2533" w:rsidR="00D87056" w:rsidRDefault="00D87056" w:rsidP="001A4179">
            <w:pPr>
              <w:pStyle w:val="a9"/>
              <w:jc w:val="center"/>
              <w:rPr>
                <w:rFonts w:ascii="宋体" w:eastAsia="宋体" w:hAnsi="宋体"/>
              </w:rPr>
            </w:pPr>
            <w:del w:id="567" w:author="瑞明 唐" w:date="2019-04-17T10:50: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68" w:author="瑞明 唐" w:date="2019-04-16T16:15:00Z">
              <w:r w:rsidR="00BB747F" w:rsidDel="00C71EF7">
                <w:rPr>
                  <w:noProof/>
                </w:rPr>
                <w:delText>8</w:delText>
              </w:r>
            </w:del>
            <w:del w:id="569" w:author="瑞明 唐" w:date="2019-04-17T10:50:00Z">
              <w:r w:rsidDel="00E21F94">
                <w:fldChar w:fldCharType="end"/>
              </w:r>
              <w:r w:rsidDel="00E21F94">
                <w:delText xml:space="preserve"> </w:delText>
              </w:r>
              <w:r w:rsidDel="00E21F94">
                <w:rPr>
                  <w:rFonts w:hint="eastAsia"/>
                </w:rPr>
                <w:delText>大纲视图</w:delText>
              </w:r>
            </w:del>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rPr>
                <w:ins w:id="570" w:author="瑞明 唐" w:date="2019-04-17T10:52:00Z"/>
              </w:rP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06D8F1A4" w:rsidR="00DA31DC" w:rsidRDefault="00E21F94">
            <w:pPr>
              <w:pStyle w:val="a9"/>
              <w:jc w:val="center"/>
              <w:pPrChange w:id="571" w:author="瑞明 唐" w:date="2019-04-17T10:52:00Z">
                <w:pPr>
                  <w:keepNext/>
                  <w:jc w:val="center"/>
                </w:pPr>
              </w:pPrChange>
            </w:pPr>
            <w:bookmarkStart w:id="572" w:name="_Ref6390797"/>
            <w:ins w:id="573" w:author="瑞明 唐" w:date="2019-04-17T10:52:00Z">
              <w:r>
                <w:t>图</w:t>
              </w:r>
              <w:r>
                <w:t xml:space="preserve">4 - </w:t>
              </w:r>
              <w:r>
                <w:fldChar w:fldCharType="begin"/>
              </w:r>
              <w:r>
                <w:instrText xml:space="preserve"> SEQ </w:instrText>
              </w:r>
              <w:r>
                <w:instrText>图</w:instrText>
              </w:r>
              <w:r>
                <w:instrText xml:space="preserve">4_- \* ARABIC </w:instrText>
              </w:r>
            </w:ins>
            <w:r>
              <w:fldChar w:fldCharType="separate"/>
            </w:r>
            <w:ins w:id="574" w:author="瑞明 唐" w:date="2019-04-18T11:44:00Z">
              <w:r w:rsidR="00526D34">
                <w:rPr>
                  <w:noProof/>
                </w:rPr>
                <w:t>21</w:t>
              </w:r>
            </w:ins>
            <w:ins w:id="575" w:author="瑞明 唐" w:date="2019-04-17T10:52:00Z">
              <w:r>
                <w:fldChar w:fldCharType="end"/>
              </w:r>
              <w:r>
                <w:rPr>
                  <w:rFonts w:hint="eastAsia"/>
                </w:rPr>
                <w:t>草稿视图</w:t>
              </w:r>
            </w:ins>
            <w:bookmarkEnd w:id="572"/>
          </w:p>
          <w:p w14:paraId="49BF56E9" w14:textId="6C5C8C95" w:rsidR="00DA31DC" w:rsidRDefault="00DA31DC" w:rsidP="001A4179">
            <w:pPr>
              <w:pStyle w:val="a9"/>
              <w:jc w:val="center"/>
            </w:pPr>
            <w:del w:id="576" w:author="瑞明 唐" w:date="2019-04-17T10:52: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77" w:author="瑞明 唐" w:date="2019-04-16T16:15:00Z">
              <w:r w:rsidR="00BB747F" w:rsidDel="00C71EF7">
                <w:rPr>
                  <w:noProof/>
                </w:rPr>
                <w:delText>9</w:delText>
              </w:r>
            </w:del>
            <w:del w:id="578" w:author="瑞明 唐" w:date="2019-04-17T10:52:00Z">
              <w:r w:rsidDel="00E21F94">
                <w:fldChar w:fldCharType="end"/>
              </w:r>
              <w:r w:rsidDel="00E21F94">
                <w:delText xml:space="preserve"> </w:delText>
              </w:r>
              <w:r w:rsidDel="00E21F94">
                <w:rPr>
                  <w:rFonts w:hint="eastAsia"/>
                </w:rPr>
                <w:delText>草稿视图</w:delText>
              </w:r>
            </w:del>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5CABD77E"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del w:id="579"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10</w:delText>
        </w:r>
      </w:del>
      <w:ins w:id="580"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ins>
      <w:r w:rsidR="002E5DAA">
        <w:rPr>
          <w:rFonts w:ascii="宋体" w:eastAsia="宋体" w:hAnsi="宋体"/>
          <w:sz w:val="24"/>
          <w:szCs w:val="24"/>
        </w:rPr>
      </w:r>
      <w:r w:rsidR="002E5DAA">
        <w:rPr>
          <w:rFonts w:ascii="宋体" w:eastAsia="宋体" w:hAnsi="宋体"/>
          <w:sz w:val="24"/>
          <w:szCs w:val="24"/>
        </w:rPr>
        <w:fldChar w:fldCharType="separate"/>
      </w:r>
      <w:ins w:id="581" w:author="瑞明 唐" w:date="2019-04-17T23:36:00Z">
        <w:r w:rsidR="00062BC7">
          <w:t xml:space="preserve">图4 - </w:t>
        </w:r>
        <w:r w:rsidR="00062BC7">
          <w:rPr>
            <w:noProof/>
          </w:rPr>
          <w:t>22</w:t>
        </w:r>
        <w:r w:rsidR="00062BC7">
          <w:rPr>
            <w:rFonts w:hint="eastAsia"/>
          </w:rPr>
          <w:t>利用视图按钮切换</w:t>
        </w:r>
      </w:ins>
      <w:ins w:id="582"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p w14:paraId="3228793D" w14:textId="68B85021"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del w:id="583"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11</w:delText>
        </w:r>
      </w:del>
      <w:ins w:id="584"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ins>
      <w:r w:rsidR="002E5DAA">
        <w:rPr>
          <w:rFonts w:ascii="宋体" w:eastAsia="宋体" w:hAnsi="宋体"/>
          <w:sz w:val="24"/>
          <w:szCs w:val="24"/>
        </w:rPr>
      </w:r>
      <w:r w:rsidR="002E5DAA">
        <w:rPr>
          <w:rFonts w:ascii="宋体" w:eastAsia="宋体" w:hAnsi="宋体"/>
          <w:sz w:val="24"/>
          <w:szCs w:val="24"/>
        </w:rPr>
        <w:fldChar w:fldCharType="separate"/>
      </w:r>
      <w:ins w:id="585" w:author="瑞明 唐" w:date="2019-04-17T23:36:00Z">
        <w:r w:rsidR="00062BC7">
          <w:t xml:space="preserve">图4 - </w:t>
        </w:r>
        <w:r w:rsidR="00062BC7">
          <w:rPr>
            <w:noProof/>
          </w:rPr>
          <w:t>23</w:t>
        </w:r>
        <w:r w:rsidR="00062BC7">
          <w:rPr>
            <w:rFonts w:hint="eastAsia"/>
          </w:rPr>
          <w:t>利用状态栏切换</w:t>
        </w:r>
      </w:ins>
      <w:ins w:id="586"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rPr>
                <w:ins w:id="587" w:author="瑞明 唐" w:date="2019-04-17T10:53:00Z"/>
              </w:rP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42">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4D22682D" w14:textId="01E3848B" w:rsidR="0028448C" w:rsidDel="002E5DAA" w:rsidRDefault="002E5DAA">
            <w:pPr>
              <w:pStyle w:val="a9"/>
              <w:jc w:val="center"/>
              <w:rPr>
                <w:del w:id="588" w:author="瑞明 唐" w:date="2019-04-17T10:54:00Z"/>
              </w:rPr>
              <w:pPrChange w:id="589" w:author="瑞明 唐" w:date="2019-04-17T10:53:00Z">
                <w:pPr>
                  <w:keepNext/>
                  <w:jc w:val="center"/>
                </w:pPr>
              </w:pPrChange>
            </w:pPr>
            <w:bookmarkStart w:id="590" w:name="_Ref6390882"/>
            <w:ins w:id="59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592" w:author="瑞明 唐" w:date="2019-04-18T11:44:00Z">
              <w:r w:rsidR="00526D34">
                <w:rPr>
                  <w:noProof/>
                </w:rPr>
                <w:t>22</w:t>
              </w:r>
            </w:ins>
            <w:ins w:id="593" w:author="瑞明 唐" w:date="2019-04-17T10:53:00Z">
              <w:r>
                <w:fldChar w:fldCharType="end"/>
              </w:r>
              <w:r>
                <w:rPr>
                  <w:rFonts w:hint="eastAsia"/>
                </w:rPr>
                <w:t>利用视图按钮切换</w:t>
              </w:r>
            </w:ins>
            <w:bookmarkEnd w:id="590"/>
          </w:p>
          <w:p w14:paraId="11A77948" w14:textId="518AF54E" w:rsidR="0028448C" w:rsidRDefault="0028448C">
            <w:pPr>
              <w:pStyle w:val="a9"/>
              <w:jc w:val="center"/>
              <w:rPr>
                <w:rFonts w:ascii="宋体" w:eastAsia="宋体" w:hAnsi="宋体"/>
              </w:rPr>
            </w:pPr>
            <w:del w:id="594" w:author="瑞明 唐" w:date="2019-04-17T10:53: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595" w:author="瑞明 唐" w:date="2019-04-16T16:15:00Z">
              <w:r w:rsidR="00BB747F" w:rsidDel="00C71EF7">
                <w:rPr>
                  <w:noProof/>
                </w:rPr>
                <w:delText>10</w:delText>
              </w:r>
            </w:del>
            <w:del w:id="596" w:author="瑞明 唐" w:date="2019-04-17T10:53:00Z">
              <w:r w:rsidDel="002E5DAA">
                <w:fldChar w:fldCharType="end"/>
              </w:r>
              <w:r w:rsidDel="002E5DAA">
                <w:delText xml:space="preserve"> </w:delText>
              </w:r>
              <w:r w:rsidDel="002E5DAA">
                <w:rPr>
                  <w:rFonts w:hint="eastAsia"/>
                </w:rPr>
                <w:delText>利用视图按钮切换</w:delText>
              </w:r>
            </w:del>
          </w:p>
        </w:tc>
        <w:tc>
          <w:tcPr>
            <w:tcW w:w="3458" w:type="dxa"/>
            <w:vAlign w:val="bottom"/>
          </w:tcPr>
          <w:p w14:paraId="59DC6C20" w14:textId="77777777" w:rsidR="002E5DAA" w:rsidRDefault="0028448C">
            <w:pPr>
              <w:keepNext/>
              <w:jc w:val="center"/>
              <w:rPr>
                <w:ins w:id="597" w:author="瑞明 唐" w:date="2019-04-17T10:53:00Z"/>
              </w:rP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3">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17964E03" w14:textId="3E8EE615" w:rsidR="0028448C" w:rsidDel="002E5DAA" w:rsidRDefault="002E5DAA">
            <w:pPr>
              <w:pStyle w:val="a9"/>
              <w:jc w:val="center"/>
              <w:rPr>
                <w:del w:id="598" w:author="瑞明 唐" w:date="2019-04-17T10:54:00Z"/>
              </w:rPr>
              <w:pPrChange w:id="599" w:author="瑞明 唐" w:date="2019-04-17T10:53:00Z">
                <w:pPr>
                  <w:keepNext/>
                  <w:jc w:val="center"/>
                </w:pPr>
              </w:pPrChange>
            </w:pPr>
            <w:bookmarkStart w:id="600" w:name="_Ref6390897"/>
            <w:ins w:id="60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02" w:author="瑞明 唐" w:date="2019-04-18T11:44:00Z">
              <w:r w:rsidR="00526D34">
                <w:rPr>
                  <w:noProof/>
                </w:rPr>
                <w:t>23</w:t>
              </w:r>
            </w:ins>
            <w:ins w:id="603" w:author="瑞明 唐" w:date="2019-04-17T10:53:00Z">
              <w:r>
                <w:fldChar w:fldCharType="end"/>
              </w:r>
              <w:r>
                <w:rPr>
                  <w:rFonts w:hint="eastAsia"/>
                </w:rPr>
                <w:t>利用状态栏切换</w:t>
              </w:r>
            </w:ins>
            <w:bookmarkEnd w:id="600"/>
          </w:p>
          <w:p w14:paraId="60E46F7C" w14:textId="3AFB8243" w:rsidR="0028448C" w:rsidRDefault="0028448C">
            <w:pPr>
              <w:pStyle w:val="a9"/>
              <w:jc w:val="center"/>
              <w:rPr>
                <w:rFonts w:ascii="宋体" w:eastAsia="宋体" w:hAnsi="宋体"/>
              </w:rPr>
            </w:pPr>
            <w:del w:id="604" w:author="瑞明 唐" w:date="2019-04-17T10:54:00Z">
              <w:r w:rsidDel="002E5DAA">
                <w:delText>图</w:delText>
              </w:r>
              <w:r w:rsidDel="002E5DAA">
                <w:delText xml:space="preserve"> </w:delText>
              </w:r>
            </w:del>
            <w:del w:id="605" w:author="瑞明 唐" w:date="2019-04-17T10:53:00Z">
              <w:r w:rsidDel="002E5DAA">
                <w:delText xml:space="preserve">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06" w:author="瑞明 唐" w:date="2019-04-16T16:15:00Z">
              <w:r w:rsidR="00BB747F" w:rsidDel="00C71EF7">
                <w:rPr>
                  <w:noProof/>
                </w:rPr>
                <w:delText>11</w:delText>
              </w:r>
            </w:del>
            <w:del w:id="607" w:author="瑞明 唐" w:date="2019-04-17T10:53:00Z">
              <w:r w:rsidDel="002E5DAA">
                <w:fldChar w:fldCharType="end"/>
              </w:r>
              <w:r w:rsidDel="002E5DAA">
                <w:delText xml:space="preserve"> </w:delText>
              </w:r>
              <w:r w:rsidDel="002E5DAA">
                <w:rPr>
                  <w:rFonts w:hint="eastAsia"/>
                </w:rPr>
                <w:delText>利用状态栏按钮切换</w:delText>
              </w:r>
            </w:del>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005A9F4"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w:t>
      </w:r>
      <w:del w:id="608" w:author="瑞明 唐" w:date="2019-04-20T16:09:00Z">
        <w:r w:rsidR="00886A7D" w:rsidRPr="001A4179" w:rsidDel="00E85A30">
          <w:rPr>
            <w:rFonts w:ascii="宋体" w:eastAsia="宋体" w:hAnsi="宋体" w:hint="eastAsia"/>
            <w:sz w:val="24"/>
            <w:szCs w:val="24"/>
          </w:rPr>
          <w:delText>有</w:delText>
        </w:r>
      </w:del>
      <w:r w:rsidR="00886A7D" w:rsidRPr="001A4179">
        <w:rPr>
          <w:rFonts w:ascii="宋体" w:eastAsia="宋体" w:hAnsi="宋体" w:hint="eastAsia"/>
          <w:sz w:val="24"/>
          <w:szCs w:val="24"/>
        </w:rPr>
        <w:t>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180E5BAB"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w:t>
      </w:r>
      <w:del w:id="609" w:author="瑞明 唐" w:date="2019-04-20T16:09:00Z">
        <w:r w:rsidR="00886A7D" w:rsidRPr="001A4179" w:rsidDel="00864E5A">
          <w:rPr>
            <w:rFonts w:ascii="宋体" w:eastAsia="宋体" w:hAnsi="宋体" w:hint="eastAsia"/>
            <w:sz w:val="24"/>
            <w:szCs w:val="24"/>
          </w:rPr>
          <w:delText>有</w:delText>
        </w:r>
      </w:del>
      <w:r w:rsidR="00886A7D" w:rsidRPr="001A4179">
        <w:rPr>
          <w:rFonts w:ascii="宋体" w:eastAsia="宋体" w:hAnsi="宋体" w:hint="eastAsia"/>
          <w:sz w:val="24"/>
          <w:szCs w:val="24"/>
        </w:rPr>
        <w:t>三种方法</w:t>
      </w:r>
      <w:r w:rsidR="00555721">
        <w:rPr>
          <w:rFonts w:ascii="宋体" w:eastAsia="宋体" w:hAnsi="宋体" w:hint="eastAsia"/>
          <w:sz w:val="24"/>
          <w:szCs w:val="24"/>
        </w:rPr>
        <w:t>：</w:t>
      </w:r>
    </w:p>
    <w:p w14:paraId="14035B3A" w14:textId="4C10A760" w:rsidR="00886A7D" w:rsidRPr="001A4179" w:rsidRDefault="00886A7D" w:rsidP="00886A7D">
      <w:pPr>
        <w:ind w:firstLineChars="200" w:firstLine="509"/>
        <w:rPr>
          <w:rFonts w:ascii="宋体" w:eastAsia="宋体" w:hAnsi="宋体"/>
          <w:sz w:val="24"/>
          <w:szCs w:val="24"/>
        </w:rPr>
      </w:pPr>
      <w:del w:id="610" w:author="瑞明 唐" w:date="2019-04-17T10:54:00Z">
        <w:r w:rsidRPr="001A4179" w:rsidDel="002E5DAA">
          <w:rPr>
            <w:rFonts w:ascii="宋体" w:eastAsia="宋体" w:hAnsi="宋体"/>
            <w:noProof/>
            <w:sz w:val="24"/>
            <w:szCs w:val="24"/>
          </w:rPr>
          <w:drawing>
            <wp:inline distT="0" distB="0" distL="0" distR="0" wp14:anchorId="10013A37" wp14:editId="452D25D5">
              <wp:extent cx="147320" cy="14732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del>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ins w:id="611" w:author="瑞明 唐" w:date="2019-04-17T10:56:00Z">
        <w:r w:rsidR="002E5DAA" w:rsidRPr="001A4179">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ins>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1CC221B2"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del w:id="612" w:author="瑞明 唐" w:date="2019-04-17T10:57: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004CB6" w:rsidDel="00D261B3">
          <w:rPr>
            <w:rFonts w:ascii="宋体" w:eastAsia="宋体" w:hAnsi="宋体"/>
            <w:sz w:val="24"/>
            <w:szCs w:val="24"/>
          </w:rPr>
          <w:delText>12</w:delText>
        </w:r>
      </w:del>
      <w:ins w:id="613" w:author="瑞明 唐" w:date="2019-04-17T10:57:00Z">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ins>
      <w:r w:rsidR="00D261B3">
        <w:rPr>
          <w:rFonts w:ascii="宋体" w:eastAsia="宋体" w:hAnsi="宋体"/>
          <w:sz w:val="24"/>
          <w:szCs w:val="24"/>
        </w:rPr>
      </w:r>
      <w:r w:rsidR="00D261B3">
        <w:rPr>
          <w:rFonts w:ascii="宋体" w:eastAsia="宋体" w:hAnsi="宋体"/>
          <w:sz w:val="24"/>
          <w:szCs w:val="24"/>
        </w:rPr>
        <w:fldChar w:fldCharType="separate"/>
      </w:r>
      <w:ins w:id="614" w:author="瑞明 唐" w:date="2019-04-17T23:36:00Z">
        <w:r w:rsidR="00062BC7">
          <w:t xml:space="preserve">图4 - </w:t>
        </w:r>
        <w:r w:rsidR="00062BC7">
          <w:rPr>
            <w:noProof/>
          </w:rPr>
          <w:t>24</w:t>
        </w:r>
        <w:r w:rsidR="00062BC7">
          <w:rPr>
            <w:rFonts w:hint="eastAsia"/>
          </w:rPr>
          <w:t>保存对话框</w:t>
        </w:r>
      </w:ins>
      <w:ins w:id="615" w:author="瑞明 唐" w:date="2019-04-17T10:57: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rPr>
                <w:ins w:id="616" w:author="瑞明 唐" w:date="2019-04-17T10:57:00Z"/>
              </w:rP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5">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6D8E506A" w14:textId="523DEDF3" w:rsidR="00004CB6" w:rsidDel="002E5DAA" w:rsidRDefault="002E5DAA">
            <w:pPr>
              <w:pStyle w:val="a9"/>
              <w:jc w:val="center"/>
              <w:rPr>
                <w:del w:id="617" w:author="瑞明 唐" w:date="2019-04-17T10:57:00Z"/>
              </w:rPr>
              <w:pPrChange w:id="618" w:author="瑞明 唐" w:date="2019-04-17T10:57:00Z">
                <w:pPr>
                  <w:keepNext/>
                  <w:jc w:val="center"/>
                </w:pPr>
              </w:pPrChange>
            </w:pPr>
            <w:bookmarkStart w:id="619" w:name="_Ref6391061"/>
            <w:ins w:id="620"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21" w:author="瑞明 唐" w:date="2019-04-18T11:44:00Z">
              <w:r w:rsidR="00526D34">
                <w:rPr>
                  <w:noProof/>
                </w:rPr>
                <w:t>24</w:t>
              </w:r>
            </w:ins>
            <w:ins w:id="622" w:author="瑞明 唐" w:date="2019-04-17T10:57:00Z">
              <w:r>
                <w:fldChar w:fldCharType="end"/>
              </w:r>
              <w:r>
                <w:rPr>
                  <w:rFonts w:hint="eastAsia"/>
                </w:rPr>
                <w:t>保存对话框</w:t>
              </w:r>
            </w:ins>
            <w:bookmarkEnd w:id="619"/>
          </w:p>
          <w:p w14:paraId="2ADFBCA4" w14:textId="0B13D610" w:rsidR="00004CB6" w:rsidRDefault="00004CB6">
            <w:pPr>
              <w:pStyle w:val="a9"/>
              <w:jc w:val="center"/>
              <w:rPr>
                <w:rFonts w:ascii="宋体" w:eastAsia="宋体" w:hAnsi="宋体"/>
                <w:sz w:val="24"/>
                <w:szCs w:val="24"/>
              </w:rPr>
            </w:pPr>
            <w:del w:id="623" w:author="瑞明 唐" w:date="2019-04-17T10:57: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24" w:author="瑞明 唐" w:date="2019-04-16T16:15:00Z">
              <w:r w:rsidR="00BB747F" w:rsidDel="00C71EF7">
                <w:rPr>
                  <w:noProof/>
                </w:rPr>
                <w:delText>12</w:delText>
              </w:r>
            </w:del>
            <w:del w:id="625" w:author="瑞明 唐" w:date="2019-04-17T10:57:00Z">
              <w:r w:rsidDel="002E5DAA">
                <w:fldChar w:fldCharType="end"/>
              </w:r>
              <w:r w:rsidDel="002E5DAA">
                <w:rPr>
                  <w:rFonts w:hint="eastAsia"/>
                </w:rPr>
                <w:delText>保存对话框</w:delText>
              </w:r>
            </w:del>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33503868"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del w:id="626" w:author="瑞明 唐" w:date="2019-04-17T10:58: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 xml:space="preserve">13 </w:delText>
        </w:r>
      </w:del>
      <w:ins w:id="627" w:author="瑞明 唐" w:date="2019-04-17T10:58:00Z">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ins>
      <w:r w:rsidR="00D261B3">
        <w:rPr>
          <w:rFonts w:ascii="宋体" w:eastAsia="宋体" w:hAnsi="宋体"/>
          <w:sz w:val="24"/>
          <w:szCs w:val="24"/>
        </w:rPr>
      </w:r>
      <w:r w:rsidR="00D261B3">
        <w:rPr>
          <w:rFonts w:ascii="宋体" w:eastAsia="宋体" w:hAnsi="宋体"/>
          <w:sz w:val="24"/>
          <w:szCs w:val="24"/>
        </w:rPr>
        <w:fldChar w:fldCharType="separate"/>
      </w:r>
      <w:ins w:id="628" w:author="瑞明 唐" w:date="2019-04-17T23:36:00Z">
        <w:r w:rsidR="00062BC7">
          <w:t xml:space="preserve">图4 - </w:t>
        </w:r>
        <w:r w:rsidR="00062BC7">
          <w:rPr>
            <w:noProof/>
          </w:rPr>
          <w:t>25</w:t>
        </w:r>
        <w:r w:rsidR="00062BC7">
          <w:rPr>
            <w:rFonts w:hint="eastAsia"/>
          </w:rPr>
          <w:t>利用快速访问工具栏新建文件</w:t>
        </w:r>
      </w:ins>
      <w:ins w:id="629" w:author="瑞明 唐" w:date="2019-04-17T10:58: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rPr>
                <w:ins w:id="630" w:author="瑞明 唐" w:date="2019-04-17T10:57:00Z"/>
              </w:rP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6">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661C8F0A" w14:textId="088CCC90" w:rsidR="00FB34D6" w:rsidDel="00D261B3" w:rsidRDefault="00D261B3">
            <w:pPr>
              <w:pStyle w:val="a9"/>
              <w:jc w:val="center"/>
              <w:rPr>
                <w:del w:id="631" w:author="瑞明 唐" w:date="2019-04-17T10:58:00Z"/>
              </w:rPr>
              <w:pPrChange w:id="632" w:author="瑞明 唐" w:date="2019-04-17T10:58:00Z">
                <w:pPr>
                  <w:keepNext/>
                  <w:jc w:val="center"/>
                </w:pPr>
              </w:pPrChange>
            </w:pPr>
            <w:bookmarkStart w:id="633" w:name="_Ref6391148"/>
            <w:ins w:id="634"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35" w:author="瑞明 唐" w:date="2019-04-18T11:44:00Z">
              <w:r w:rsidR="00526D34">
                <w:rPr>
                  <w:noProof/>
                </w:rPr>
                <w:t>25</w:t>
              </w:r>
            </w:ins>
            <w:ins w:id="636" w:author="瑞明 唐" w:date="2019-04-17T10:57:00Z">
              <w:r>
                <w:fldChar w:fldCharType="end"/>
              </w:r>
              <w:r>
                <w:rPr>
                  <w:rFonts w:hint="eastAsia"/>
                </w:rPr>
                <w:t>利用快速访问工具栏新建文件</w:t>
              </w:r>
            </w:ins>
            <w:bookmarkEnd w:id="633"/>
          </w:p>
          <w:p w14:paraId="061CE637" w14:textId="6FD92D14" w:rsidR="00FB34D6" w:rsidRDefault="00FB34D6">
            <w:pPr>
              <w:pStyle w:val="a9"/>
              <w:jc w:val="center"/>
              <w:rPr>
                <w:rFonts w:ascii="宋体" w:eastAsia="宋体" w:hAnsi="宋体"/>
              </w:rPr>
            </w:pPr>
            <w:del w:id="637"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38" w:author="瑞明 唐" w:date="2019-04-16T16:15:00Z">
              <w:r w:rsidR="00BB747F" w:rsidDel="00C71EF7">
                <w:rPr>
                  <w:noProof/>
                </w:rPr>
                <w:delText>13</w:delText>
              </w:r>
            </w:del>
            <w:del w:id="639" w:author="瑞明 唐" w:date="2019-04-17T10:58:00Z">
              <w:r w:rsidDel="00D261B3">
                <w:fldChar w:fldCharType="end"/>
              </w:r>
              <w:r w:rsidDel="00D261B3">
                <w:delText xml:space="preserve"> </w:delText>
              </w:r>
              <w:r w:rsidDel="00D261B3">
                <w:rPr>
                  <w:rFonts w:hint="eastAsia"/>
                </w:rPr>
                <w:delText>利用快速访问工具栏新建文件</w:delText>
              </w:r>
            </w:del>
          </w:p>
        </w:tc>
        <w:tc>
          <w:tcPr>
            <w:tcW w:w="4451" w:type="dxa"/>
          </w:tcPr>
          <w:p w14:paraId="5C39C287" w14:textId="77777777" w:rsidR="00D261B3" w:rsidRDefault="00FB34D6">
            <w:pPr>
              <w:keepNext/>
              <w:jc w:val="center"/>
              <w:rPr>
                <w:ins w:id="640" w:author="瑞明 唐" w:date="2019-04-17T10:58:00Z"/>
              </w:rP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7">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4FFF902A" w14:textId="7F7D4FA6" w:rsidR="00FB34D6" w:rsidDel="00D261B3" w:rsidRDefault="00D261B3">
            <w:pPr>
              <w:pStyle w:val="a9"/>
              <w:jc w:val="center"/>
              <w:rPr>
                <w:del w:id="641" w:author="瑞明 唐" w:date="2019-04-17T10:58:00Z"/>
              </w:rPr>
              <w:pPrChange w:id="642" w:author="瑞明 唐" w:date="2019-04-17T10:58:00Z">
                <w:pPr>
                  <w:keepNext/>
                  <w:jc w:val="center"/>
                </w:pPr>
              </w:pPrChange>
            </w:pPr>
            <w:bookmarkStart w:id="643" w:name="_Ref6391211"/>
            <w:ins w:id="644" w:author="瑞明 唐" w:date="2019-04-17T10:58:00Z">
              <w:r>
                <w:t>图</w:t>
              </w:r>
              <w:r>
                <w:t xml:space="preserve">4 - </w:t>
              </w:r>
              <w:r>
                <w:fldChar w:fldCharType="begin"/>
              </w:r>
              <w:r>
                <w:instrText xml:space="preserve"> SEQ </w:instrText>
              </w:r>
              <w:r>
                <w:instrText>图</w:instrText>
              </w:r>
              <w:r>
                <w:instrText xml:space="preserve">4_- \* ARABIC </w:instrText>
              </w:r>
            </w:ins>
            <w:r>
              <w:fldChar w:fldCharType="separate"/>
            </w:r>
            <w:ins w:id="645" w:author="瑞明 唐" w:date="2019-04-18T11:44:00Z">
              <w:r w:rsidR="00526D34">
                <w:rPr>
                  <w:noProof/>
                </w:rPr>
                <w:t>26</w:t>
              </w:r>
            </w:ins>
            <w:ins w:id="646" w:author="瑞明 唐" w:date="2019-04-17T10:58:00Z">
              <w:r>
                <w:fldChar w:fldCharType="end"/>
              </w:r>
              <w:r>
                <w:rPr>
                  <w:rFonts w:hint="eastAsia"/>
                </w:rPr>
                <w:t>访问工具栏新增“新建”按钮</w:t>
              </w:r>
            </w:ins>
            <w:bookmarkEnd w:id="643"/>
          </w:p>
          <w:p w14:paraId="75040859" w14:textId="398122D5" w:rsidR="00FB34D6" w:rsidRDefault="00FB34D6">
            <w:pPr>
              <w:pStyle w:val="a9"/>
              <w:jc w:val="center"/>
            </w:pPr>
            <w:del w:id="647"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48" w:author="瑞明 唐" w:date="2019-04-16T16:15:00Z">
              <w:r w:rsidR="00BB747F" w:rsidDel="00C71EF7">
                <w:rPr>
                  <w:noProof/>
                </w:rPr>
                <w:delText>14</w:delText>
              </w:r>
            </w:del>
            <w:del w:id="649" w:author="瑞明 唐" w:date="2019-04-17T10:58:00Z">
              <w:r w:rsidDel="00D261B3">
                <w:fldChar w:fldCharType="end"/>
              </w:r>
              <w:r w:rsidDel="00D261B3">
                <w:rPr>
                  <w:rFonts w:hint="eastAsia"/>
                </w:rPr>
                <w:delText>快速访问工具栏新增“新建”按钮</w:delText>
              </w:r>
            </w:del>
          </w:p>
          <w:p w14:paraId="1DB86DB3" w14:textId="2BD376F3" w:rsidR="00FB34D6" w:rsidRDefault="00FB34D6" w:rsidP="001A4179">
            <w:pPr>
              <w:pStyle w:val="a9"/>
              <w:jc w:val="center"/>
              <w:rPr>
                <w:rFonts w:ascii="宋体" w:eastAsia="宋体" w:hAnsi="宋体"/>
              </w:rPr>
            </w:pPr>
          </w:p>
        </w:tc>
      </w:tr>
    </w:tbl>
    <w:p w14:paraId="3DD4AAC9" w14:textId="2199F15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ins w:id="650" w:author="瑞明 唐" w:date="2019-04-17T10:59:00Z">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ins>
      <w:r w:rsidR="00D261B3">
        <w:rPr>
          <w:rFonts w:ascii="宋体" w:eastAsia="宋体" w:hAnsi="宋体"/>
          <w:sz w:val="24"/>
          <w:szCs w:val="24"/>
        </w:rPr>
      </w:r>
      <w:r w:rsidR="00D261B3">
        <w:rPr>
          <w:rFonts w:ascii="宋体" w:eastAsia="宋体" w:hAnsi="宋体"/>
          <w:sz w:val="24"/>
          <w:szCs w:val="24"/>
        </w:rPr>
        <w:fldChar w:fldCharType="separate"/>
      </w:r>
      <w:ins w:id="651" w:author="瑞明 唐" w:date="2019-04-17T23:36:00Z">
        <w:r w:rsidR="00062BC7">
          <w:t xml:space="preserve">图4 - </w:t>
        </w:r>
        <w:r w:rsidR="00062BC7">
          <w:rPr>
            <w:noProof/>
          </w:rPr>
          <w:t>26</w:t>
        </w:r>
        <w:r w:rsidR="00062BC7">
          <w:rPr>
            <w:rFonts w:hint="eastAsia"/>
          </w:rPr>
          <w:t>访问工具栏新增“新建”按钮</w:t>
        </w:r>
      </w:ins>
      <w:ins w:id="652" w:author="瑞明 唐" w:date="2019-04-17T10:59:00Z">
        <w:r w:rsidR="00D261B3">
          <w:rPr>
            <w:rFonts w:ascii="宋体" w:eastAsia="宋体" w:hAnsi="宋体"/>
            <w:sz w:val="24"/>
            <w:szCs w:val="24"/>
          </w:rPr>
          <w:fldChar w:fldCharType="end"/>
        </w:r>
      </w:ins>
      <w:del w:id="653" w:author="瑞明 唐" w:date="2019-04-17T10:59:00Z">
        <w:r w:rsidR="0093161C" w:rsidRPr="001A4179" w:rsidDel="00D261B3">
          <w:rPr>
            <w:rFonts w:ascii="宋体" w:eastAsia="宋体" w:hAnsi="宋体" w:hint="eastAsia"/>
            <w:sz w:val="24"/>
            <w:szCs w:val="24"/>
          </w:rPr>
          <w:delText>图</w:delText>
        </w:r>
        <w:r w:rsidR="007C0FA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7C0FA2" w:rsidRPr="001A4179" w:rsidDel="00D261B3">
          <w:rPr>
            <w:rFonts w:ascii="宋体" w:eastAsia="宋体" w:hAnsi="宋体"/>
            <w:sz w:val="24"/>
            <w:szCs w:val="24"/>
          </w:rPr>
          <w:delText>14</w:delText>
        </w:r>
      </w:del>
      <w:r w:rsidR="007C0FA2" w:rsidRPr="001A4179">
        <w:rPr>
          <w:rFonts w:ascii="宋体" w:eastAsia="宋体" w:hAnsi="宋体" w:hint="eastAsia"/>
          <w:sz w:val="24"/>
          <w:szCs w:val="24"/>
        </w:rPr>
        <w:t>所示。</w:t>
      </w:r>
    </w:p>
    <w:p w14:paraId="0BD8AD53" w14:textId="55105939"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del w:id="654" w:author="瑞明 唐" w:date="2019-04-17T12:56:00Z">
        <w:r w:rsidRPr="001A4179" w:rsidDel="00A420D8">
          <w:rPr>
            <w:rFonts w:ascii="宋体" w:eastAsia="宋体" w:hAnsi="宋体" w:hint="eastAsia"/>
            <w:sz w:val="24"/>
            <w:szCs w:val="24"/>
          </w:rPr>
          <w:delText>图</w:delText>
        </w:r>
        <w:r w:rsidRPr="001A4179" w:rsidDel="00A420D8">
          <w:rPr>
            <w:rFonts w:ascii="宋体" w:eastAsia="宋体" w:hAnsi="宋体"/>
            <w:sz w:val="24"/>
            <w:szCs w:val="24"/>
          </w:rPr>
          <w:delText>4</w:delText>
        </w:r>
        <w:r w:rsidR="00D96DA5" w:rsidDel="00A420D8">
          <w:rPr>
            <w:rFonts w:ascii="宋体" w:eastAsia="宋体" w:hAnsi="宋体"/>
            <w:sz w:val="24"/>
            <w:szCs w:val="24"/>
          </w:rPr>
          <w:delText>-</w:delText>
        </w:r>
        <w:r w:rsidRPr="001A4179" w:rsidDel="00A420D8">
          <w:rPr>
            <w:rFonts w:ascii="宋体" w:eastAsia="宋体" w:hAnsi="宋体"/>
            <w:sz w:val="24"/>
            <w:szCs w:val="24"/>
          </w:rPr>
          <w:delText>1</w:delText>
        </w:r>
        <w:r w:rsidR="006856F1" w:rsidRPr="001A4179" w:rsidDel="00A420D8">
          <w:rPr>
            <w:rFonts w:ascii="宋体" w:eastAsia="宋体" w:hAnsi="宋体"/>
            <w:sz w:val="24"/>
            <w:szCs w:val="24"/>
          </w:rPr>
          <w:delText>5</w:delText>
        </w:r>
      </w:del>
      <w:ins w:id="655" w:author="瑞明 唐" w:date="2019-04-17T12:56:00Z">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ins>
      <w:r w:rsidR="00E371C5">
        <w:rPr>
          <w:rFonts w:ascii="宋体" w:eastAsia="宋体" w:hAnsi="宋体"/>
          <w:sz w:val="24"/>
          <w:szCs w:val="24"/>
        </w:rPr>
      </w:r>
      <w:r w:rsidR="00E371C5">
        <w:rPr>
          <w:rFonts w:ascii="宋体" w:eastAsia="宋体" w:hAnsi="宋体"/>
          <w:sz w:val="24"/>
          <w:szCs w:val="24"/>
        </w:rPr>
        <w:fldChar w:fldCharType="separate"/>
      </w:r>
      <w:ins w:id="656" w:author="瑞明 唐" w:date="2019-04-17T23:36:00Z">
        <w:r w:rsidR="00062BC7">
          <w:t xml:space="preserve">图4 - </w:t>
        </w:r>
        <w:r w:rsidR="00062BC7">
          <w:rPr>
            <w:noProof/>
          </w:rPr>
          <w:t>27</w:t>
        </w:r>
        <w:r w:rsidR="00062BC7">
          <w:rPr>
            <w:rFonts w:hint="eastAsia"/>
          </w:rPr>
          <w:t>新建空白文档</w:t>
        </w:r>
      </w:ins>
      <w:ins w:id="657" w:author="瑞明 唐" w:date="2019-04-17T12:56:00Z">
        <w:r w:rsidR="00E371C5">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rPr>
                <w:ins w:id="658" w:author="瑞明 唐" w:date="2019-04-17T11:00:00Z"/>
              </w:rP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8">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4FE0A9EE" w14:textId="18EC01FB" w:rsidR="00C153CC" w:rsidDel="00D261B3" w:rsidRDefault="00D261B3">
            <w:pPr>
              <w:pStyle w:val="a9"/>
              <w:jc w:val="center"/>
              <w:rPr>
                <w:del w:id="659" w:author="瑞明 唐" w:date="2019-04-17T11:00:00Z"/>
              </w:rPr>
              <w:pPrChange w:id="660" w:author="瑞明 唐" w:date="2019-04-17T11:00:00Z">
                <w:pPr>
                  <w:keepNext/>
                  <w:framePr w:hSpace="180" w:wrap="around" w:vAnchor="text" w:hAnchor="text" w:x="4644" w:y="1"/>
                  <w:suppressOverlap/>
                  <w:jc w:val="center"/>
                </w:pPr>
              </w:pPrChange>
            </w:pPr>
            <w:bookmarkStart w:id="661" w:name="_Ref6391272"/>
            <w:ins w:id="662" w:author="瑞明 唐" w:date="2019-04-17T11:00:00Z">
              <w:r>
                <w:t>图</w:t>
              </w:r>
              <w:r>
                <w:t xml:space="preserve">4 - </w:t>
              </w:r>
              <w:r>
                <w:fldChar w:fldCharType="begin"/>
              </w:r>
              <w:r>
                <w:instrText xml:space="preserve"> SEQ </w:instrText>
              </w:r>
              <w:r>
                <w:instrText>图</w:instrText>
              </w:r>
              <w:r>
                <w:instrText xml:space="preserve">4_- \* ARABIC </w:instrText>
              </w:r>
            </w:ins>
            <w:r>
              <w:fldChar w:fldCharType="separate"/>
            </w:r>
            <w:ins w:id="663" w:author="瑞明 唐" w:date="2019-04-18T11:44:00Z">
              <w:r w:rsidR="00526D34">
                <w:rPr>
                  <w:noProof/>
                </w:rPr>
                <w:t>27</w:t>
              </w:r>
            </w:ins>
            <w:ins w:id="664" w:author="瑞明 唐" w:date="2019-04-17T11:00:00Z">
              <w:r>
                <w:fldChar w:fldCharType="end"/>
              </w:r>
              <w:r>
                <w:rPr>
                  <w:rFonts w:hint="eastAsia"/>
                </w:rPr>
                <w:t>新建空白文档</w:t>
              </w:r>
            </w:ins>
            <w:bookmarkEnd w:id="661"/>
          </w:p>
          <w:p w14:paraId="1E853CBC" w14:textId="62585A38" w:rsidR="00FB34D6" w:rsidRDefault="00C153CC" w:rsidP="00062BC7">
            <w:pPr>
              <w:pStyle w:val="a9"/>
              <w:jc w:val="center"/>
              <w:rPr>
                <w:rFonts w:ascii="宋体" w:eastAsia="宋体" w:hAnsi="宋体"/>
              </w:rPr>
            </w:pPr>
            <w:del w:id="665" w:author="瑞明 唐" w:date="2019-04-17T11:00: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66" w:author="瑞明 唐" w:date="2019-04-16T16:15:00Z">
              <w:r w:rsidR="00BB747F" w:rsidDel="00C71EF7">
                <w:rPr>
                  <w:noProof/>
                </w:rPr>
                <w:delText>15</w:delText>
              </w:r>
            </w:del>
            <w:del w:id="667" w:author="瑞明 唐" w:date="2019-04-17T11:00:00Z">
              <w:r w:rsidDel="00D261B3">
                <w:fldChar w:fldCharType="end"/>
              </w:r>
              <w:r w:rsidDel="00D261B3">
                <w:rPr>
                  <w:rFonts w:hint="eastAsia"/>
                </w:rPr>
                <w:delText>新建空白文件</w:delText>
              </w:r>
            </w:del>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6C0CAC54"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del w:id="668" w:author="瑞明 唐" w:date="2019-04-17T11:00: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6856F1" w:rsidRPr="001A4179" w:rsidDel="00D261B3">
          <w:rPr>
            <w:rFonts w:ascii="宋体" w:eastAsia="宋体" w:hAnsi="宋体"/>
            <w:sz w:val="24"/>
            <w:szCs w:val="24"/>
          </w:rPr>
          <w:delText>16</w:delText>
        </w:r>
      </w:del>
      <w:ins w:id="669"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ins>
      <w:r w:rsidR="00E371C5">
        <w:rPr>
          <w:rFonts w:ascii="宋体" w:eastAsia="宋体" w:hAnsi="宋体"/>
          <w:sz w:val="24"/>
          <w:szCs w:val="24"/>
        </w:rPr>
      </w:r>
      <w:r w:rsidR="00E371C5">
        <w:rPr>
          <w:rFonts w:ascii="宋体" w:eastAsia="宋体" w:hAnsi="宋体"/>
          <w:sz w:val="24"/>
          <w:szCs w:val="24"/>
        </w:rPr>
        <w:fldChar w:fldCharType="separate"/>
      </w:r>
      <w:ins w:id="670" w:author="瑞明 唐" w:date="2019-04-17T23:36:00Z">
        <w:r w:rsidR="00062BC7">
          <w:t xml:space="preserve">图4 - </w:t>
        </w:r>
        <w:r w:rsidR="00062BC7">
          <w:rPr>
            <w:noProof/>
          </w:rPr>
          <w:t>28</w:t>
        </w:r>
        <w:r w:rsidR="00062BC7">
          <w:rPr>
            <w:rFonts w:hint="eastAsia"/>
          </w:rPr>
          <w:t>文件打开菜单</w:t>
        </w:r>
      </w:ins>
      <w:ins w:id="671" w:author="瑞明 唐" w:date="2019-04-17T12:57: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7741B78A" w14:textId="34367412"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del w:id="672" w:author="瑞明 唐" w:date="2019-04-17T11:01:00Z">
        <w:r w:rsidR="00970832" w:rsidRPr="001A4179" w:rsidDel="00D261B3">
          <w:rPr>
            <w:rFonts w:ascii="宋体" w:eastAsia="宋体" w:hAnsi="宋体" w:hint="eastAsia"/>
            <w:sz w:val="24"/>
            <w:szCs w:val="24"/>
          </w:rPr>
          <w:delText>图</w:delText>
        </w:r>
        <w:r w:rsidR="0097083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17</w:delText>
        </w:r>
      </w:del>
      <w:ins w:id="673"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ins>
      <w:r w:rsidR="00E371C5">
        <w:rPr>
          <w:rFonts w:ascii="宋体" w:eastAsia="宋体" w:hAnsi="宋体"/>
          <w:sz w:val="24"/>
          <w:szCs w:val="24"/>
        </w:rPr>
      </w:r>
      <w:r w:rsidR="00E371C5">
        <w:rPr>
          <w:rFonts w:ascii="宋体" w:eastAsia="宋体" w:hAnsi="宋体"/>
          <w:sz w:val="24"/>
          <w:szCs w:val="24"/>
        </w:rPr>
        <w:fldChar w:fldCharType="separate"/>
      </w:r>
      <w:ins w:id="674" w:author="瑞明 唐" w:date="2019-04-17T23:36:00Z">
        <w:r w:rsidR="00062BC7">
          <w:t xml:space="preserve">图4 - </w:t>
        </w:r>
        <w:r w:rsidR="00062BC7">
          <w:rPr>
            <w:noProof/>
          </w:rPr>
          <w:t>29</w:t>
        </w:r>
        <w:r w:rsidR="00062BC7">
          <w:rPr>
            <w:rFonts w:hint="eastAsia"/>
          </w:rPr>
          <w:t>打开窗口</w:t>
        </w:r>
      </w:ins>
      <w:ins w:id="675" w:author="瑞明 唐" w:date="2019-04-17T12:57:00Z">
        <w:r w:rsidR="00E371C5">
          <w:rPr>
            <w:rFonts w:ascii="宋体" w:eastAsia="宋体" w:hAnsi="宋体"/>
            <w:sz w:val="24"/>
            <w:szCs w:val="24"/>
          </w:rPr>
          <w:fldChar w:fldCharType="end"/>
        </w:r>
      </w:ins>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rPr>
                <w:ins w:id="676" w:author="瑞明 唐" w:date="2019-04-17T11:01:00Z"/>
              </w:rP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9">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366C4086" w14:textId="0A79EF47" w:rsidR="00C153CC" w:rsidDel="00D261B3" w:rsidRDefault="00D261B3">
            <w:pPr>
              <w:pStyle w:val="a9"/>
              <w:jc w:val="center"/>
              <w:rPr>
                <w:del w:id="677" w:author="瑞明 唐" w:date="2019-04-17T11:01:00Z"/>
              </w:rPr>
              <w:pPrChange w:id="678" w:author="瑞明 唐" w:date="2019-04-17T11:01:00Z">
                <w:pPr>
                  <w:keepNext/>
                  <w:jc w:val="center"/>
                </w:pPr>
              </w:pPrChange>
            </w:pPr>
            <w:bookmarkStart w:id="679" w:name="_Ref6391324"/>
            <w:ins w:id="680"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81" w:author="瑞明 唐" w:date="2019-04-18T11:44:00Z">
              <w:r w:rsidR="00526D34">
                <w:rPr>
                  <w:noProof/>
                </w:rPr>
                <w:t>28</w:t>
              </w:r>
            </w:ins>
            <w:ins w:id="682" w:author="瑞明 唐" w:date="2019-04-17T11:01:00Z">
              <w:r>
                <w:fldChar w:fldCharType="end"/>
              </w:r>
              <w:r>
                <w:rPr>
                  <w:rFonts w:hint="eastAsia"/>
                </w:rPr>
                <w:t>文件打开菜单</w:t>
              </w:r>
            </w:ins>
            <w:bookmarkEnd w:id="679"/>
          </w:p>
          <w:p w14:paraId="2BC487A5" w14:textId="7A03D764" w:rsidR="00C153CC" w:rsidRDefault="00C153CC">
            <w:pPr>
              <w:pStyle w:val="a9"/>
              <w:jc w:val="center"/>
              <w:rPr>
                <w:rFonts w:ascii="宋体" w:eastAsia="宋体" w:hAnsi="宋体"/>
              </w:rPr>
            </w:pPr>
            <w:del w:id="683"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84" w:author="瑞明 唐" w:date="2019-04-16T16:15:00Z">
              <w:r w:rsidR="00BB747F" w:rsidDel="00C71EF7">
                <w:rPr>
                  <w:noProof/>
                </w:rPr>
                <w:delText>16</w:delText>
              </w:r>
            </w:del>
            <w:del w:id="685" w:author="瑞明 唐" w:date="2019-04-17T11:01:00Z">
              <w:r w:rsidDel="00D261B3">
                <w:fldChar w:fldCharType="end"/>
              </w:r>
              <w:r w:rsidDel="00D261B3">
                <w:rPr>
                  <w:rFonts w:hint="eastAsia"/>
                </w:rPr>
                <w:delText>文件打开菜单</w:delText>
              </w:r>
            </w:del>
          </w:p>
        </w:tc>
        <w:tc>
          <w:tcPr>
            <w:tcW w:w="5726" w:type="dxa"/>
          </w:tcPr>
          <w:p w14:paraId="4D9171AB" w14:textId="77777777" w:rsidR="00D261B3" w:rsidRDefault="00C153CC">
            <w:pPr>
              <w:keepNext/>
              <w:jc w:val="center"/>
              <w:rPr>
                <w:ins w:id="686" w:author="瑞明 唐" w:date="2019-04-17T11:01:00Z"/>
              </w:rP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1DCE73AC" w14:textId="5D476F34" w:rsidR="00C153CC" w:rsidDel="00D261B3" w:rsidRDefault="00D261B3">
            <w:pPr>
              <w:pStyle w:val="a9"/>
              <w:jc w:val="center"/>
              <w:rPr>
                <w:del w:id="687" w:author="瑞明 唐" w:date="2019-04-17T11:01:00Z"/>
              </w:rPr>
              <w:pPrChange w:id="688" w:author="瑞明 唐" w:date="2019-04-17T11:01:00Z">
                <w:pPr>
                  <w:keepNext/>
                  <w:jc w:val="center"/>
                </w:pPr>
              </w:pPrChange>
            </w:pPr>
            <w:bookmarkStart w:id="689" w:name="_Ref6398285"/>
            <w:ins w:id="690"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91" w:author="瑞明 唐" w:date="2019-04-18T11:44:00Z">
              <w:r w:rsidR="00526D34">
                <w:rPr>
                  <w:noProof/>
                </w:rPr>
                <w:t>29</w:t>
              </w:r>
            </w:ins>
            <w:ins w:id="692" w:author="瑞明 唐" w:date="2019-04-17T11:01:00Z">
              <w:r>
                <w:fldChar w:fldCharType="end"/>
              </w:r>
              <w:r>
                <w:rPr>
                  <w:rFonts w:hint="eastAsia"/>
                </w:rPr>
                <w:t>打开窗口</w:t>
              </w:r>
            </w:ins>
            <w:bookmarkEnd w:id="689"/>
          </w:p>
          <w:p w14:paraId="2D9485C1" w14:textId="251B12D1" w:rsidR="00C153CC" w:rsidRDefault="00C153CC">
            <w:pPr>
              <w:pStyle w:val="a9"/>
              <w:jc w:val="center"/>
              <w:rPr>
                <w:rFonts w:ascii="宋体" w:eastAsia="宋体" w:hAnsi="宋体"/>
              </w:rPr>
            </w:pPr>
            <w:del w:id="693"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94" w:author="瑞明 唐" w:date="2019-04-16T16:15:00Z">
              <w:r w:rsidR="00BB747F" w:rsidDel="00C71EF7">
                <w:rPr>
                  <w:noProof/>
                </w:rPr>
                <w:delText>17</w:delText>
              </w:r>
            </w:del>
            <w:del w:id="695" w:author="瑞明 唐" w:date="2019-04-17T11:01:00Z">
              <w:r w:rsidDel="00D261B3">
                <w:fldChar w:fldCharType="end"/>
              </w:r>
              <w:r w:rsidDel="00D261B3">
                <w:rPr>
                  <w:rFonts w:hint="eastAsia"/>
                </w:rPr>
                <w:delText>打开窗口</w:delText>
              </w:r>
            </w:del>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rPr>
                <w:ins w:id="696" w:author="瑞明 唐" w:date="2019-04-17T12:58:00Z"/>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51">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710A9E36" w14:textId="0E8CFDBD" w:rsidR="005B3EE4" w:rsidRPr="00A97A14" w:rsidDel="00E371C5" w:rsidRDefault="00E371C5">
            <w:pPr>
              <w:pStyle w:val="a9"/>
              <w:jc w:val="center"/>
              <w:rPr>
                <w:del w:id="697" w:author="瑞明 唐" w:date="2019-04-17T12:59:00Z"/>
                <w:szCs w:val="21"/>
              </w:rPr>
              <w:pPrChange w:id="698" w:author="瑞明 唐" w:date="2019-04-17T12:58:00Z">
                <w:pPr>
                  <w:keepNext/>
                  <w:framePr w:hSpace="180" w:wrap="around" w:vAnchor="text" w:hAnchor="text" w:x="4644" w:y="1"/>
                  <w:suppressOverlap/>
                  <w:jc w:val="center"/>
                </w:pPr>
              </w:pPrChange>
            </w:pPr>
            <w:bookmarkStart w:id="699" w:name="_Ref6398399"/>
            <w:ins w:id="700" w:author="瑞明 唐" w:date="2019-04-17T12:58:00Z">
              <w:r>
                <w:t>图</w:t>
              </w:r>
              <w:r>
                <w:t xml:space="preserve">4 - </w:t>
              </w:r>
              <w:r>
                <w:fldChar w:fldCharType="begin"/>
              </w:r>
              <w:r>
                <w:instrText xml:space="preserve"> SEQ </w:instrText>
              </w:r>
              <w:r>
                <w:instrText>图</w:instrText>
              </w:r>
              <w:r>
                <w:instrText xml:space="preserve">4_- \* ARABIC </w:instrText>
              </w:r>
            </w:ins>
            <w:r>
              <w:fldChar w:fldCharType="separate"/>
            </w:r>
            <w:ins w:id="701" w:author="瑞明 唐" w:date="2019-04-18T11:44:00Z">
              <w:r w:rsidR="00526D34">
                <w:rPr>
                  <w:noProof/>
                </w:rPr>
                <w:t>30</w:t>
              </w:r>
            </w:ins>
            <w:ins w:id="702" w:author="瑞明 唐" w:date="2019-04-17T12:58:00Z">
              <w:r>
                <w:fldChar w:fldCharType="end"/>
              </w:r>
              <w:r>
                <w:rPr>
                  <w:rFonts w:hint="eastAsia"/>
                </w:rPr>
                <w:t>快速访问工具栏保存按钮</w:t>
              </w:r>
            </w:ins>
            <w:bookmarkEnd w:id="699"/>
          </w:p>
          <w:p w14:paraId="0294D07F" w14:textId="578C9809" w:rsidR="005B3EE4" w:rsidRPr="00A97A14" w:rsidRDefault="005B3EE4" w:rsidP="00062BC7">
            <w:pPr>
              <w:pStyle w:val="a9"/>
              <w:jc w:val="center"/>
              <w:rPr>
                <w:rFonts w:ascii="宋体" w:eastAsia="宋体" w:hAnsi="宋体"/>
                <w:sz w:val="21"/>
                <w:szCs w:val="21"/>
              </w:rPr>
            </w:pPr>
            <w:del w:id="703"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04" w:author="瑞明 唐" w:date="2019-04-16T16:15:00Z">
              <w:r w:rsidR="00BB747F" w:rsidRPr="00A97A14" w:rsidDel="00C71EF7">
                <w:rPr>
                  <w:noProof/>
                  <w:sz w:val="21"/>
                  <w:szCs w:val="21"/>
                </w:rPr>
                <w:delText>18</w:delText>
              </w:r>
            </w:del>
            <w:del w:id="705" w:author="瑞明 唐" w:date="2019-04-17T12:59:00Z">
              <w:r w:rsidRPr="00A97A14" w:rsidDel="00E371C5">
                <w:rPr>
                  <w:sz w:val="21"/>
                  <w:szCs w:val="21"/>
                </w:rPr>
                <w:fldChar w:fldCharType="end"/>
              </w:r>
              <w:r w:rsidRPr="00A97A14" w:rsidDel="00E371C5">
                <w:rPr>
                  <w:rFonts w:hint="eastAsia"/>
                  <w:sz w:val="21"/>
                  <w:szCs w:val="21"/>
                </w:rPr>
                <w:delText>快速访问工具栏保存按钮</w:delText>
              </w:r>
            </w:del>
          </w:p>
        </w:tc>
        <w:tc>
          <w:tcPr>
            <w:tcW w:w="2183" w:type="dxa"/>
            <w:vAlign w:val="bottom"/>
          </w:tcPr>
          <w:p w14:paraId="5718E8C0" w14:textId="77777777" w:rsidR="00E371C5" w:rsidRDefault="005B3EE4">
            <w:pPr>
              <w:keepNext/>
              <w:jc w:val="center"/>
              <w:rPr>
                <w:ins w:id="706" w:author="瑞明 唐" w:date="2019-04-17T12:59:00Z"/>
              </w:rPr>
              <w:pPrChange w:id="707" w:author="瑞明 唐" w:date="2019-04-17T12:59: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52">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66E0E892" w14:textId="18436A4B" w:rsidR="005B3EE4" w:rsidRPr="00A97A14" w:rsidDel="00E371C5" w:rsidRDefault="00E371C5">
            <w:pPr>
              <w:pStyle w:val="a9"/>
              <w:jc w:val="center"/>
              <w:rPr>
                <w:del w:id="708" w:author="瑞明 唐" w:date="2019-04-17T12:59:00Z"/>
                <w:szCs w:val="21"/>
              </w:rPr>
              <w:pPrChange w:id="709" w:author="瑞明 唐" w:date="2019-04-17T12:59:00Z">
                <w:pPr>
                  <w:keepNext/>
                  <w:framePr w:hSpace="180" w:wrap="around" w:vAnchor="text" w:hAnchor="text" w:x="4644" w:y="1"/>
                  <w:suppressOverlap/>
                  <w:jc w:val="center"/>
                </w:pPr>
              </w:pPrChange>
            </w:pPr>
            <w:bookmarkStart w:id="710" w:name="_Ref6399339"/>
            <w:ins w:id="711" w:author="瑞明 唐" w:date="2019-04-17T12:59:00Z">
              <w:r>
                <w:t>图</w:t>
              </w:r>
              <w:r>
                <w:t xml:space="preserve">4 - </w:t>
              </w:r>
              <w:r>
                <w:fldChar w:fldCharType="begin"/>
              </w:r>
              <w:r>
                <w:instrText xml:space="preserve"> SEQ </w:instrText>
              </w:r>
              <w:r>
                <w:instrText>图</w:instrText>
              </w:r>
              <w:r>
                <w:instrText xml:space="preserve">4_- \* ARABIC </w:instrText>
              </w:r>
            </w:ins>
            <w:r>
              <w:fldChar w:fldCharType="separate"/>
            </w:r>
            <w:ins w:id="712" w:author="瑞明 唐" w:date="2019-04-18T11:44:00Z">
              <w:r w:rsidR="00526D34">
                <w:rPr>
                  <w:noProof/>
                </w:rPr>
                <w:t>31</w:t>
              </w:r>
            </w:ins>
            <w:ins w:id="713" w:author="瑞明 唐" w:date="2019-04-17T12:59:00Z">
              <w:r>
                <w:fldChar w:fldCharType="end"/>
              </w:r>
              <w:r>
                <w:rPr>
                  <w:rFonts w:hint="eastAsia"/>
                </w:rPr>
                <w:t>菜单命令保存文件</w:t>
              </w:r>
            </w:ins>
            <w:bookmarkEnd w:id="710"/>
          </w:p>
          <w:p w14:paraId="220F5415" w14:textId="3C5EBF4E" w:rsidR="005B3EE4" w:rsidRPr="00A97A14" w:rsidRDefault="005B3EE4" w:rsidP="00062BC7">
            <w:pPr>
              <w:pStyle w:val="a9"/>
              <w:jc w:val="center"/>
              <w:rPr>
                <w:rFonts w:ascii="宋体" w:eastAsia="宋体" w:hAnsi="宋体"/>
                <w:sz w:val="21"/>
                <w:szCs w:val="21"/>
              </w:rPr>
            </w:pPr>
            <w:del w:id="714"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15" w:author="瑞明 唐" w:date="2019-04-16T16:15:00Z">
              <w:r w:rsidR="00BB747F" w:rsidRPr="00A97A14" w:rsidDel="00C71EF7">
                <w:rPr>
                  <w:noProof/>
                  <w:sz w:val="21"/>
                  <w:szCs w:val="21"/>
                </w:rPr>
                <w:delText>19</w:delText>
              </w:r>
            </w:del>
            <w:del w:id="716" w:author="瑞明 唐" w:date="2019-04-17T12:59:00Z">
              <w:r w:rsidRPr="00A97A14" w:rsidDel="00E371C5">
                <w:rPr>
                  <w:sz w:val="21"/>
                  <w:szCs w:val="21"/>
                </w:rPr>
                <w:fldChar w:fldCharType="end"/>
              </w:r>
              <w:r w:rsidRPr="00A97A14" w:rsidDel="00E371C5">
                <w:rPr>
                  <w:rFonts w:hint="eastAsia"/>
                  <w:sz w:val="21"/>
                  <w:szCs w:val="21"/>
                </w:rPr>
                <w:delText>菜单命令保存文件</w:delText>
              </w:r>
            </w:del>
          </w:p>
        </w:tc>
      </w:tr>
    </w:tbl>
    <w:p w14:paraId="2904DCC9" w14:textId="3F1052C4" w:rsidR="0005097F" w:rsidRPr="001A4179" w:rsidRDefault="0005097F" w:rsidP="005A286B">
      <w:pPr>
        <w:rPr>
          <w:rFonts w:ascii="宋体" w:eastAsia="宋体" w:hAnsi="宋体"/>
          <w:sz w:val="24"/>
          <w:szCs w:val="24"/>
        </w:rPr>
      </w:pPr>
    </w:p>
    <w:p w14:paraId="3A96E0D0" w14:textId="55A0632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del w:id="717" w:author="瑞明 唐" w:date="2019-04-17T12:59:00Z">
        <w:r w:rsidRPr="001A4179" w:rsidDel="00E371C5">
          <w:rPr>
            <w:rFonts w:ascii="宋体" w:eastAsia="宋体" w:hAnsi="宋体" w:hint="eastAsia"/>
            <w:sz w:val="24"/>
            <w:szCs w:val="24"/>
          </w:rPr>
          <w:delText>图</w:delText>
        </w:r>
        <w:r w:rsidRPr="001A4179" w:rsidDel="00E371C5">
          <w:rPr>
            <w:rFonts w:ascii="宋体" w:eastAsia="宋体" w:hAnsi="宋体"/>
            <w:sz w:val="24"/>
            <w:szCs w:val="24"/>
          </w:rPr>
          <w:delText>4</w:delText>
        </w:r>
        <w:r w:rsidR="00D96DA5" w:rsidDel="00E371C5">
          <w:rPr>
            <w:rFonts w:ascii="宋体" w:eastAsia="宋体" w:hAnsi="宋体"/>
            <w:sz w:val="24"/>
            <w:szCs w:val="24"/>
          </w:rPr>
          <w:delText>-</w:delText>
        </w:r>
        <w:r w:rsidRPr="001A4179" w:rsidDel="00E371C5">
          <w:rPr>
            <w:rFonts w:ascii="宋体" w:eastAsia="宋体" w:hAnsi="宋体"/>
            <w:sz w:val="24"/>
            <w:szCs w:val="24"/>
          </w:rPr>
          <w:delText>18</w:delText>
        </w:r>
      </w:del>
      <w:ins w:id="718" w:author="瑞明 唐" w:date="2019-04-17T12:59:00Z">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ins>
      <w:r w:rsidR="00E371C5">
        <w:rPr>
          <w:rFonts w:ascii="宋体" w:eastAsia="宋体" w:hAnsi="宋体"/>
          <w:sz w:val="24"/>
          <w:szCs w:val="24"/>
        </w:rPr>
      </w:r>
      <w:r w:rsidR="00E371C5">
        <w:rPr>
          <w:rFonts w:ascii="宋体" w:eastAsia="宋体" w:hAnsi="宋体"/>
          <w:sz w:val="24"/>
          <w:szCs w:val="24"/>
        </w:rPr>
        <w:fldChar w:fldCharType="separate"/>
      </w:r>
      <w:ins w:id="719" w:author="瑞明 唐" w:date="2019-04-17T23:36:00Z">
        <w:r w:rsidR="00062BC7">
          <w:t xml:space="preserve">图4 - </w:t>
        </w:r>
        <w:r w:rsidR="00062BC7">
          <w:rPr>
            <w:noProof/>
          </w:rPr>
          <w:t>30</w:t>
        </w:r>
        <w:r w:rsidR="00062BC7">
          <w:rPr>
            <w:rFonts w:hint="eastAsia"/>
          </w:rPr>
          <w:t>快速访问工具栏保存按钮</w:t>
        </w:r>
      </w:ins>
      <w:ins w:id="720" w:author="瑞明 唐" w:date="2019-04-17T12:59: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493B6494" w14:textId="62D4D23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del w:id="721" w:author="瑞明 唐" w:date="2019-04-17T13:15:00Z">
        <w:r w:rsidRPr="001A4179" w:rsidDel="00933DAD">
          <w:rPr>
            <w:rFonts w:ascii="宋体" w:eastAsia="宋体" w:hAnsi="宋体" w:hint="eastAsia"/>
            <w:sz w:val="24"/>
            <w:szCs w:val="24"/>
          </w:rPr>
          <w:delText>图</w:delText>
        </w:r>
        <w:r w:rsidRPr="001A4179" w:rsidDel="00933DAD">
          <w:rPr>
            <w:rFonts w:ascii="宋体" w:eastAsia="宋体" w:hAnsi="宋体"/>
            <w:sz w:val="24"/>
            <w:szCs w:val="24"/>
          </w:rPr>
          <w:delText>4</w:delText>
        </w:r>
        <w:r w:rsidR="00D96DA5" w:rsidDel="00933DAD">
          <w:rPr>
            <w:rFonts w:ascii="宋体" w:eastAsia="宋体" w:hAnsi="宋体"/>
            <w:sz w:val="24"/>
            <w:szCs w:val="24"/>
          </w:rPr>
          <w:delText>-</w:delText>
        </w:r>
        <w:r w:rsidRPr="001A4179" w:rsidDel="00933DAD">
          <w:rPr>
            <w:rFonts w:ascii="宋体" w:eastAsia="宋体" w:hAnsi="宋体"/>
            <w:sz w:val="24"/>
            <w:szCs w:val="24"/>
          </w:rPr>
          <w:delText>19</w:delText>
        </w:r>
      </w:del>
      <w:ins w:id="722" w:author="瑞明 唐" w:date="2019-04-17T13:15:00Z">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ins>
      <w:r w:rsidR="00933DAD">
        <w:rPr>
          <w:rFonts w:ascii="宋体" w:eastAsia="宋体" w:hAnsi="宋体"/>
          <w:sz w:val="24"/>
          <w:szCs w:val="24"/>
        </w:rPr>
      </w:r>
      <w:r w:rsidR="00933DAD">
        <w:rPr>
          <w:rFonts w:ascii="宋体" w:eastAsia="宋体" w:hAnsi="宋体"/>
          <w:sz w:val="24"/>
          <w:szCs w:val="24"/>
        </w:rPr>
        <w:fldChar w:fldCharType="separate"/>
      </w:r>
      <w:ins w:id="723" w:author="瑞明 唐" w:date="2019-04-17T23:36:00Z">
        <w:r w:rsidR="00062BC7">
          <w:t xml:space="preserve">图4 - </w:t>
        </w:r>
        <w:r w:rsidR="00062BC7">
          <w:rPr>
            <w:noProof/>
          </w:rPr>
          <w:t>31</w:t>
        </w:r>
        <w:r w:rsidR="00062BC7">
          <w:rPr>
            <w:rFonts w:hint="eastAsia"/>
          </w:rPr>
          <w:t>菜单命令保存文件</w:t>
        </w:r>
      </w:ins>
      <w:ins w:id="724" w:author="瑞明 唐" w:date="2019-04-17T13:15:00Z">
        <w:r w:rsidR="00933DAD">
          <w:rPr>
            <w:rFonts w:ascii="宋体" w:eastAsia="宋体" w:hAnsi="宋体"/>
            <w:sz w:val="24"/>
            <w:szCs w:val="24"/>
          </w:rPr>
          <w:fldChar w:fldCharType="end"/>
        </w:r>
      </w:ins>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45BD9C02"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del w:id="725" w:author="瑞明 唐" w:date="2019-04-17T13:20: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20</w:delText>
        </w:r>
      </w:del>
      <w:ins w:id="726" w:author="瑞明 唐" w:date="2019-04-17T13:20:00Z">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ins>
      <w:r w:rsidR="00A109B9">
        <w:rPr>
          <w:rFonts w:ascii="宋体" w:eastAsia="宋体" w:hAnsi="宋体"/>
          <w:sz w:val="24"/>
          <w:szCs w:val="24"/>
        </w:rPr>
      </w:r>
      <w:r w:rsidR="00A109B9">
        <w:rPr>
          <w:rFonts w:ascii="宋体" w:eastAsia="宋体" w:hAnsi="宋体"/>
          <w:sz w:val="24"/>
          <w:szCs w:val="24"/>
        </w:rPr>
        <w:fldChar w:fldCharType="separate"/>
      </w:r>
      <w:ins w:id="727" w:author="瑞明 唐" w:date="2019-04-17T23:36:00Z">
        <w:r w:rsidR="00062BC7">
          <w:t xml:space="preserve">图4 - </w:t>
        </w:r>
        <w:r w:rsidR="00062BC7">
          <w:rPr>
            <w:noProof/>
          </w:rPr>
          <w:t>32</w:t>
        </w:r>
        <w:r w:rsidR="00062BC7">
          <w:rPr>
            <w:rFonts w:hint="eastAsia"/>
          </w:rPr>
          <w:t>另存为对话框</w:t>
        </w:r>
      </w:ins>
      <w:ins w:id="728" w:author="瑞明 唐" w:date="2019-04-17T13:20:00Z">
        <w:r w:rsidR="00A109B9">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rPr>
                <w:ins w:id="729" w:author="瑞明 唐" w:date="2019-04-17T13:19:00Z"/>
              </w:rP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3">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0AA8071C" w14:textId="4DAA08C5" w:rsidR="00123C55" w:rsidDel="00A109B9" w:rsidRDefault="00A109B9">
            <w:pPr>
              <w:pStyle w:val="a9"/>
              <w:jc w:val="center"/>
              <w:rPr>
                <w:del w:id="730" w:author="瑞明 唐" w:date="2019-04-17T13:19:00Z"/>
              </w:rPr>
              <w:pPrChange w:id="731" w:author="瑞明 唐" w:date="2019-04-17T13:19:00Z">
                <w:pPr>
                  <w:keepNext/>
                  <w:jc w:val="center"/>
                </w:pPr>
              </w:pPrChange>
            </w:pPr>
            <w:bookmarkStart w:id="732" w:name="_Ref6399635"/>
            <w:ins w:id="733" w:author="瑞明 唐" w:date="2019-04-17T13:19:00Z">
              <w:r>
                <w:t>图</w:t>
              </w:r>
              <w:r>
                <w:t xml:space="preserve">4 - </w:t>
              </w:r>
              <w:r>
                <w:fldChar w:fldCharType="begin"/>
              </w:r>
              <w:r>
                <w:instrText xml:space="preserve"> SEQ </w:instrText>
              </w:r>
              <w:r>
                <w:instrText>图</w:instrText>
              </w:r>
              <w:r>
                <w:instrText xml:space="preserve">4_- \* ARABIC </w:instrText>
              </w:r>
            </w:ins>
            <w:r>
              <w:fldChar w:fldCharType="separate"/>
            </w:r>
            <w:ins w:id="734" w:author="瑞明 唐" w:date="2019-04-18T11:44:00Z">
              <w:r w:rsidR="00526D34">
                <w:rPr>
                  <w:noProof/>
                </w:rPr>
                <w:t>32</w:t>
              </w:r>
            </w:ins>
            <w:ins w:id="735" w:author="瑞明 唐" w:date="2019-04-17T13:19:00Z">
              <w:r>
                <w:fldChar w:fldCharType="end"/>
              </w:r>
              <w:r>
                <w:rPr>
                  <w:rFonts w:hint="eastAsia"/>
                </w:rPr>
                <w:t>另存为对话框</w:t>
              </w:r>
            </w:ins>
            <w:bookmarkEnd w:id="732"/>
          </w:p>
          <w:p w14:paraId="425BEB6C" w14:textId="4D86BF3B" w:rsidR="00123C55" w:rsidRDefault="00123C55">
            <w:pPr>
              <w:pStyle w:val="a9"/>
              <w:jc w:val="center"/>
              <w:rPr>
                <w:rFonts w:ascii="宋体" w:eastAsia="宋体" w:hAnsi="宋体"/>
                <w:sz w:val="24"/>
                <w:szCs w:val="24"/>
              </w:rPr>
            </w:pPr>
            <w:del w:id="736" w:author="瑞明 唐" w:date="2019-04-17T13:19: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37" w:author="瑞明 唐" w:date="2019-04-16T16:15:00Z">
              <w:r w:rsidR="00BB747F" w:rsidDel="00C71EF7">
                <w:rPr>
                  <w:noProof/>
                </w:rPr>
                <w:delText>20</w:delText>
              </w:r>
            </w:del>
            <w:del w:id="738" w:author="瑞明 唐" w:date="2019-04-17T13:19:00Z">
              <w:r w:rsidDel="00A109B9">
                <w:fldChar w:fldCharType="end"/>
              </w:r>
              <w:r w:rsidDel="00A109B9">
                <w:rPr>
                  <w:rFonts w:hint="eastAsia"/>
                </w:rPr>
                <w:delText>另存为对话框</w:delText>
              </w:r>
            </w:del>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3401E8D"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del w:id="739" w:author="瑞明 唐" w:date="2019-04-17T13:21:00Z">
        <w:r w:rsidR="0093161C"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21</w:delText>
        </w:r>
      </w:del>
      <w:ins w:id="740"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ins>
      <w:r w:rsidR="00A109B9">
        <w:rPr>
          <w:rFonts w:ascii="宋体" w:eastAsia="宋体" w:hAnsi="宋体"/>
          <w:sz w:val="24"/>
          <w:szCs w:val="24"/>
        </w:rPr>
      </w:r>
      <w:r w:rsidR="00A109B9">
        <w:rPr>
          <w:rFonts w:ascii="宋体" w:eastAsia="宋体" w:hAnsi="宋体"/>
          <w:sz w:val="24"/>
          <w:szCs w:val="24"/>
        </w:rPr>
        <w:fldChar w:fldCharType="separate"/>
      </w:r>
      <w:ins w:id="741" w:author="瑞明 唐" w:date="2019-04-17T23:36:00Z">
        <w:r w:rsidR="00062BC7">
          <w:t xml:space="preserve">图4 - </w:t>
        </w:r>
        <w:r w:rsidR="00062BC7">
          <w:rPr>
            <w:noProof/>
          </w:rPr>
          <w:t>33</w:t>
        </w:r>
        <w:r w:rsidR="00062BC7">
          <w:rPr>
            <w:rFonts w:hint="eastAsia"/>
          </w:rPr>
          <w:t>限制编辑</w:t>
        </w:r>
      </w:ins>
      <w:ins w:id="742" w:author="瑞明 唐" w:date="2019-04-17T13:21:00Z">
        <w:r w:rsidR="00A109B9">
          <w:rPr>
            <w:rFonts w:ascii="宋体" w:eastAsia="宋体" w:hAnsi="宋体"/>
            <w:sz w:val="24"/>
            <w:szCs w:val="24"/>
          </w:rPr>
          <w:fldChar w:fldCharType="end"/>
        </w:r>
      </w:ins>
      <w:r w:rsidRPr="001A4179">
        <w:rPr>
          <w:rFonts w:ascii="宋体" w:eastAsia="宋体" w:hAnsi="宋体" w:hint="eastAsia"/>
          <w:sz w:val="24"/>
          <w:szCs w:val="24"/>
        </w:rPr>
        <w:t>所示。</w:t>
      </w:r>
    </w:p>
    <w:p w14:paraId="555971BF" w14:textId="1042E19B"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ins w:id="743"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44" w:author="瑞明 唐" w:date="2019-04-17T23:36:00Z">
        <w:r w:rsidR="00062BC7">
          <w:t xml:space="preserve">图4 - </w:t>
        </w:r>
        <w:r w:rsidR="00062BC7">
          <w:rPr>
            <w:noProof/>
          </w:rPr>
          <w:t>34</w:t>
        </w:r>
        <w:r w:rsidR="00062BC7">
          <w:rPr>
            <w:rFonts w:hint="eastAsia"/>
          </w:rPr>
          <w:t>限制格式和编辑对话框</w:t>
        </w:r>
      </w:ins>
      <w:ins w:id="745" w:author="瑞明 唐" w:date="2019-04-17T13:21:00Z">
        <w:r w:rsidR="00A109B9">
          <w:rPr>
            <w:rFonts w:ascii="宋体" w:eastAsia="宋体" w:hAnsi="宋体"/>
            <w:sz w:val="24"/>
            <w:szCs w:val="24"/>
          </w:rPr>
          <w:fldChar w:fldCharType="end"/>
        </w:r>
      </w:ins>
      <w:del w:id="746" w:author="瑞明 唐" w:date="2019-04-17T13:21: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22</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pPr>
              <w:keepNext/>
              <w:rPr>
                <w:ins w:id="747" w:author="瑞明 唐" w:date="2019-04-17T13:20:00Z"/>
              </w:rPr>
              <w:pPrChange w:id="748" w:author="瑞明 唐" w:date="2019-04-17T13:20:00Z">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3CCECEB5" w14:textId="34693EA4" w:rsidR="00EA5629" w:rsidDel="00A109B9" w:rsidRDefault="00A109B9">
            <w:pPr>
              <w:pStyle w:val="a9"/>
              <w:rPr>
                <w:del w:id="749" w:author="瑞明 唐" w:date="2019-04-17T13:21:00Z"/>
              </w:rPr>
              <w:pPrChange w:id="750" w:author="瑞明 唐" w:date="2019-04-17T13:20:00Z">
                <w:pPr/>
              </w:pPrChange>
            </w:pPr>
            <w:bookmarkStart w:id="751" w:name="_Ref6399717"/>
            <w:ins w:id="752" w:author="瑞明 唐" w:date="2019-04-17T13:20:00Z">
              <w:r>
                <w:t>图</w:t>
              </w:r>
              <w:r>
                <w:t xml:space="preserve">4 - </w:t>
              </w:r>
              <w:r>
                <w:fldChar w:fldCharType="begin"/>
              </w:r>
              <w:r>
                <w:instrText xml:space="preserve"> SEQ </w:instrText>
              </w:r>
              <w:r>
                <w:instrText>图</w:instrText>
              </w:r>
              <w:r>
                <w:instrText xml:space="preserve">4_- \* ARABIC </w:instrText>
              </w:r>
            </w:ins>
            <w:r>
              <w:fldChar w:fldCharType="separate"/>
            </w:r>
            <w:ins w:id="753" w:author="瑞明 唐" w:date="2019-04-18T11:44:00Z">
              <w:r w:rsidR="00526D34">
                <w:rPr>
                  <w:noProof/>
                </w:rPr>
                <w:t>33</w:t>
              </w:r>
            </w:ins>
            <w:ins w:id="754" w:author="瑞明 唐" w:date="2019-04-17T13:20:00Z">
              <w:r>
                <w:fldChar w:fldCharType="end"/>
              </w:r>
              <w:r>
                <w:rPr>
                  <w:rFonts w:hint="eastAsia"/>
                </w:rPr>
                <w:t>限制编辑</w:t>
              </w:r>
            </w:ins>
            <w:bookmarkEnd w:id="751"/>
          </w:p>
          <w:p w14:paraId="27834314" w14:textId="0789C3E5" w:rsidR="00EA5629" w:rsidRDefault="00EA5629">
            <w:pPr>
              <w:pStyle w:val="a9"/>
              <w:pPrChange w:id="755" w:author="瑞明 唐" w:date="2019-04-17T13:21:00Z">
                <w:pPr/>
              </w:pPrChange>
            </w:pPr>
            <w:del w:id="756" w:author="瑞明 唐" w:date="2019-04-17T13:21:00Z">
              <w:r w:rsidDel="00A109B9">
                <w:delText>图</w:delText>
              </w:r>
              <w:r w:rsidDel="00A109B9">
                <w:delText xml:space="preserve"> 4 </w:delText>
              </w:r>
              <w:r w:rsidR="00D96DA5" w:rsidDel="00A109B9">
                <w:delText>-</w:delText>
              </w:r>
              <w:r w:rsidDel="00A109B9">
                <w:delText xml:space="preserve"> </w:delText>
              </w:r>
              <w:r w:rsidR="009C3EB7" w:rsidDel="00A109B9">
                <w:fldChar w:fldCharType="begin"/>
              </w:r>
              <w:r w:rsidR="009C3EB7" w:rsidDel="00A109B9">
                <w:delInstrText xml:space="preserve"> SEQ </w:delInstrText>
              </w:r>
              <w:r w:rsidR="009C3EB7" w:rsidDel="00A109B9">
                <w:delInstrText>图</w:delInstrText>
              </w:r>
              <w:r w:rsidR="009C3EB7" w:rsidDel="00A109B9">
                <w:delInstrText xml:space="preserve">_4_- \* ARABIC </w:delInstrText>
              </w:r>
              <w:r w:rsidR="009C3EB7" w:rsidDel="00A109B9">
                <w:fldChar w:fldCharType="separate"/>
              </w:r>
            </w:del>
            <w:del w:id="757" w:author="瑞明 唐" w:date="2019-04-16T16:15:00Z">
              <w:r w:rsidR="00BB747F" w:rsidDel="00C71EF7">
                <w:rPr>
                  <w:noProof/>
                </w:rPr>
                <w:delText>21</w:delText>
              </w:r>
            </w:del>
            <w:del w:id="758" w:author="瑞明 唐" w:date="2019-04-17T13:21:00Z">
              <w:r w:rsidR="009C3EB7" w:rsidDel="00A109B9">
                <w:rPr>
                  <w:noProof/>
                </w:rPr>
                <w:fldChar w:fldCharType="end"/>
              </w:r>
              <w:r w:rsidDel="00A109B9">
                <w:rPr>
                  <w:rFonts w:hint="eastAsia"/>
                </w:rPr>
                <w:delText>限制编辑</w:delText>
              </w:r>
            </w:del>
          </w:p>
        </w:tc>
        <w:tc>
          <w:tcPr>
            <w:tcW w:w="4264" w:type="dxa"/>
          </w:tcPr>
          <w:p w14:paraId="32368AC3" w14:textId="77777777" w:rsidR="00A109B9" w:rsidRDefault="00EA5629">
            <w:pPr>
              <w:pStyle w:val="a6"/>
              <w:keepNext/>
              <w:ind w:firstLineChars="0" w:firstLine="0"/>
              <w:jc w:val="center"/>
              <w:rPr>
                <w:ins w:id="759" w:author="瑞明 唐" w:date="2019-04-17T13:21:00Z"/>
              </w:rP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5">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5B644C32" w14:textId="7F9A198E" w:rsidR="00EA5629" w:rsidDel="00A109B9" w:rsidRDefault="00A109B9">
            <w:pPr>
              <w:pStyle w:val="a9"/>
              <w:jc w:val="center"/>
              <w:rPr>
                <w:del w:id="760" w:author="瑞明 唐" w:date="2019-04-17T13:21:00Z"/>
              </w:rPr>
              <w:pPrChange w:id="761" w:author="瑞明 唐" w:date="2019-04-17T13:21:00Z">
                <w:pPr>
                  <w:pStyle w:val="a6"/>
                  <w:keepNext/>
                  <w:ind w:firstLineChars="0" w:firstLine="0"/>
                  <w:jc w:val="center"/>
                </w:pPr>
              </w:pPrChange>
            </w:pPr>
            <w:bookmarkStart w:id="762" w:name="_Ref6399728"/>
            <w:ins w:id="763" w:author="瑞明 唐" w:date="2019-04-17T13:21:00Z">
              <w:r>
                <w:t>图</w:t>
              </w:r>
              <w:r>
                <w:t xml:space="preserve">4 - </w:t>
              </w:r>
              <w:r>
                <w:fldChar w:fldCharType="begin"/>
              </w:r>
              <w:r>
                <w:instrText xml:space="preserve"> SEQ </w:instrText>
              </w:r>
              <w:r>
                <w:instrText>图</w:instrText>
              </w:r>
              <w:r>
                <w:instrText xml:space="preserve">4_- \* ARABIC </w:instrText>
              </w:r>
            </w:ins>
            <w:r>
              <w:fldChar w:fldCharType="separate"/>
            </w:r>
            <w:ins w:id="764" w:author="瑞明 唐" w:date="2019-04-18T11:44:00Z">
              <w:r w:rsidR="00526D34">
                <w:rPr>
                  <w:noProof/>
                </w:rPr>
                <w:t>34</w:t>
              </w:r>
            </w:ins>
            <w:ins w:id="765" w:author="瑞明 唐" w:date="2019-04-17T13:21:00Z">
              <w:r>
                <w:fldChar w:fldCharType="end"/>
              </w:r>
              <w:r>
                <w:rPr>
                  <w:rFonts w:hint="eastAsia"/>
                </w:rPr>
                <w:t>限制格式和编辑对话框</w:t>
              </w:r>
            </w:ins>
            <w:bookmarkEnd w:id="762"/>
          </w:p>
          <w:p w14:paraId="71B1155A" w14:textId="3102B5C2" w:rsidR="00EA5629" w:rsidRDefault="00EA5629">
            <w:pPr>
              <w:pStyle w:val="a9"/>
              <w:jc w:val="center"/>
              <w:rPr>
                <w:rFonts w:ascii="宋体" w:eastAsia="宋体" w:hAnsi="宋体"/>
                <w:sz w:val="24"/>
                <w:szCs w:val="24"/>
              </w:rPr>
            </w:pPr>
            <w:del w:id="766" w:author="瑞明 唐" w:date="2019-04-17T13:21: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67" w:author="瑞明 唐" w:date="2019-04-16T16:15:00Z">
              <w:r w:rsidR="00BB747F" w:rsidDel="00C71EF7">
                <w:rPr>
                  <w:noProof/>
                </w:rPr>
                <w:delText>22</w:delText>
              </w:r>
            </w:del>
            <w:del w:id="768" w:author="瑞明 唐" w:date="2019-04-17T13:21:00Z">
              <w:r w:rsidDel="00A109B9">
                <w:fldChar w:fldCharType="end"/>
              </w:r>
              <w:r w:rsidDel="00A109B9">
                <w:rPr>
                  <w:rFonts w:hint="eastAsia"/>
                </w:rPr>
                <w:delText>限制格式和编辑对话框</w:delText>
              </w:r>
            </w:del>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702F3E2D"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ins w:id="769"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0" w:author="瑞明 唐" w:date="2019-04-17T23:36:00Z">
        <w:r w:rsidR="00062BC7">
          <w:t xml:space="preserve">图4 - </w:t>
        </w:r>
        <w:r w:rsidR="00062BC7">
          <w:rPr>
            <w:noProof/>
          </w:rPr>
          <w:t>35</w:t>
        </w:r>
        <w:r w:rsidR="00062BC7">
          <w:rPr>
            <w:rFonts w:hint="eastAsia"/>
          </w:rPr>
          <w:t>启动强制保护</w:t>
        </w:r>
      </w:ins>
      <w:ins w:id="771" w:author="瑞明 唐" w:date="2019-04-17T13:23:00Z">
        <w:r w:rsidR="00A109B9">
          <w:rPr>
            <w:rFonts w:ascii="宋体" w:eastAsia="宋体" w:hAnsi="宋体"/>
            <w:sz w:val="24"/>
            <w:szCs w:val="24"/>
          </w:rPr>
          <w:fldChar w:fldCharType="end"/>
        </w:r>
      </w:ins>
      <w:del w:id="772"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23</w:delText>
        </w:r>
      </w:del>
      <w:r w:rsidRPr="001A4179">
        <w:rPr>
          <w:rFonts w:ascii="宋体" w:eastAsia="宋体" w:hAnsi="宋体" w:hint="eastAsia"/>
          <w:sz w:val="24"/>
          <w:szCs w:val="24"/>
        </w:rPr>
        <w:t>所示。</w:t>
      </w:r>
    </w:p>
    <w:p w14:paraId="7F7D85CD" w14:textId="3B71A03F"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ins w:id="773"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4" w:author="瑞明 唐" w:date="2019-04-17T23:36:00Z">
        <w:r w:rsidR="00062BC7">
          <w:t xml:space="preserve">图4 - </w:t>
        </w:r>
        <w:r w:rsidR="00062BC7">
          <w:rPr>
            <w:noProof/>
          </w:rPr>
          <w:t>36</w:t>
        </w:r>
        <w:r w:rsidR="00062BC7">
          <w:rPr>
            <w:rFonts w:hint="eastAsia"/>
          </w:rPr>
          <w:t>限制格式和编码对话框</w:t>
        </w:r>
      </w:ins>
      <w:ins w:id="775" w:author="瑞明 唐" w:date="2019-04-17T13:23:00Z">
        <w:r w:rsidR="00A109B9">
          <w:rPr>
            <w:rFonts w:ascii="宋体" w:eastAsia="宋体" w:hAnsi="宋体"/>
            <w:sz w:val="24"/>
            <w:szCs w:val="24"/>
          </w:rPr>
          <w:fldChar w:fldCharType="end"/>
        </w:r>
      </w:ins>
      <w:del w:id="776" w:author="瑞明 唐" w:date="2019-04-17T13:23:00Z">
        <w:r w:rsidR="0028433D" w:rsidRPr="001A4179" w:rsidDel="00A109B9">
          <w:rPr>
            <w:rFonts w:ascii="宋体" w:eastAsia="宋体" w:hAnsi="宋体" w:hint="eastAsia"/>
            <w:sz w:val="24"/>
            <w:szCs w:val="24"/>
          </w:rPr>
          <w:delText>图</w:delText>
        </w:r>
        <w:r w:rsidR="0028433D"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0028433D" w:rsidRPr="001A4179" w:rsidDel="00A109B9">
          <w:rPr>
            <w:rFonts w:ascii="宋体" w:eastAsia="宋体" w:hAnsi="宋体"/>
            <w:sz w:val="24"/>
            <w:szCs w:val="24"/>
          </w:rPr>
          <w:delText>24</w:delText>
        </w:r>
      </w:del>
      <w:r w:rsidR="0028433D" w:rsidRPr="001A4179">
        <w:rPr>
          <w:rFonts w:ascii="宋体" w:eastAsia="宋体" w:hAnsi="宋体" w:hint="eastAsia"/>
          <w:sz w:val="24"/>
          <w:szCs w:val="24"/>
        </w:rPr>
        <w:t>所示。</w:t>
      </w:r>
    </w:p>
    <w:p w14:paraId="0D83161E" w14:textId="26C45764"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ins w:id="777"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8" w:author="瑞明 唐" w:date="2019-04-17T23:36:00Z">
        <w:r w:rsidR="00062BC7">
          <w:t xml:space="preserve">图4 - </w:t>
        </w:r>
        <w:r w:rsidR="00062BC7">
          <w:rPr>
            <w:noProof/>
          </w:rPr>
          <w:t>37</w:t>
        </w:r>
        <w:r w:rsidR="00062BC7">
          <w:rPr>
            <w:rFonts w:hint="eastAsia"/>
          </w:rPr>
          <w:t>取消密码</w:t>
        </w:r>
      </w:ins>
      <w:ins w:id="779" w:author="瑞明 唐" w:date="2019-04-17T13:23:00Z">
        <w:r w:rsidR="00A109B9">
          <w:rPr>
            <w:rFonts w:ascii="宋体" w:eastAsia="宋体" w:hAnsi="宋体"/>
            <w:sz w:val="24"/>
            <w:szCs w:val="24"/>
          </w:rPr>
          <w:fldChar w:fldCharType="end"/>
        </w:r>
      </w:ins>
      <w:del w:id="780"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rPr>
                <w:ins w:id="781" w:author="瑞明 唐" w:date="2019-04-17T13:22:00Z"/>
              </w:rP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6">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44C354D6" w14:textId="4184CA3B" w:rsidR="0047609A" w:rsidDel="00A109B9" w:rsidRDefault="00A109B9">
            <w:pPr>
              <w:pStyle w:val="a9"/>
              <w:jc w:val="center"/>
              <w:rPr>
                <w:del w:id="782" w:author="瑞明 唐" w:date="2019-04-17T13:22:00Z"/>
              </w:rPr>
              <w:pPrChange w:id="783" w:author="瑞明 唐" w:date="2019-04-17T13:22:00Z">
                <w:pPr>
                  <w:keepNext/>
                  <w:jc w:val="center"/>
                </w:pPr>
              </w:pPrChange>
            </w:pPr>
            <w:bookmarkStart w:id="784" w:name="_Ref6399813"/>
            <w:ins w:id="78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86" w:author="瑞明 唐" w:date="2019-04-18T11:44:00Z">
              <w:r w:rsidR="00526D34">
                <w:rPr>
                  <w:noProof/>
                </w:rPr>
                <w:t>35</w:t>
              </w:r>
            </w:ins>
            <w:ins w:id="787" w:author="瑞明 唐" w:date="2019-04-17T13:22:00Z">
              <w:r>
                <w:fldChar w:fldCharType="end"/>
              </w:r>
              <w:r>
                <w:rPr>
                  <w:rFonts w:hint="eastAsia"/>
                </w:rPr>
                <w:t>启动强制保护</w:t>
              </w:r>
            </w:ins>
            <w:bookmarkEnd w:id="784"/>
          </w:p>
          <w:p w14:paraId="7781FADD" w14:textId="00B8CBE2" w:rsidR="001D5A5B" w:rsidRDefault="0047609A">
            <w:pPr>
              <w:pStyle w:val="a9"/>
              <w:jc w:val="center"/>
              <w:rPr>
                <w:rFonts w:ascii="宋体" w:eastAsia="宋体" w:hAnsi="宋体"/>
                <w:sz w:val="24"/>
                <w:szCs w:val="24"/>
              </w:rPr>
            </w:pPr>
            <w:del w:id="78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89" w:author="瑞明 唐" w:date="2019-04-16T16:15:00Z">
              <w:r w:rsidR="00BB747F" w:rsidDel="00C71EF7">
                <w:rPr>
                  <w:noProof/>
                </w:rPr>
                <w:delText>23</w:delText>
              </w:r>
            </w:del>
            <w:del w:id="790" w:author="瑞明 唐" w:date="2019-04-17T13:22:00Z">
              <w:r w:rsidDel="00A109B9">
                <w:fldChar w:fldCharType="end"/>
              </w:r>
              <w:r w:rsidDel="00A109B9">
                <w:rPr>
                  <w:rFonts w:hint="eastAsia"/>
                </w:rPr>
                <w:delText>启动强制保护</w:delText>
              </w:r>
            </w:del>
          </w:p>
        </w:tc>
        <w:tc>
          <w:tcPr>
            <w:tcW w:w="3315" w:type="dxa"/>
          </w:tcPr>
          <w:p w14:paraId="7B1450EC" w14:textId="77777777" w:rsidR="00A109B9" w:rsidRDefault="001D5A5B">
            <w:pPr>
              <w:keepNext/>
              <w:jc w:val="center"/>
              <w:rPr>
                <w:ins w:id="791" w:author="瑞明 唐" w:date="2019-04-17T13:22:00Z"/>
              </w:rP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7">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09BB660B" w14:textId="3A1CA296" w:rsidR="0047609A" w:rsidDel="00A109B9" w:rsidRDefault="00A109B9">
            <w:pPr>
              <w:pStyle w:val="a9"/>
              <w:jc w:val="center"/>
              <w:rPr>
                <w:del w:id="792" w:author="瑞明 唐" w:date="2019-04-17T13:22:00Z"/>
              </w:rPr>
              <w:pPrChange w:id="793" w:author="瑞明 唐" w:date="2019-04-17T13:22:00Z">
                <w:pPr>
                  <w:keepNext/>
                  <w:jc w:val="center"/>
                </w:pPr>
              </w:pPrChange>
            </w:pPr>
            <w:bookmarkStart w:id="794" w:name="_Ref6399831"/>
            <w:ins w:id="79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96" w:author="瑞明 唐" w:date="2019-04-18T11:44:00Z">
              <w:r w:rsidR="00526D34">
                <w:rPr>
                  <w:noProof/>
                </w:rPr>
                <w:t>36</w:t>
              </w:r>
            </w:ins>
            <w:ins w:id="797" w:author="瑞明 唐" w:date="2019-04-17T13:22:00Z">
              <w:r>
                <w:fldChar w:fldCharType="end"/>
              </w:r>
              <w:r>
                <w:rPr>
                  <w:rFonts w:hint="eastAsia"/>
                </w:rPr>
                <w:t>限制格式和编码对话框</w:t>
              </w:r>
            </w:ins>
            <w:bookmarkEnd w:id="794"/>
          </w:p>
          <w:p w14:paraId="5081F488" w14:textId="17D9A000" w:rsidR="001D5A5B" w:rsidRDefault="0047609A">
            <w:pPr>
              <w:pStyle w:val="a9"/>
              <w:jc w:val="center"/>
              <w:rPr>
                <w:rFonts w:ascii="宋体" w:eastAsia="宋体" w:hAnsi="宋体"/>
                <w:sz w:val="24"/>
                <w:szCs w:val="24"/>
              </w:rPr>
            </w:pPr>
            <w:del w:id="79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99" w:author="瑞明 唐" w:date="2019-04-16T16:15:00Z">
              <w:r w:rsidR="00BB747F" w:rsidDel="00C71EF7">
                <w:rPr>
                  <w:noProof/>
                </w:rPr>
                <w:delText>24</w:delText>
              </w:r>
            </w:del>
            <w:del w:id="800" w:author="瑞明 唐" w:date="2019-04-17T13:22:00Z">
              <w:r w:rsidDel="00A109B9">
                <w:fldChar w:fldCharType="end"/>
              </w:r>
              <w:r w:rsidDel="00A109B9">
                <w:rPr>
                  <w:rFonts w:hint="eastAsia"/>
                </w:rPr>
                <w:delText>限制格式和编码对话框</w:delText>
              </w:r>
            </w:del>
          </w:p>
        </w:tc>
        <w:tc>
          <w:tcPr>
            <w:tcW w:w="2377" w:type="dxa"/>
          </w:tcPr>
          <w:p w14:paraId="2FBC8AA8" w14:textId="77777777" w:rsidR="00A109B9" w:rsidRDefault="001D5A5B">
            <w:pPr>
              <w:keepNext/>
              <w:jc w:val="center"/>
              <w:rPr>
                <w:ins w:id="801" w:author="瑞明 唐" w:date="2019-04-17T13:22:00Z"/>
              </w:rP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8">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4A4F8025" w14:textId="1C0E12C8" w:rsidR="0047609A" w:rsidDel="00A109B9" w:rsidRDefault="00A109B9">
            <w:pPr>
              <w:pStyle w:val="a9"/>
              <w:jc w:val="center"/>
              <w:rPr>
                <w:del w:id="802" w:author="瑞明 唐" w:date="2019-04-17T13:22:00Z"/>
              </w:rPr>
              <w:pPrChange w:id="803" w:author="瑞明 唐" w:date="2019-04-17T13:22:00Z">
                <w:pPr>
                  <w:keepNext/>
                  <w:jc w:val="center"/>
                </w:pPr>
              </w:pPrChange>
            </w:pPr>
            <w:bookmarkStart w:id="804" w:name="_Ref6399848"/>
            <w:ins w:id="80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06" w:author="瑞明 唐" w:date="2019-04-18T11:44:00Z">
              <w:r w:rsidR="00526D34">
                <w:rPr>
                  <w:noProof/>
                </w:rPr>
                <w:t>37</w:t>
              </w:r>
            </w:ins>
            <w:ins w:id="807" w:author="瑞明 唐" w:date="2019-04-17T13:22:00Z">
              <w:r>
                <w:fldChar w:fldCharType="end"/>
              </w:r>
              <w:r>
                <w:rPr>
                  <w:rFonts w:hint="eastAsia"/>
                </w:rPr>
                <w:t>取消密码</w:t>
              </w:r>
            </w:ins>
            <w:bookmarkEnd w:id="804"/>
          </w:p>
          <w:p w14:paraId="248EF62D" w14:textId="1C8F338A" w:rsidR="001D5A5B" w:rsidRDefault="0047609A">
            <w:pPr>
              <w:pStyle w:val="a9"/>
              <w:jc w:val="center"/>
              <w:rPr>
                <w:rFonts w:ascii="宋体" w:eastAsia="宋体" w:hAnsi="宋体"/>
                <w:sz w:val="24"/>
                <w:szCs w:val="24"/>
              </w:rPr>
            </w:pPr>
            <w:del w:id="80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09" w:author="瑞明 唐" w:date="2019-04-16T16:15:00Z">
              <w:r w:rsidR="00BB747F" w:rsidDel="00C71EF7">
                <w:rPr>
                  <w:noProof/>
                </w:rPr>
                <w:delText>25</w:delText>
              </w:r>
            </w:del>
            <w:del w:id="810" w:author="瑞明 唐" w:date="2019-04-17T13:22:00Z">
              <w:r w:rsidDel="00A109B9">
                <w:fldChar w:fldCharType="end"/>
              </w:r>
              <w:r w:rsidDel="00A109B9">
                <w:rPr>
                  <w:rFonts w:hint="eastAsia"/>
                </w:rPr>
                <w:delText>取消密码</w:delText>
              </w:r>
            </w:del>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5720C53C"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ins w:id="811"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2" w:author="瑞明 唐" w:date="2019-04-17T23:36:00Z">
        <w:r w:rsidR="00062BC7">
          <w:t xml:space="preserve">图4 - </w:t>
        </w:r>
        <w:r w:rsidR="00062BC7">
          <w:rPr>
            <w:noProof/>
          </w:rPr>
          <w:t>38</w:t>
        </w:r>
        <w:r w:rsidR="00062BC7">
          <w:rPr>
            <w:rFonts w:hint="eastAsia"/>
          </w:rPr>
          <w:t>用密码加密文件</w:t>
        </w:r>
      </w:ins>
      <w:ins w:id="813" w:author="瑞明 唐" w:date="2019-04-17T13:25:00Z">
        <w:r w:rsidR="00A109B9">
          <w:rPr>
            <w:rFonts w:ascii="宋体" w:eastAsia="宋体" w:hAnsi="宋体"/>
            <w:sz w:val="24"/>
            <w:szCs w:val="24"/>
          </w:rPr>
          <w:fldChar w:fldCharType="end"/>
        </w:r>
      </w:ins>
      <w:del w:id="814"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26</w:delText>
        </w:r>
      </w:del>
      <w:r w:rsidRPr="001A4179">
        <w:rPr>
          <w:rFonts w:ascii="宋体" w:eastAsia="宋体" w:hAnsi="宋体" w:hint="eastAsia"/>
          <w:sz w:val="24"/>
          <w:szCs w:val="24"/>
        </w:rPr>
        <w:t>所示。</w:t>
      </w:r>
    </w:p>
    <w:p w14:paraId="20A4FF88" w14:textId="05F47F40"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ins w:id="815"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6" w:author="瑞明 唐" w:date="2019-04-17T23:36:00Z">
        <w:r w:rsidR="00062BC7">
          <w:t xml:space="preserve">图4 - </w:t>
        </w:r>
        <w:r w:rsidR="00062BC7">
          <w:rPr>
            <w:noProof/>
          </w:rPr>
          <w:t>39</w:t>
        </w:r>
        <w:r w:rsidR="00062BC7">
          <w:rPr>
            <w:rFonts w:hint="eastAsia"/>
          </w:rPr>
          <w:t>密码对话框</w:t>
        </w:r>
      </w:ins>
      <w:ins w:id="817" w:author="瑞明 唐" w:date="2019-04-17T13:25:00Z">
        <w:r w:rsidR="00A109B9">
          <w:rPr>
            <w:rFonts w:ascii="宋体" w:eastAsia="宋体" w:hAnsi="宋体"/>
            <w:sz w:val="24"/>
            <w:szCs w:val="24"/>
          </w:rPr>
          <w:fldChar w:fldCharType="end"/>
        </w:r>
      </w:ins>
      <w:del w:id="818"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27</w:delText>
        </w:r>
      </w:del>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5FC11C07"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ins w:id="819"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20" w:author="瑞明 唐" w:date="2019-04-17T23:36:00Z">
        <w:r w:rsidR="00062BC7">
          <w:t xml:space="preserve">图4 - </w:t>
        </w:r>
        <w:r w:rsidR="00062BC7">
          <w:rPr>
            <w:noProof/>
          </w:rPr>
          <w:t>40</w:t>
        </w:r>
        <w:r w:rsidR="00062BC7">
          <w:rPr>
            <w:rFonts w:hint="eastAsia"/>
          </w:rPr>
          <w:t>打开文档需要输入密码</w:t>
        </w:r>
      </w:ins>
      <w:ins w:id="821" w:author="瑞明 唐" w:date="2019-04-17T13:25:00Z">
        <w:r w:rsidR="00A109B9">
          <w:rPr>
            <w:rFonts w:ascii="宋体" w:eastAsia="宋体" w:hAnsi="宋体"/>
            <w:sz w:val="24"/>
            <w:szCs w:val="24"/>
          </w:rPr>
          <w:fldChar w:fldCharType="end"/>
        </w:r>
      </w:ins>
      <w:del w:id="822" w:author="瑞明 唐" w:date="2019-04-17T13:25:00Z">
        <w:r w:rsidR="0035719A" w:rsidDel="00A109B9">
          <w:rPr>
            <w:rFonts w:ascii="宋体" w:eastAsia="宋体" w:hAnsi="宋体" w:hint="eastAsia"/>
            <w:sz w:val="24"/>
            <w:szCs w:val="24"/>
          </w:rPr>
          <w:delText>图4</w:delText>
        </w:r>
        <w:r w:rsidR="00D96DA5" w:rsidDel="00A109B9">
          <w:rPr>
            <w:rFonts w:ascii="宋体" w:eastAsia="宋体" w:hAnsi="宋体"/>
            <w:sz w:val="24"/>
            <w:szCs w:val="24"/>
          </w:rPr>
          <w:delText>-</w:delText>
        </w:r>
        <w:r w:rsidR="0035719A" w:rsidDel="00A109B9">
          <w:rPr>
            <w:rFonts w:ascii="宋体" w:eastAsia="宋体" w:hAnsi="宋体"/>
            <w:sz w:val="24"/>
            <w:szCs w:val="24"/>
          </w:rPr>
          <w:delText>28</w:delText>
        </w:r>
      </w:del>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rPr>
                <w:ins w:id="823" w:author="瑞明 唐" w:date="2019-04-17T13:24:00Z"/>
              </w:rP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9">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3EA8A771" w14:textId="38450C97" w:rsidR="007D3006" w:rsidDel="00A109B9" w:rsidRDefault="00A109B9">
            <w:pPr>
              <w:pStyle w:val="a9"/>
              <w:jc w:val="center"/>
              <w:rPr>
                <w:del w:id="824" w:author="瑞明 唐" w:date="2019-04-17T13:24:00Z"/>
              </w:rPr>
              <w:pPrChange w:id="825" w:author="瑞明 唐" w:date="2019-04-17T13:24:00Z">
                <w:pPr>
                  <w:keepNext/>
                  <w:jc w:val="center"/>
                </w:pPr>
              </w:pPrChange>
            </w:pPr>
            <w:bookmarkStart w:id="826" w:name="_Ref6399936"/>
            <w:ins w:id="82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28" w:author="瑞明 唐" w:date="2019-04-18T11:44:00Z">
              <w:r w:rsidR="00526D34">
                <w:rPr>
                  <w:noProof/>
                </w:rPr>
                <w:t>38</w:t>
              </w:r>
            </w:ins>
            <w:ins w:id="829" w:author="瑞明 唐" w:date="2019-04-17T13:24:00Z">
              <w:r>
                <w:fldChar w:fldCharType="end"/>
              </w:r>
              <w:r>
                <w:rPr>
                  <w:rFonts w:hint="eastAsia"/>
                </w:rPr>
                <w:t>用密码加密文件</w:t>
              </w:r>
            </w:ins>
            <w:bookmarkEnd w:id="826"/>
          </w:p>
          <w:p w14:paraId="4F5CAE9F" w14:textId="322FA5E1" w:rsidR="007D3006" w:rsidRPr="00BB747F" w:rsidRDefault="007D3006">
            <w:pPr>
              <w:pStyle w:val="a9"/>
              <w:jc w:val="center"/>
              <w:rPr>
                <w:rFonts w:ascii="宋体" w:eastAsia="宋体" w:hAnsi="宋体"/>
                <w:sz w:val="24"/>
                <w:szCs w:val="24"/>
              </w:rPr>
            </w:pPr>
            <w:del w:id="830"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31" w:author="瑞明 唐" w:date="2019-04-16T16:15:00Z">
              <w:r w:rsidR="00BB747F" w:rsidDel="00C71EF7">
                <w:rPr>
                  <w:noProof/>
                </w:rPr>
                <w:delText>26</w:delText>
              </w:r>
            </w:del>
            <w:del w:id="832" w:author="瑞明 唐" w:date="2019-04-17T13:24:00Z">
              <w:r w:rsidDel="00A109B9">
                <w:fldChar w:fldCharType="end"/>
              </w:r>
              <w:r w:rsidDel="00A109B9">
                <w:delText xml:space="preserve"> </w:delText>
              </w:r>
              <w:r w:rsidDel="00A109B9">
                <w:rPr>
                  <w:rFonts w:hint="eastAsia"/>
                </w:rPr>
                <w:delText>用密码加密文件</w:delText>
              </w:r>
            </w:del>
          </w:p>
        </w:tc>
        <w:tc>
          <w:tcPr>
            <w:tcW w:w="2843" w:type="dxa"/>
          </w:tcPr>
          <w:p w14:paraId="2EBFD9C2" w14:textId="77777777" w:rsidR="00A109B9" w:rsidRDefault="007D3006">
            <w:pPr>
              <w:keepNext/>
              <w:jc w:val="center"/>
              <w:rPr>
                <w:ins w:id="833" w:author="瑞明 唐" w:date="2019-04-17T13:24:00Z"/>
              </w:rP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60">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F8B627A" w14:textId="13745AFA" w:rsidR="007D3006" w:rsidDel="00A109B9" w:rsidRDefault="00A109B9">
            <w:pPr>
              <w:pStyle w:val="a9"/>
              <w:jc w:val="center"/>
              <w:rPr>
                <w:del w:id="834" w:author="瑞明 唐" w:date="2019-04-17T13:24:00Z"/>
              </w:rPr>
              <w:pPrChange w:id="835" w:author="瑞明 唐" w:date="2019-04-17T13:24:00Z">
                <w:pPr>
                  <w:keepNext/>
                  <w:jc w:val="center"/>
                </w:pPr>
              </w:pPrChange>
            </w:pPr>
            <w:bookmarkStart w:id="836" w:name="_Ref6399948"/>
            <w:ins w:id="83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38" w:author="瑞明 唐" w:date="2019-04-18T11:44:00Z">
              <w:r w:rsidR="00526D34">
                <w:rPr>
                  <w:noProof/>
                </w:rPr>
                <w:t>39</w:t>
              </w:r>
            </w:ins>
            <w:ins w:id="839" w:author="瑞明 唐" w:date="2019-04-17T13:24:00Z">
              <w:r>
                <w:fldChar w:fldCharType="end"/>
              </w:r>
              <w:r>
                <w:rPr>
                  <w:rFonts w:hint="eastAsia"/>
                </w:rPr>
                <w:t>密码对话框</w:t>
              </w:r>
            </w:ins>
            <w:bookmarkEnd w:id="836"/>
          </w:p>
          <w:p w14:paraId="31A3E493" w14:textId="0C9E6C97" w:rsidR="007D3006" w:rsidRDefault="007D3006">
            <w:pPr>
              <w:pStyle w:val="a9"/>
              <w:jc w:val="center"/>
              <w:rPr>
                <w:rFonts w:ascii="宋体" w:eastAsia="宋体" w:hAnsi="宋体"/>
                <w:sz w:val="24"/>
                <w:szCs w:val="24"/>
              </w:rPr>
            </w:pPr>
            <w:del w:id="840"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41" w:author="瑞明 唐" w:date="2019-04-16T16:15:00Z">
              <w:r w:rsidR="00BB747F" w:rsidDel="00C71EF7">
                <w:rPr>
                  <w:noProof/>
                </w:rPr>
                <w:delText>27</w:delText>
              </w:r>
            </w:del>
            <w:del w:id="842" w:author="瑞明 唐" w:date="2019-04-17T13:24:00Z">
              <w:r w:rsidDel="00A109B9">
                <w:fldChar w:fldCharType="end"/>
              </w:r>
              <w:r w:rsidDel="00A109B9">
                <w:delText xml:space="preserve"> </w:delText>
              </w:r>
              <w:r w:rsidDel="00A109B9">
                <w:rPr>
                  <w:rFonts w:hint="eastAsia"/>
                </w:rPr>
                <w:delText>密码对话框</w:delText>
              </w:r>
            </w:del>
          </w:p>
        </w:tc>
        <w:tc>
          <w:tcPr>
            <w:tcW w:w="2843" w:type="dxa"/>
          </w:tcPr>
          <w:p w14:paraId="7CF22EAB" w14:textId="77777777" w:rsidR="00A109B9" w:rsidRDefault="007D3006">
            <w:pPr>
              <w:keepNext/>
              <w:jc w:val="center"/>
              <w:rPr>
                <w:ins w:id="843" w:author="瑞明 唐" w:date="2019-04-17T13:24:00Z"/>
              </w:rP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61">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54630798" w14:textId="1D4C8314" w:rsidR="0035719A" w:rsidDel="00A109B9" w:rsidRDefault="00A109B9">
            <w:pPr>
              <w:pStyle w:val="a9"/>
              <w:jc w:val="center"/>
              <w:rPr>
                <w:del w:id="844" w:author="瑞明 唐" w:date="2019-04-17T13:25:00Z"/>
              </w:rPr>
              <w:pPrChange w:id="845" w:author="瑞明 唐" w:date="2019-04-17T13:24:00Z">
                <w:pPr>
                  <w:keepNext/>
                  <w:jc w:val="center"/>
                </w:pPr>
              </w:pPrChange>
            </w:pPr>
            <w:bookmarkStart w:id="846" w:name="_Ref6399958"/>
            <w:ins w:id="84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48" w:author="瑞明 唐" w:date="2019-04-18T11:44:00Z">
              <w:r w:rsidR="00526D34">
                <w:rPr>
                  <w:noProof/>
                </w:rPr>
                <w:t>40</w:t>
              </w:r>
            </w:ins>
            <w:ins w:id="849" w:author="瑞明 唐" w:date="2019-04-17T13:24:00Z">
              <w:r>
                <w:fldChar w:fldCharType="end"/>
              </w:r>
              <w:r>
                <w:rPr>
                  <w:rFonts w:hint="eastAsia"/>
                </w:rPr>
                <w:t>打开文档需要输入密码</w:t>
              </w:r>
            </w:ins>
            <w:bookmarkEnd w:id="846"/>
          </w:p>
          <w:p w14:paraId="7784BAEF" w14:textId="18BB8FE7" w:rsidR="007D3006" w:rsidRDefault="0035719A">
            <w:pPr>
              <w:pStyle w:val="a9"/>
              <w:jc w:val="center"/>
              <w:rPr>
                <w:rFonts w:ascii="宋体" w:eastAsia="宋体" w:hAnsi="宋体"/>
                <w:sz w:val="24"/>
                <w:szCs w:val="24"/>
              </w:rPr>
            </w:pPr>
            <w:del w:id="850" w:author="瑞明 唐" w:date="2019-04-17T13:25: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51" w:author="瑞明 唐" w:date="2019-04-16T16:15:00Z">
              <w:r w:rsidR="00BB747F" w:rsidDel="00C71EF7">
                <w:rPr>
                  <w:noProof/>
                </w:rPr>
                <w:delText>28</w:delText>
              </w:r>
            </w:del>
            <w:del w:id="852" w:author="瑞明 唐" w:date="2019-04-17T13:25:00Z">
              <w:r w:rsidDel="00A109B9">
                <w:fldChar w:fldCharType="end"/>
              </w:r>
              <w:r w:rsidDel="00A109B9">
                <w:delText xml:space="preserve"> </w:delText>
              </w:r>
              <w:r w:rsidDel="00A109B9">
                <w:rPr>
                  <w:rFonts w:hint="eastAsia"/>
                </w:rPr>
                <w:delText>打开文档需要</w:delText>
              </w:r>
            </w:del>
            <w:del w:id="853" w:author="瑞明 唐" w:date="2019-04-17T13:24:00Z">
              <w:r w:rsidDel="00A109B9">
                <w:rPr>
                  <w:rFonts w:hint="eastAsia"/>
                </w:rPr>
                <w:delText>输入密码</w:delText>
              </w:r>
            </w:del>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rPr>
                <w:ins w:id="854" w:author="瑞明 唐" w:date="2019-04-17T13:26:00Z"/>
              </w:rP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62">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0814BE32" w14:textId="7653840D" w:rsidR="0035719A" w:rsidDel="00A109B9" w:rsidRDefault="00A109B9">
            <w:pPr>
              <w:pStyle w:val="a9"/>
              <w:jc w:val="center"/>
              <w:rPr>
                <w:del w:id="855" w:author="瑞明 唐" w:date="2019-04-17T13:26:00Z"/>
              </w:rPr>
              <w:pPrChange w:id="856" w:author="瑞明 唐" w:date="2019-04-17T13:26:00Z">
                <w:pPr>
                  <w:keepNext/>
                  <w:jc w:val="center"/>
                </w:pPr>
              </w:pPrChange>
            </w:pPr>
            <w:bookmarkStart w:id="857" w:name="_Ref6400118"/>
            <w:ins w:id="858"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59" w:author="瑞明 唐" w:date="2019-04-18T11:44:00Z">
              <w:r w:rsidR="00526D34">
                <w:rPr>
                  <w:noProof/>
                </w:rPr>
                <w:t>41</w:t>
              </w:r>
            </w:ins>
            <w:ins w:id="860" w:author="瑞明 唐" w:date="2019-04-17T13:26:00Z">
              <w:r>
                <w:fldChar w:fldCharType="end"/>
              </w:r>
              <w:r>
                <w:rPr>
                  <w:rFonts w:hint="eastAsia"/>
                </w:rPr>
                <w:t>汉字</w:t>
              </w:r>
              <w:r>
                <w:rPr>
                  <w:rFonts w:hint="eastAsia"/>
                  <w:noProof/>
                </w:rPr>
                <w:t>全拼输入</w:t>
              </w:r>
            </w:ins>
            <w:bookmarkEnd w:id="857"/>
          </w:p>
          <w:p w14:paraId="76C9B985" w14:textId="457BDBB1" w:rsidR="0035719A" w:rsidRDefault="0035719A">
            <w:pPr>
              <w:pStyle w:val="a9"/>
              <w:jc w:val="center"/>
              <w:rPr>
                <w:rFonts w:ascii="宋体" w:eastAsia="宋体" w:hAnsi="宋体"/>
                <w:sz w:val="24"/>
                <w:szCs w:val="24"/>
              </w:rPr>
            </w:pPr>
            <w:del w:id="861"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62" w:author="瑞明 唐" w:date="2019-04-16T16:15:00Z">
              <w:r w:rsidR="00BB747F" w:rsidDel="00C71EF7">
                <w:rPr>
                  <w:noProof/>
                </w:rPr>
                <w:delText>29</w:delText>
              </w:r>
            </w:del>
            <w:del w:id="863" w:author="瑞明 唐" w:date="2019-04-17T13:26:00Z">
              <w:r w:rsidDel="00A109B9">
                <w:fldChar w:fldCharType="end"/>
              </w:r>
              <w:r w:rsidDel="00A109B9">
                <w:rPr>
                  <w:rFonts w:hint="eastAsia"/>
                </w:rPr>
                <w:delText>汉字全拼输入</w:delText>
              </w:r>
            </w:del>
          </w:p>
        </w:tc>
        <w:tc>
          <w:tcPr>
            <w:tcW w:w="4264" w:type="dxa"/>
          </w:tcPr>
          <w:p w14:paraId="20447C3B" w14:textId="77777777" w:rsidR="00A109B9" w:rsidRDefault="0035719A">
            <w:pPr>
              <w:keepNext/>
              <w:jc w:val="center"/>
              <w:rPr>
                <w:ins w:id="864" w:author="瑞明 唐" w:date="2019-04-17T13:26:00Z"/>
              </w:rP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3">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0DD0B42A" w14:textId="203AC9E9" w:rsidR="00CB07F3" w:rsidDel="00A109B9" w:rsidRDefault="00A109B9">
            <w:pPr>
              <w:pStyle w:val="a9"/>
              <w:jc w:val="center"/>
              <w:rPr>
                <w:del w:id="865" w:author="瑞明 唐" w:date="2019-04-17T13:26:00Z"/>
              </w:rPr>
              <w:pPrChange w:id="866" w:author="瑞明 唐" w:date="2019-04-17T13:26:00Z">
                <w:pPr>
                  <w:keepNext/>
                  <w:jc w:val="center"/>
                </w:pPr>
              </w:pPrChange>
            </w:pPr>
            <w:bookmarkStart w:id="867" w:name="_Ref6400187"/>
            <w:ins w:id="868"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69" w:author="瑞明 唐" w:date="2019-04-18T11:44:00Z">
              <w:r w:rsidR="00526D34">
                <w:rPr>
                  <w:noProof/>
                </w:rPr>
                <w:t>42</w:t>
              </w:r>
            </w:ins>
            <w:ins w:id="870" w:author="瑞明 唐" w:date="2019-04-17T13:26:00Z">
              <w:r>
                <w:fldChar w:fldCharType="end"/>
              </w:r>
              <w:r>
                <w:rPr>
                  <w:rFonts w:hint="eastAsia"/>
                </w:rPr>
                <w:t>汉字简拼输入</w:t>
              </w:r>
            </w:ins>
            <w:bookmarkEnd w:id="867"/>
          </w:p>
          <w:p w14:paraId="33DF155C" w14:textId="50F8A3B7" w:rsidR="0035719A" w:rsidRDefault="00CB07F3">
            <w:pPr>
              <w:pStyle w:val="a9"/>
              <w:jc w:val="center"/>
              <w:rPr>
                <w:rFonts w:ascii="宋体" w:eastAsia="宋体" w:hAnsi="宋体"/>
                <w:sz w:val="24"/>
                <w:szCs w:val="24"/>
              </w:rPr>
            </w:pPr>
            <w:del w:id="871"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72" w:author="瑞明 唐" w:date="2019-04-16T16:15:00Z">
              <w:r w:rsidR="00BB747F" w:rsidDel="00C71EF7">
                <w:rPr>
                  <w:noProof/>
                </w:rPr>
                <w:delText>30</w:delText>
              </w:r>
            </w:del>
            <w:del w:id="873" w:author="瑞明 唐" w:date="2019-04-17T13:26:00Z">
              <w:r w:rsidDel="00A109B9">
                <w:fldChar w:fldCharType="end"/>
              </w:r>
              <w:r w:rsidDel="00A109B9">
                <w:rPr>
                  <w:rFonts w:hint="eastAsia"/>
                </w:rPr>
                <w:delText>汉字简拼输入</w:delText>
              </w:r>
            </w:del>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rPr>
                <w:ins w:id="874" w:author="瑞明 唐" w:date="2019-04-17T13:30:00Z"/>
              </w:rPr>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4">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B9A92E0" w14:textId="582C0137" w:rsidR="00CB07F3" w:rsidDel="008252F3" w:rsidRDefault="008252F3">
            <w:pPr>
              <w:pStyle w:val="a9"/>
              <w:rPr>
                <w:del w:id="875" w:author="瑞明 唐" w:date="2019-04-17T13:30:00Z"/>
              </w:rPr>
              <w:pPrChange w:id="876" w:author="瑞明 唐" w:date="2019-04-17T13:30:00Z">
                <w:pPr>
                  <w:keepNext/>
                  <w:framePr w:hSpace="180" w:wrap="around" w:vAnchor="text" w:hAnchor="margin" w:xAlign="right" w:y="942"/>
                  <w:suppressOverlap/>
                </w:pPr>
              </w:pPrChange>
            </w:pPr>
            <w:bookmarkStart w:id="877" w:name="_Ref6400249"/>
            <w:ins w:id="878" w:author="瑞明 唐" w:date="2019-04-17T13:30:00Z">
              <w:r>
                <w:t>图</w:t>
              </w:r>
              <w:r>
                <w:t xml:space="preserve">4 - </w:t>
              </w:r>
              <w:r>
                <w:fldChar w:fldCharType="begin"/>
              </w:r>
              <w:r>
                <w:instrText xml:space="preserve"> SEQ </w:instrText>
              </w:r>
              <w:r>
                <w:instrText>图</w:instrText>
              </w:r>
              <w:r>
                <w:instrText xml:space="preserve">4_- \* ARABIC </w:instrText>
              </w:r>
            </w:ins>
            <w:r>
              <w:fldChar w:fldCharType="separate"/>
            </w:r>
            <w:ins w:id="879" w:author="瑞明 唐" w:date="2019-04-18T11:44:00Z">
              <w:r w:rsidR="00526D34">
                <w:rPr>
                  <w:noProof/>
                </w:rPr>
                <w:t>43</w:t>
              </w:r>
            </w:ins>
            <w:ins w:id="880" w:author="瑞明 唐" w:date="2019-04-17T13:30:00Z">
              <w:r>
                <w:fldChar w:fldCharType="end"/>
              </w:r>
              <w:r>
                <w:rPr>
                  <w:rFonts w:hint="eastAsia"/>
                </w:rPr>
                <w:t>中英文标点切换</w:t>
              </w:r>
            </w:ins>
            <w:bookmarkEnd w:id="877"/>
          </w:p>
          <w:p w14:paraId="74018805" w14:textId="2A2CB1F5" w:rsidR="00CB07F3" w:rsidRDefault="00CB07F3" w:rsidP="00CB07F3">
            <w:pPr>
              <w:pStyle w:val="a9"/>
              <w:rPr>
                <w:rFonts w:ascii="宋体" w:eastAsia="宋体" w:hAnsi="宋体"/>
                <w:sz w:val="24"/>
                <w:szCs w:val="24"/>
              </w:rPr>
            </w:pPr>
            <w:del w:id="881" w:author="瑞明 唐" w:date="2019-04-17T13:30: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882" w:author="瑞明 唐" w:date="2019-04-16T16:15:00Z">
              <w:r w:rsidR="00BB747F" w:rsidDel="00C71EF7">
                <w:rPr>
                  <w:noProof/>
                </w:rPr>
                <w:delText>31</w:delText>
              </w:r>
            </w:del>
            <w:del w:id="883" w:author="瑞明 唐" w:date="2019-04-17T13:30:00Z">
              <w:r w:rsidDel="008252F3">
                <w:fldChar w:fldCharType="end"/>
              </w:r>
              <w:r w:rsidDel="008252F3">
                <w:rPr>
                  <w:rFonts w:hint="eastAsia"/>
                </w:rPr>
                <w:delText>中英文标点切换</w:delText>
              </w:r>
            </w:del>
          </w:p>
        </w:tc>
      </w:tr>
    </w:tbl>
    <w:p w14:paraId="66DDC8A7" w14:textId="01152ADA"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del w:id="884" w:author="瑞明 唐" w:date="2019-04-17T13:28:00Z">
        <w:r w:rsidRPr="001A4179" w:rsidDel="008252F3">
          <w:rPr>
            <w:rFonts w:ascii="宋体" w:eastAsia="宋体" w:hAnsi="宋体" w:hint="eastAsia"/>
            <w:sz w:val="24"/>
            <w:szCs w:val="24"/>
          </w:rPr>
          <w:delText>图</w:delText>
        </w:r>
      </w:del>
      <w:ins w:id="885" w:author="瑞明 唐" w:date="2019-04-17T13:28: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86" w:author="瑞明 唐" w:date="2019-04-17T23:36:00Z">
        <w:r w:rsidR="00062BC7">
          <w:t xml:space="preserve">图4 - </w:t>
        </w:r>
        <w:r w:rsidR="00062BC7">
          <w:rPr>
            <w:noProof/>
          </w:rPr>
          <w:t>41</w:t>
        </w:r>
        <w:r w:rsidR="00062BC7">
          <w:rPr>
            <w:rFonts w:hint="eastAsia"/>
          </w:rPr>
          <w:t>汉字</w:t>
        </w:r>
        <w:r w:rsidR="00062BC7">
          <w:rPr>
            <w:rFonts w:hint="eastAsia"/>
            <w:noProof/>
          </w:rPr>
          <w:t>全拼输入</w:t>
        </w:r>
      </w:ins>
      <w:ins w:id="887" w:author="瑞明 唐" w:date="2019-04-17T13:28:00Z">
        <w:r w:rsidR="008252F3">
          <w:rPr>
            <w:rFonts w:ascii="宋体" w:eastAsia="宋体" w:hAnsi="宋体"/>
            <w:sz w:val="24"/>
            <w:szCs w:val="24"/>
          </w:rPr>
          <w:fldChar w:fldCharType="end"/>
        </w:r>
      </w:ins>
      <w:ins w:id="888" w:author="瑞明 唐" w:date="2019-04-17T13:29:00Z">
        <w:r w:rsidR="008252F3">
          <w:rPr>
            <w:rFonts w:ascii="宋体" w:eastAsia="宋体" w:hAnsi="宋体" w:hint="eastAsia"/>
            <w:sz w:val="24"/>
            <w:szCs w:val="24"/>
          </w:rPr>
          <w:t>。</w:t>
        </w:r>
      </w:ins>
      <w:del w:id="889" w:author="瑞明 唐" w:date="2019-04-17T13:28:00Z">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29</w:delText>
        </w:r>
        <w:r w:rsidRPr="001A4179" w:rsidDel="008252F3">
          <w:rPr>
            <w:rFonts w:ascii="宋体" w:eastAsia="宋体" w:hAnsi="宋体" w:hint="eastAsia"/>
            <w:sz w:val="24"/>
            <w:szCs w:val="24"/>
          </w:rPr>
          <w:delText>所示</w:delText>
        </w:r>
      </w:del>
      <w:del w:id="890" w:author="瑞明 唐" w:date="2019-04-17T13:27:00Z">
        <w:r w:rsidR="00555721" w:rsidDel="008252F3">
          <w:rPr>
            <w:rFonts w:ascii="宋体" w:eastAsia="宋体" w:hAnsi="宋体" w:hint="eastAsia"/>
            <w:sz w:val="24"/>
            <w:szCs w:val="24"/>
          </w:rPr>
          <w:delText>，</w:delText>
        </w:r>
      </w:del>
      <w:del w:id="891" w:author="瑞明 唐" w:date="2019-04-17T13:29:00Z">
        <w:r w:rsidRPr="001A4179" w:rsidDel="008252F3">
          <w:rPr>
            <w:rFonts w:ascii="宋体" w:eastAsia="宋体" w:hAnsi="宋体" w:hint="eastAsia"/>
            <w:sz w:val="24"/>
            <w:szCs w:val="24"/>
          </w:rPr>
          <w:delText>也</w:delText>
        </w:r>
        <w:r w:rsidR="00C9165F" w:rsidDel="008252F3">
          <w:rPr>
            <w:rFonts w:ascii="宋体" w:eastAsia="宋体" w:hAnsi="宋体" w:hint="eastAsia"/>
            <w:sz w:val="24"/>
            <w:szCs w:val="24"/>
          </w:rPr>
          <w:delText>支持</w:delText>
        </w:r>
      </w:del>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ins w:id="892" w:author="瑞明 唐" w:date="2019-04-17T13:29: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3" w:author="瑞明 唐" w:date="2019-04-17T23:36:00Z">
        <w:r w:rsidR="00062BC7">
          <w:t xml:space="preserve">图4 - </w:t>
        </w:r>
        <w:r w:rsidR="00062BC7">
          <w:rPr>
            <w:noProof/>
          </w:rPr>
          <w:t>42</w:t>
        </w:r>
        <w:r w:rsidR="00062BC7">
          <w:rPr>
            <w:rFonts w:hint="eastAsia"/>
          </w:rPr>
          <w:t>汉字简拼输入</w:t>
        </w:r>
      </w:ins>
      <w:ins w:id="894" w:author="瑞明 唐" w:date="2019-04-17T13:29:00Z">
        <w:r w:rsidR="008252F3">
          <w:rPr>
            <w:rFonts w:ascii="宋体" w:eastAsia="宋体" w:hAnsi="宋体"/>
            <w:sz w:val="24"/>
            <w:szCs w:val="24"/>
          </w:rPr>
          <w:fldChar w:fldCharType="end"/>
        </w:r>
      </w:ins>
      <w:del w:id="895" w:author="瑞明 唐" w:date="2019-04-17T13:29: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30</w:delText>
        </w:r>
      </w:del>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ins w:id="896" w:author="瑞明 唐" w:date="2019-04-17T13:30: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7" w:author="瑞明 唐" w:date="2019-04-17T23:36:00Z">
        <w:r w:rsidR="00062BC7">
          <w:t xml:space="preserve">图4 - </w:t>
        </w:r>
        <w:r w:rsidR="00062BC7">
          <w:rPr>
            <w:noProof/>
          </w:rPr>
          <w:t>43</w:t>
        </w:r>
        <w:r w:rsidR="00062BC7">
          <w:rPr>
            <w:rFonts w:hint="eastAsia"/>
          </w:rPr>
          <w:t>中英文标点切换</w:t>
        </w:r>
      </w:ins>
      <w:ins w:id="898" w:author="瑞明 唐" w:date="2019-04-17T13:30:00Z">
        <w:r w:rsidR="008252F3">
          <w:rPr>
            <w:rFonts w:ascii="宋体" w:eastAsia="宋体" w:hAnsi="宋体"/>
            <w:sz w:val="24"/>
            <w:szCs w:val="24"/>
          </w:rPr>
          <w:fldChar w:fldCharType="end"/>
        </w:r>
      </w:ins>
      <w:del w:id="899" w:author="瑞明 唐" w:date="2019-04-17T13:30:00Z">
        <w:r w:rsidR="00847540" w:rsidRPr="001A4179" w:rsidDel="008252F3">
          <w:rPr>
            <w:rFonts w:ascii="宋体" w:eastAsia="宋体" w:hAnsi="宋体" w:hint="eastAsia"/>
            <w:sz w:val="24"/>
            <w:szCs w:val="24"/>
          </w:rPr>
          <w:delText>图</w:delText>
        </w:r>
        <w:r w:rsidR="00847540"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31</w:delText>
        </w:r>
      </w:del>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F98C487"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ins w:id="900" w:author="瑞明 唐" w:date="2019-04-17T13:32: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1" w:author="瑞明 唐" w:date="2019-04-17T23:36:00Z">
        <w:r w:rsidR="00062BC7">
          <w:t xml:space="preserve">图4 - </w:t>
        </w:r>
        <w:r w:rsidR="00062BC7">
          <w:rPr>
            <w:noProof/>
          </w:rPr>
          <w:t>44</w:t>
        </w:r>
        <w:r w:rsidR="00062BC7">
          <w:rPr>
            <w:rFonts w:hint="eastAsia"/>
          </w:rPr>
          <w:t>全/半角切换</w:t>
        </w:r>
      </w:ins>
      <w:ins w:id="902" w:author="瑞明 唐" w:date="2019-04-17T13:32:00Z">
        <w:r w:rsidR="008252F3">
          <w:rPr>
            <w:rFonts w:ascii="宋体" w:eastAsia="宋体" w:hAnsi="宋体"/>
            <w:sz w:val="24"/>
            <w:szCs w:val="24"/>
          </w:rPr>
          <w:fldChar w:fldCharType="end"/>
        </w:r>
      </w:ins>
      <w:del w:id="903" w:author="瑞明 唐" w:date="2019-04-17T13:32:00Z">
        <w:r w:rsidR="002D01D2" w:rsidRPr="001A4179" w:rsidDel="008252F3">
          <w:rPr>
            <w:rFonts w:ascii="宋体" w:eastAsia="宋体" w:hAnsi="宋体" w:hint="eastAsia"/>
            <w:sz w:val="24"/>
            <w:szCs w:val="24"/>
          </w:rPr>
          <w:delText>图</w:delText>
        </w:r>
        <w:r w:rsidR="002D01D2"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32</w:delText>
        </w:r>
      </w:del>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ins w:id="904" w:author="瑞明 唐" w:date="2019-04-17T13:33: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5" w:author="瑞明 唐" w:date="2019-04-17T23:36:00Z">
        <w:r w:rsidR="00062BC7">
          <w:t xml:space="preserve">图4 - </w:t>
        </w:r>
        <w:r w:rsidR="00062BC7">
          <w:rPr>
            <w:noProof/>
          </w:rPr>
          <w:t>45</w:t>
        </w:r>
        <w:r w:rsidR="00062BC7">
          <w:rPr>
            <w:rFonts w:hint="eastAsia"/>
          </w:rPr>
          <w:t>全/半角字符对比</w:t>
        </w:r>
      </w:ins>
      <w:ins w:id="906" w:author="瑞明 唐" w:date="2019-04-17T13:33:00Z">
        <w:r w:rsidR="008252F3">
          <w:rPr>
            <w:rFonts w:ascii="宋体" w:eastAsia="宋体" w:hAnsi="宋体"/>
            <w:sz w:val="24"/>
            <w:szCs w:val="24"/>
          </w:rPr>
          <w:fldChar w:fldCharType="end"/>
        </w:r>
      </w:ins>
      <w:del w:id="907" w:author="瑞明 唐" w:date="2019-04-17T13:33: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33</w:delText>
        </w:r>
      </w:del>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rPr>
                <w:ins w:id="908" w:author="瑞明 唐" w:date="2019-04-17T13:31:00Z"/>
              </w:rP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5">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77C2CB9F" w14:textId="71C41891" w:rsidR="00CB07F3" w:rsidDel="008252F3" w:rsidRDefault="008252F3">
            <w:pPr>
              <w:pStyle w:val="a9"/>
              <w:jc w:val="center"/>
              <w:rPr>
                <w:del w:id="909" w:author="瑞明 唐" w:date="2019-04-17T13:32:00Z"/>
              </w:rPr>
              <w:pPrChange w:id="910" w:author="瑞明 唐" w:date="2019-04-17T13:31:00Z">
                <w:pPr>
                  <w:keepNext/>
                  <w:jc w:val="center"/>
                </w:pPr>
              </w:pPrChange>
            </w:pPr>
            <w:bookmarkStart w:id="911" w:name="_Ref6400391"/>
            <w:ins w:id="912"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13" w:author="瑞明 唐" w:date="2019-04-18T11:44:00Z">
              <w:r w:rsidR="00526D34">
                <w:rPr>
                  <w:noProof/>
                </w:rPr>
                <w:t>44</w:t>
              </w:r>
            </w:ins>
            <w:ins w:id="914" w:author="瑞明 唐" w:date="2019-04-17T13:31:00Z">
              <w:r>
                <w:fldChar w:fldCharType="end"/>
              </w:r>
              <w:r>
                <w:rPr>
                  <w:rFonts w:hint="eastAsia"/>
                </w:rPr>
                <w:t>全</w:t>
              </w:r>
              <w:r>
                <w:rPr>
                  <w:rFonts w:hint="eastAsia"/>
                </w:rPr>
                <w:t>/</w:t>
              </w:r>
              <w:r>
                <w:rPr>
                  <w:rFonts w:hint="eastAsia"/>
                </w:rPr>
                <w:t>半角切换</w:t>
              </w:r>
            </w:ins>
            <w:bookmarkEnd w:id="911"/>
          </w:p>
          <w:p w14:paraId="2B3939C1" w14:textId="2973AF02" w:rsidR="00CB07F3" w:rsidRDefault="00CB07F3">
            <w:pPr>
              <w:pStyle w:val="a9"/>
              <w:jc w:val="center"/>
              <w:rPr>
                <w:rFonts w:ascii="宋体" w:eastAsia="宋体" w:hAnsi="宋体"/>
                <w:sz w:val="24"/>
                <w:szCs w:val="24"/>
              </w:rPr>
            </w:pPr>
            <w:del w:id="915"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16" w:author="瑞明 唐" w:date="2019-04-16T16:15:00Z">
              <w:r w:rsidR="00BB747F" w:rsidDel="00C71EF7">
                <w:rPr>
                  <w:noProof/>
                </w:rPr>
                <w:delText>32</w:delText>
              </w:r>
            </w:del>
            <w:del w:id="917" w:author="瑞明 唐" w:date="2019-04-17T13:32:00Z">
              <w:r w:rsidDel="008252F3">
                <w:fldChar w:fldCharType="end"/>
              </w:r>
              <w:r w:rsidDel="008252F3">
                <w:rPr>
                  <w:rFonts w:hint="eastAsia"/>
                </w:rPr>
                <w:delText>全</w:delText>
              </w:r>
              <w:r w:rsidDel="008252F3">
                <w:rPr>
                  <w:rFonts w:hint="eastAsia"/>
                </w:rPr>
                <w:delText>/</w:delText>
              </w:r>
              <w:r w:rsidDel="008252F3">
                <w:rPr>
                  <w:rFonts w:hint="eastAsia"/>
                </w:rPr>
                <w:delText>半角切换</w:delText>
              </w:r>
            </w:del>
          </w:p>
        </w:tc>
        <w:tc>
          <w:tcPr>
            <w:tcW w:w="4264" w:type="dxa"/>
          </w:tcPr>
          <w:p w14:paraId="664757B4" w14:textId="77777777" w:rsidR="008252F3" w:rsidRDefault="00CB07F3">
            <w:pPr>
              <w:keepNext/>
              <w:jc w:val="center"/>
              <w:rPr>
                <w:ins w:id="918" w:author="瑞明 唐" w:date="2019-04-17T13:31:00Z"/>
              </w:rP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37681A5C" w14:textId="054830AE" w:rsidR="00CB07F3" w:rsidDel="008252F3" w:rsidRDefault="008252F3">
            <w:pPr>
              <w:pStyle w:val="a9"/>
              <w:jc w:val="center"/>
              <w:rPr>
                <w:del w:id="919" w:author="瑞明 唐" w:date="2019-04-17T13:32:00Z"/>
              </w:rPr>
              <w:pPrChange w:id="920" w:author="瑞明 唐" w:date="2019-04-17T13:31:00Z">
                <w:pPr>
                  <w:keepNext/>
                  <w:jc w:val="center"/>
                </w:pPr>
              </w:pPrChange>
            </w:pPr>
            <w:bookmarkStart w:id="921" w:name="_Ref6400416"/>
            <w:ins w:id="922"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23" w:author="瑞明 唐" w:date="2019-04-18T11:44:00Z">
              <w:r w:rsidR="00526D34">
                <w:rPr>
                  <w:noProof/>
                </w:rPr>
                <w:t>45</w:t>
              </w:r>
            </w:ins>
            <w:ins w:id="924" w:author="瑞明 唐" w:date="2019-04-17T13:31:00Z">
              <w:r>
                <w:fldChar w:fldCharType="end"/>
              </w:r>
              <w:r>
                <w:rPr>
                  <w:rFonts w:hint="eastAsia"/>
                </w:rPr>
                <w:t>全</w:t>
              </w:r>
              <w:r>
                <w:rPr>
                  <w:rFonts w:hint="eastAsia"/>
                </w:rPr>
                <w:t>/</w:t>
              </w:r>
              <w:r>
                <w:rPr>
                  <w:rFonts w:hint="eastAsia"/>
                </w:rPr>
                <w:t>半角字符对比</w:t>
              </w:r>
            </w:ins>
            <w:bookmarkEnd w:id="921"/>
          </w:p>
          <w:p w14:paraId="4D6977A8" w14:textId="4A99CA4E" w:rsidR="00CB07F3" w:rsidRDefault="00CB07F3">
            <w:pPr>
              <w:pStyle w:val="a9"/>
              <w:jc w:val="center"/>
              <w:rPr>
                <w:rFonts w:ascii="宋体" w:eastAsia="宋体" w:hAnsi="宋体"/>
                <w:sz w:val="24"/>
                <w:szCs w:val="24"/>
              </w:rPr>
            </w:pPr>
            <w:del w:id="925"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26" w:author="瑞明 唐" w:date="2019-04-16T16:15:00Z">
              <w:r w:rsidR="00BB747F" w:rsidDel="00C71EF7">
                <w:rPr>
                  <w:noProof/>
                </w:rPr>
                <w:delText>33</w:delText>
              </w:r>
            </w:del>
            <w:del w:id="927" w:author="瑞明 唐" w:date="2019-04-17T13:32:00Z">
              <w:r w:rsidDel="008252F3">
                <w:fldChar w:fldCharType="end"/>
              </w:r>
              <w:r w:rsidDel="008252F3">
                <w:delText xml:space="preserve"> </w:delText>
              </w:r>
              <w:r w:rsidDel="008252F3">
                <w:rPr>
                  <w:rFonts w:hint="eastAsia"/>
                </w:rPr>
                <w:delText>全</w:delText>
              </w:r>
              <w:r w:rsidDel="008252F3">
                <w:delText>/</w:delText>
              </w:r>
              <w:r w:rsidDel="008252F3">
                <w:rPr>
                  <w:rFonts w:hint="eastAsia"/>
                </w:rPr>
                <w:delText>半角字符对比</w:delText>
              </w:r>
            </w:del>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7BC1D20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ins w:id="928"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29" w:author="瑞明 唐" w:date="2019-04-17T23:36:00Z">
        <w:r w:rsidR="00062BC7">
          <w:t xml:space="preserve">图4 - </w:t>
        </w:r>
        <w:r w:rsidR="00062BC7">
          <w:rPr>
            <w:noProof/>
          </w:rPr>
          <w:t>46</w:t>
        </w:r>
        <w:r w:rsidR="00062BC7">
          <w:rPr>
            <w:rFonts w:hint="eastAsia"/>
          </w:rPr>
          <w:t>输入法符号工具</w:t>
        </w:r>
      </w:ins>
      <w:ins w:id="930" w:author="瑞明 唐" w:date="2019-04-17T13:35:00Z">
        <w:r w:rsidR="006C7374">
          <w:rPr>
            <w:rFonts w:ascii="宋体" w:eastAsia="宋体" w:hAnsi="宋体"/>
            <w:sz w:val="24"/>
            <w:szCs w:val="24"/>
          </w:rPr>
          <w:fldChar w:fldCharType="end"/>
        </w:r>
      </w:ins>
      <w:del w:id="931"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4</w:delText>
        </w:r>
      </w:del>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ins w:id="932"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33" w:author="瑞明 唐" w:date="2019-04-17T23:36:00Z">
        <w:r w:rsidR="00062BC7">
          <w:t xml:space="preserve">图4 - </w:t>
        </w:r>
        <w:r w:rsidR="00062BC7">
          <w:rPr>
            <w:noProof/>
          </w:rPr>
          <w:t>47</w:t>
        </w:r>
        <w:r w:rsidR="00062BC7">
          <w:rPr>
            <w:rFonts w:hint="eastAsia"/>
          </w:rPr>
          <w:t>符号大全</w:t>
        </w:r>
      </w:ins>
      <w:ins w:id="934" w:author="瑞明 唐" w:date="2019-04-17T13:35:00Z">
        <w:r w:rsidR="006C7374">
          <w:rPr>
            <w:rFonts w:ascii="宋体" w:eastAsia="宋体" w:hAnsi="宋体"/>
            <w:sz w:val="24"/>
            <w:szCs w:val="24"/>
          </w:rPr>
          <w:fldChar w:fldCharType="end"/>
        </w:r>
      </w:ins>
      <w:del w:id="935"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rPr>
                <w:ins w:id="936" w:author="瑞明 唐" w:date="2019-04-17T13:34:00Z"/>
              </w:rP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7">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0CE675DE" w14:textId="7ABB8B9E" w:rsidR="00383D9E" w:rsidDel="006C7374" w:rsidRDefault="006C7374">
            <w:pPr>
              <w:pStyle w:val="a9"/>
              <w:jc w:val="center"/>
              <w:rPr>
                <w:del w:id="937" w:author="瑞明 唐" w:date="2019-04-17T13:35:00Z"/>
              </w:rPr>
              <w:pPrChange w:id="938" w:author="瑞明 唐" w:date="2019-04-17T13:34:00Z">
                <w:pPr>
                  <w:keepNext/>
                  <w:jc w:val="center"/>
                </w:pPr>
              </w:pPrChange>
            </w:pPr>
            <w:bookmarkStart w:id="939" w:name="_Ref6400543"/>
            <w:ins w:id="940" w:author="瑞明 唐" w:date="2019-04-17T13:34:00Z">
              <w:r>
                <w:t>图</w:t>
              </w:r>
              <w:r>
                <w:t xml:space="preserve">4 - </w:t>
              </w:r>
              <w:r>
                <w:fldChar w:fldCharType="begin"/>
              </w:r>
              <w:r>
                <w:instrText xml:space="preserve"> SEQ </w:instrText>
              </w:r>
              <w:r>
                <w:instrText>图</w:instrText>
              </w:r>
              <w:r>
                <w:instrText xml:space="preserve">4_- \* ARABIC </w:instrText>
              </w:r>
            </w:ins>
            <w:r>
              <w:fldChar w:fldCharType="separate"/>
            </w:r>
            <w:ins w:id="941" w:author="瑞明 唐" w:date="2019-04-18T11:44:00Z">
              <w:r w:rsidR="00526D34">
                <w:rPr>
                  <w:noProof/>
                </w:rPr>
                <w:t>46</w:t>
              </w:r>
            </w:ins>
            <w:ins w:id="942" w:author="瑞明 唐" w:date="2019-04-17T13:34:00Z">
              <w:r>
                <w:fldChar w:fldCharType="end"/>
              </w:r>
              <w:r>
                <w:rPr>
                  <w:rFonts w:hint="eastAsia"/>
                </w:rPr>
                <w:t>输入法符号工具</w:t>
              </w:r>
            </w:ins>
            <w:bookmarkEnd w:id="939"/>
          </w:p>
          <w:p w14:paraId="31100790" w14:textId="6A8F920F" w:rsidR="00383D9E" w:rsidRDefault="00383D9E">
            <w:pPr>
              <w:pStyle w:val="a9"/>
              <w:jc w:val="center"/>
              <w:rPr>
                <w:rFonts w:ascii="宋体" w:eastAsia="宋体" w:hAnsi="宋体"/>
                <w:sz w:val="24"/>
                <w:szCs w:val="24"/>
              </w:rPr>
            </w:pPr>
            <w:del w:id="943"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44" w:author="瑞明 唐" w:date="2019-04-16T16:15:00Z">
              <w:r w:rsidR="00BB747F" w:rsidDel="00C71EF7">
                <w:rPr>
                  <w:noProof/>
                </w:rPr>
                <w:delText>34</w:delText>
              </w:r>
            </w:del>
            <w:del w:id="945" w:author="瑞明 唐" w:date="2019-04-17T13:35:00Z">
              <w:r w:rsidDel="006C7374">
                <w:fldChar w:fldCharType="end"/>
              </w:r>
              <w:r w:rsidDel="006C7374">
                <w:rPr>
                  <w:rFonts w:hint="eastAsia"/>
                </w:rPr>
                <w:delText>输入法符号工具</w:delText>
              </w:r>
            </w:del>
          </w:p>
        </w:tc>
        <w:tc>
          <w:tcPr>
            <w:tcW w:w="4264" w:type="dxa"/>
          </w:tcPr>
          <w:p w14:paraId="39FB2E4F" w14:textId="77777777" w:rsidR="006C7374" w:rsidRDefault="00383D9E">
            <w:pPr>
              <w:keepNext/>
              <w:jc w:val="center"/>
              <w:rPr>
                <w:ins w:id="946" w:author="瑞明 唐" w:date="2019-04-17T13:35:00Z"/>
              </w:rP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8">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6C262AF1" w14:textId="0D292BE8" w:rsidR="00383D9E" w:rsidDel="006C7374" w:rsidRDefault="006C7374">
            <w:pPr>
              <w:pStyle w:val="a9"/>
              <w:jc w:val="center"/>
              <w:rPr>
                <w:del w:id="947" w:author="瑞明 唐" w:date="2019-04-17T13:35:00Z"/>
              </w:rPr>
              <w:pPrChange w:id="948" w:author="瑞明 唐" w:date="2019-04-17T13:35:00Z">
                <w:pPr>
                  <w:keepNext/>
                  <w:jc w:val="center"/>
                </w:pPr>
              </w:pPrChange>
            </w:pPr>
            <w:bookmarkStart w:id="949" w:name="_Ref6400557"/>
            <w:ins w:id="950" w:author="瑞明 唐" w:date="2019-04-17T13:35:00Z">
              <w:r>
                <w:t>图</w:t>
              </w:r>
              <w:r>
                <w:t xml:space="preserve">4 - </w:t>
              </w:r>
              <w:r>
                <w:fldChar w:fldCharType="begin"/>
              </w:r>
              <w:r>
                <w:instrText xml:space="preserve"> SEQ </w:instrText>
              </w:r>
              <w:r>
                <w:instrText>图</w:instrText>
              </w:r>
              <w:r>
                <w:instrText xml:space="preserve">4_- \* ARABIC </w:instrText>
              </w:r>
            </w:ins>
            <w:r>
              <w:fldChar w:fldCharType="separate"/>
            </w:r>
            <w:ins w:id="951" w:author="瑞明 唐" w:date="2019-04-18T11:44:00Z">
              <w:r w:rsidR="00526D34">
                <w:rPr>
                  <w:noProof/>
                </w:rPr>
                <w:t>47</w:t>
              </w:r>
            </w:ins>
            <w:ins w:id="952" w:author="瑞明 唐" w:date="2019-04-17T13:35:00Z">
              <w:r>
                <w:fldChar w:fldCharType="end"/>
              </w:r>
              <w:r>
                <w:rPr>
                  <w:rFonts w:hint="eastAsia"/>
                </w:rPr>
                <w:t>符号大全</w:t>
              </w:r>
            </w:ins>
            <w:bookmarkEnd w:id="949"/>
          </w:p>
          <w:p w14:paraId="4EFEDBDB" w14:textId="78B58FAE" w:rsidR="00383D9E" w:rsidRDefault="00383D9E">
            <w:pPr>
              <w:pStyle w:val="a9"/>
              <w:jc w:val="center"/>
              <w:rPr>
                <w:rFonts w:ascii="宋体" w:eastAsia="宋体" w:hAnsi="宋体"/>
                <w:sz w:val="24"/>
                <w:szCs w:val="24"/>
              </w:rPr>
            </w:pPr>
            <w:del w:id="953"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54" w:author="瑞明 唐" w:date="2019-04-16T16:15:00Z">
              <w:r w:rsidR="00BB747F" w:rsidDel="00C71EF7">
                <w:rPr>
                  <w:noProof/>
                </w:rPr>
                <w:delText>35</w:delText>
              </w:r>
            </w:del>
            <w:del w:id="955" w:author="瑞明 唐" w:date="2019-04-17T13:35:00Z">
              <w:r w:rsidDel="006C7374">
                <w:fldChar w:fldCharType="end"/>
              </w:r>
              <w:r w:rsidDel="006C7374">
                <w:rPr>
                  <w:rFonts w:hint="eastAsia"/>
                </w:rPr>
                <w:delText>符号大全</w:delText>
              </w:r>
            </w:del>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B2158A6"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del w:id="956" w:author="瑞明 唐" w:date="2019-04-17T13:53:00Z">
        <w:r w:rsidR="00DA1099" w:rsidRPr="001A4179" w:rsidDel="00391768">
          <w:rPr>
            <w:rFonts w:ascii="宋体" w:eastAsia="宋体" w:hAnsi="宋体" w:hint="eastAsia"/>
            <w:sz w:val="24"/>
            <w:szCs w:val="24"/>
          </w:rPr>
          <w:delText>图</w:delText>
        </w:r>
        <w:r w:rsidR="00DA109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A1099" w:rsidRPr="001A4179" w:rsidDel="00391768">
          <w:rPr>
            <w:rFonts w:ascii="宋体" w:eastAsia="宋体" w:hAnsi="宋体"/>
            <w:sz w:val="24"/>
            <w:szCs w:val="24"/>
          </w:rPr>
          <w:delText>3</w:delText>
        </w:r>
        <w:r w:rsidR="00383D9E" w:rsidDel="00391768">
          <w:rPr>
            <w:rFonts w:ascii="宋体" w:eastAsia="宋体" w:hAnsi="宋体"/>
            <w:sz w:val="24"/>
            <w:szCs w:val="24"/>
          </w:rPr>
          <w:delText>6</w:delText>
        </w:r>
      </w:del>
      <w:ins w:id="957" w:author="瑞明 唐" w:date="2019-04-17T13:53:00Z">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ins>
      <w:r w:rsidR="00391768">
        <w:rPr>
          <w:rFonts w:ascii="宋体" w:eastAsia="宋体" w:hAnsi="宋体"/>
          <w:sz w:val="24"/>
          <w:szCs w:val="24"/>
        </w:rPr>
      </w:r>
      <w:r w:rsidR="00391768">
        <w:rPr>
          <w:rFonts w:ascii="宋体" w:eastAsia="宋体" w:hAnsi="宋体"/>
          <w:sz w:val="24"/>
          <w:szCs w:val="24"/>
        </w:rPr>
        <w:fldChar w:fldCharType="separate"/>
      </w:r>
      <w:ins w:id="958" w:author="瑞明 唐" w:date="2019-04-17T23:36:00Z">
        <w:r w:rsidR="00062BC7">
          <w:t xml:space="preserve">图4 - </w:t>
        </w:r>
        <w:r w:rsidR="00062BC7">
          <w:rPr>
            <w:noProof/>
          </w:rPr>
          <w:t>48</w:t>
        </w:r>
        <w:r w:rsidR="00062BC7">
          <w:t xml:space="preserve"> </w:t>
        </w:r>
        <w:r w:rsidR="00062BC7">
          <w:rPr>
            <w:rFonts w:hint="eastAsia"/>
          </w:rPr>
          <w:t>word符号工具</w:t>
        </w:r>
      </w:ins>
      <w:ins w:id="959" w:author="瑞明 唐" w:date="2019-04-17T13:53:00Z">
        <w:r w:rsidR="00391768">
          <w:rPr>
            <w:rFonts w:ascii="宋体" w:eastAsia="宋体" w:hAnsi="宋体"/>
            <w:sz w:val="24"/>
            <w:szCs w:val="24"/>
          </w:rPr>
          <w:fldChar w:fldCharType="end"/>
        </w:r>
      </w:ins>
      <w:r w:rsidR="00DA1099" w:rsidRPr="001A4179">
        <w:rPr>
          <w:rFonts w:ascii="宋体" w:eastAsia="宋体" w:hAnsi="宋体" w:hint="eastAsia"/>
          <w:sz w:val="24"/>
          <w:szCs w:val="24"/>
        </w:rPr>
        <w:t>所示。</w:t>
      </w:r>
    </w:p>
    <w:p w14:paraId="1C58A632" w14:textId="70348B3A"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ins w:id="960"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61" w:author="瑞明 唐" w:date="2019-04-17T23:36:00Z">
        <w:r w:rsidR="00062BC7">
          <w:t xml:space="preserve">图4 - </w:t>
        </w:r>
        <w:r w:rsidR="00062BC7">
          <w:rPr>
            <w:noProof/>
          </w:rPr>
          <w:t>49</w:t>
        </w:r>
        <w:r w:rsidR="00062BC7">
          <w:rPr>
            <w:rFonts w:hint="eastAsia"/>
          </w:rPr>
          <w:t>符号对话框</w:t>
        </w:r>
      </w:ins>
      <w:ins w:id="962" w:author="瑞明 唐" w:date="2019-04-17T13:55:00Z">
        <w:r w:rsidR="00391768">
          <w:rPr>
            <w:rFonts w:ascii="宋体" w:eastAsia="宋体" w:hAnsi="宋体"/>
            <w:sz w:val="24"/>
            <w:szCs w:val="24"/>
          </w:rPr>
          <w:fldChar w:fldCharType="end"/>
        </w:r>
      </w:ins>
      <w:del w:id="963" w:author="瑞明 唐" w:date="2019-04-17T13:55: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383D9E" w:rsidDel="00391768">
          <w:rPr>
            <w:rFonts w:ascii="宋体" w:eastAsia="宋体" w:hAnsi="宋体"/>
            <w:sz w:val="24"/>
            <w:szCs w:val="24"/>
          </w:rPr>
          <w:delText>37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rPr>
                <w:ins w:id="964" w:author="瑞明 唐" w:date="2019-04-17T13:53:00Z"/>
              </w:rP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9">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5061A2F5" w:rsidR="00D512CC" w:rsidRDefault="00391768">
            <w:pPr>
              <w:pStyle w:val="a9"/>
              <w:jc w:val="center"/>
              <w:rPr>
                <w:ins w:id="965" w:author="瑞明 唐" w:date="2019-04-17T13:51:00Z"/>
              </w:rPr>
              <w:pPrChange w:id="966" w:author="瑞明 唐" w:date="2019-04-17T13:53:00Z">
                <w:pPr>
                  <w:keepNext/>
                  <w:jc w:val="center"/>
                </w:pPr>
              </w:pPrChange>
            </w:pPr>
            <w:bookmarkStart w:id="967" w:name="_Ref6401647"/>
            <w:ins w:id="968" w:author="瑞明 唐" w:date="2019-04-17T13:53:00Z">
              <w:r>
                <w:t>图</w:t>
              </w:r>
              <w:r>
                <w:t xml:space="preserve">4 - </w:t>
              </w:r>
              <w:r>
                <w:fldChar w:fldCharType="begin"/>
              </w:r>
              <w:r>
                <w:instrText xml:space="preserve"> SEQ </w:instrText>
              </w:r>
              <w:r>
                <w:instrText>图</w:instrText>
              </w:r>
              <w:r>
                <w:instrText xml:space="preserve">4_- \* ARABIC </w:instrText>
              </w:r>
            </w:ins>
            <w:r>
              <w:fldChar w:fldCharType="separate"/>
            </w:r>
            <w:ins w:id="969" w:author="瑞明 唐" w:date="2019-04-18T11:44:00Z">
              <w:r w:rsidR="00526D34">
                <w:rPr>
                  <w:noProof/>
                </w:rPr>
                <w:t>48</w:t>
              </w:r>
            </w:ins>
            <w:ins w:id="970" w:author="瑞明 唐" w:date="2019-04-17T13:53:00Z">
              <w:r>
                <w:fldChar w:fldCharType="end"/>
              </w:r>
              <w:r>
                <w:t xml:space="preserve"> </w:t>
              </w:r>
              <w:r>
                <w:rPr>
                  <w:rFonts w:hint="eastAsia"/>
                </w:rPr>
                <w:t>word</w:t>
              </w:r>
              <w:r>
                <w:rPr>
                  <w:rFonts w:hint="eastAsia"/>
                </w:rPr>
                <w:t>符号工具</w:t>
              </w:r>
            </w:ins>
            <w:bookmarkEnd w:id="967"/>
          </w:p>
          <w:p w14:paraId="1A9CC4CA" w14:textId="46A2108A" w:rsidR="00383D9E" w:rsidDel="00391768" w:rsidRDefault="00383D9E">
            <w:pPr>
              <w:pStyle w:val="a9"/>
              <w:jc w:val="center"/>
              <w:rPr>
                <w:del w:id="971" w:author="瑞明 唐" w:date="2019-04-17T13:52:00Z"/>
              </w:rPr>
              <w:pPrChange w:id="972" w:author="瑞明 唐" w:date="2019-04-17T13:51:00Z">
                <w:pPr>
                  <w:keepNext/>
                  <w:jc w:val="center"/>
                </w:pPr>
              </w:pPrChange>
            </w:pPr>
          </w:p>
          <w:p w14:paraId="008775A2" w14:textId="755F66F8" w:rsidR="00383D9E" w:rsidRDefault="00383D9E">
            <w:pPr>
              <w:pStyle w:val="a9"/>
              <w:jc w:val="center"/>
              <w:rPr>
                <w:rFonts w:ascii="宋体" w:eastAsia="宋体" w:hAnsi="宋体"/>
                <w:sz w:val="24"/>
                <w:szCs w:val="24"/>
              </w:rPr>
            </w:pPr>
            <w:del w:id="973" w:author="瑞明 唐" w:date="2019-04-17T13:52: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74" w:author="瑞明 唐" w:date="2019-04-16T16:15:00Z">
              <w:r w:rsidR="00BB747F" w:rsidDel="00C71EF7">
                <w:rPr>
                  <w:noProof/>
                </w:rPr>
                <w:delText>36</w:delText>
              </w:r>
            </w:del>
            <w:del w:id="975" w:author="瑞明 唐" w:date="2019-04-17T13:52:00Z">
              <w:r w:rsidDel="00391768">
                <w:fldChar w:fldCharType="end"/>
              </w:r>
              <w:r w:rsidDel="00391768">
                <w:delText xml:space="preserve"> </w:delText>
              </w:r>
              <w:r w:rsidDel="00391768">
                <w:rPr>
                  <w:rFonts w:hint="eastAsia"/>
                </w:rPr>
                <w:delText>word</w:delText>
              </w:r>
              <w:r w:rsidDel="00391768">
                <w:rPr>
                  <w:rFonts w:hint="eastAsia"/>
                </w:rPr>
                <w:delText>符号工具</w:delText>
              </w:r>
            </w:del>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064ED567"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ins w:id="976"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77" w:author="瑞明 唐" w:date="2019-04-17T23:36:00Z">
        <w:r w:rsidR="00062BC7">
          <w:t xml:space="preserve">图4 - </w:t>
        </w:r>
        <w:r w:rsidR="00062BC7">
          <w:rPr>
            <w:noProof/>
          </w:rPr>
          <w:t>50</w:t>
        </w:r>
        <w:r w:rsidR="00062BC7">
          <w:rPr>
            <w:rFonts w:hint="eastAsia"/>
          </w:rPr>
          <w:t>公式对话框</w:t>
        </w:r>
      </w:ins>
      <w:ins w:id="978" w:author="瑞明 唐" w:date="2019-04-17T13:55:00Z">
        <w:r w:rsidR="00391768">
          <w:rPr>
            <w:rFonts w:ascii="宋体" w:eastAsia="宋体" w:hAnsi="宋体"/>
            <w:sz w:val="24"/>
            <w:szCs w:val="24"/>
          </w:rPr>
          <w:fldChar w:fldCharType="end"/>
        </w:r>
      </w:ins>
      <w:del w:id="979" w:author="瑞明 唐" w:date="2019-04-17T13:55:00Z">
        <w:r w:rsidR="00D62539" w:rsidRPr="001A4179" w:rsidDel="00391768">
          <w:rPr>
            <w:rFonts w:ascii="宋体" w:eastAsia="宋体" w:hAnsi="宋体" w:hint="eastAsia"/>
            <w:sz w:val="24"/>
            <w:szCs w:val="24"/>
          </w:rPr>
          <w:delText>图</w:delText>
        </w:r>
        <w:r w:rsidR="00D6253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8</w:delText>
        </w:r>
      </w:del>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ins w:id="980" w:author="瑞明 唐" w:date="2019-04-17T13:56:00Z">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ins>
      <w:r w:rsidR="00391768">
        <w:rPr>
          <w:rFonts w:ascii="宋体" w:eastAsia="宋体" w:hAnsi="宋体"/>
          <w:sz w:val="24"/>
          <w:szCs w:val="24"/>
        </w:rPr>
      </w:r>
      <w:r w:rsidR="00391768">
        <w:rPr>
          <w:rFonts w:ascii="宋体" w:eastAsia="宋体" w:hAnsi="宋体"/>
          <w:sz w:val="24"/>
          <w:szCs w:val="24"/>
        </w:rPr>
        <w:fldChar w:fldCharType="separate"/>
      </w:r>
      <w:ins w:id="981" w:author="瑞明 唐" w:date="2019-04-17T23:36:00Z">
        <w:r w:rsidR="00062BC7">
          <w:t xml:space="preserve">图4 - </w:t>
        </w:r>
        <w:r w:rsidR="00062BC7">
          <w:rPr>
            <w:noProof/>
          </w:rPr>
          <w:t>51</w:t>
        </w:r>
        <w:r w:rsidR="00062BC7">
          <w:rPr>
            <w:rFonts w:hint="eastAsia"/>
          </w:rPr>
          <w:t>公式工具</w:t>
        </w:r>
      </w:ins>
      <w:ins w:id="982" w:author="瑞明 唐" w:date="2019-04-17T13:56:00Z">
        <w:r w:rsidR="00391768">
          <w:rPr>
            <w:rFonts w:ascii="宋体" w:eastAsia="宋体" w:hAnsi="宋体"/>
            <w:sz w:val="24"/>
            <w:szCs w:val="24"/>
          </w:rPr>
          <w:fldChar w:fldCharType="end"/>
        </w:r>
      </w:ins>
      <w:del w:id="983" w:author="瑞明 唐" w:date="2019-04-17T13:56:00Z">
        <w:r w:rsidR="00D62539" w:rsidRPr="001A4179" w:rsidDel="00391768">
          <w:rPr>
            <w:rFonts w:ascii="宋体" w:eastAsia="宋体" w:hAnsi="宋体"/>
            <w:sz w:val="24"/>
            <w:szCs w:val="24"/>
          </w:rPr>
          <w:delText>图4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9</w:delText>
        </w:r>
      </w:del>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rPr>
                <w:ins w:id="984" w:author="瑞明 唐" w:date="2019-04-17T13:54:00Z"/>
              </w:rPr>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70">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2BBAB09F" w14:textId="4BE972FF" w:rsidR="00AD0A5B" w:rsidDel="00391768" w:rsidRDefault="00391768">
            <w:pPr>
              <w:pStyle w:val="a9"/>
              <w:jc w:val="center"/>
              <w:rPr>
                <w:del w:id="985" w:author="瑞明 唐" w:date="2019-04-17T13:54:00Z"/>
              </w:rPr>
              <w:pPrChange w:id="986" w:author="瑞明 唐" w:date="2019-04-17T13:54:00Z">
                <w:pPr>
                  <w:keepNext/>
                </w:pPr>
              </w:pPrChange>
            </w:pPr>
            <w:bookmarkStart w:id="987" w:name="_Ref6401718"/>
            <w:ins w:id="988"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89" w:author="瑞明 唐" w:date="2019-04-18T11:44:00Z">
              <w:r w:rsidR="00526D34">
                <w:rPr>
                  <w:noProof/>
                </w:rPr>
                <w:t>49</w:t>
              </w:r>
            </w:ins>
            <w:ins w:id="990" w:author="瑞明 唐" w:date="2019-04-17T13:54:00Z">
              <w:r>
                <w:fldChar w:fldCharType="end"/>
              </w:r>
              <w:r>
                <w:rPr>
                  <w:rFonts w:hint="eastAsia"/>
                </w:rPr>
                <w:t>符号对话框</w:t>
              </w:r>
            </w:ins>
            <w:bookmarkEnd w:id="987"/>
          </w:p>
          <w:p w14:paraId="1B186864" w14:textId="707BA675" w:rsidR="00AD0A5B" w:rsidRDefault="00AD0A5B">
            <w:pPr>
              <w:pStyle w:val="a9"/>
              <w:jc w:val="center"/>
              <w:rPr>
                <w:rFonts w:ascii="宋体" w:eastAsia="宋体" w:hAnsi="宋体"/>
                <w:sz w:val="24"/>
                <w:szCs w:val="24"/>
              </w:rPr>
            </w:pPr>
            <w:del w:id="991"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92" w:author="瑞明 唐" w:date="2019-04-16T16:15:00Z">
              <w:r w:rsidR="00BB747F" w:rsidDel="00C71EF7">
                <w:rPr>
                  <w:noProof/>
                </w:rPr>
                <w:delText>37</w:delText>
              </w:r>
            </w:del>
            <w:del w:id="993" w:author="瑞明 唐" w:date="2019-04-17T13:54:00Z">
              <w:r w:rsidDel="00391768">
                <w:fldChar w:fldCharType="end"/>
              </w:r>
              <w:r w:rsidDel="00391768">
                <w:rPr>
                  <w:rFonts w:hint="eastAsia"/>
                </w:rPr>
                <w:delText>符号对话框</w:delText>
              </w:r>
            </w:del>
          </w:p>
        </w:tc>
        <w:tc>
          <w:tcPr>
            <w:tcW w:w="3914" w:type="dxa"/>
            <w:vAlign w:val="bottom"/>
          </w:tcPr>
          <w:p w14:paraId="61BE2EB0" w14:textId="77777777" w:rsidR="00391768" w:rsidRDefault="00AD0A5B">
            <w:pPr>
              <w:keepNext/>
              <w:jc w:val="center"/>
              <w:rPr>
                <w:ins w:id="994" w:author="瑞明 唐" w:date="2019-04-17T13:54:00Z"/>
              </w:rP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71">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45A457BF" w14:textId="137BECD1" w:rsidR="00AD0A5B" w:rsidDel="00391768" w:rsidRDefault="00391768">
            <w:pPr>
              <w:pStyle w:val="a9"/>
              <w:jc w:val="center"/>
              <w:rPr>
                <w:del w:id="995" w:author="瑞明 唐" w:date="2019-04-17T13:54:00Z"/>
              </w:rPr>
              <w:pPrChange w:id="996" w:author="瑞明 唐" w:date="2019-04-17T13:54:00Z">
                <w:pPr>
                  <w:keepNext/>
                  <w:jc w:val="center"/>
                </w:pPr>
              </w:pPrChange>
            </w:pPr>
            <w:bookmarkStart w:id="997" w:name="_Ref6401764"/>
            <w:ins w:id="998"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99" w:author="瑞明 唐" w:date="2019-04-18T11:44:00Z">
              <w:r w:rsidR="00526D34">
                <w:rPr>
                  <w:noProof/>
                </w:rPr>
                <w:t>50</w:t>
              </w:r>
            </w:ins>
            <w:ins w:id="1000" w:author="瑞明 唐" w:date="2019-04-17T13:54:00Z">
              <w:r>
                <w:fldChar w:fldCharType="end"/>
              </w:r>
              <w:r>
                <w:rPr>
                  <w:rFonts w:hint="eastAsia"/>
                </w:rPr>
                <w:t>公式对话框</w:t>
              </w:r>
            </w:ins>
            <w:bookmarkEnd w:id="997"/>
          </w:p>
          <w:p w14:paraId="12698A9D" w14:textId="2DE8FB80" w:rsidR="00AD0A5B" w:rsidRDefault="00AD0A5B">
            <w:pPr>
              <w:pStyle w:val="a9"/>
              <w:jc w:val="center"/>
              <w:rPr>
                <w:rFonts w:ascii="宋体" w:eastAsia="宋体" w:hAnsi="宋体"/>
                <w:sz w:val="24"/>
                <w:szCs w:val="24"/>
              </w:rPr>
            </w:pPr>
            <w:del w:id="1001"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02" w:author="瑞明 唐" w:date="2019-04-16T16:15:00Z">
              <w:r w:rsidR="00BB747F" w:rsidDel="00C71EF7">
                <w:rPr>
                  <w:noProof/>
                </w:rPr>
                <w:delText>38</w:delText>
              </w:r>
            </w:del>
            <w:del w:id="1003" w:author="瑞明 唐" w:date="2019-04-17T13:54:00Z">
              <w:r w:rsidDel="00391768">
                <w:fldChar w:fldCharType="end"/>
              </w:r>
              <w:r w:rsidDel="00391768">
                <w:rPr>
                  <w:rFonts w:hint="eastAsia"/>
                </w:rPr>
                <w:delText>公式对话框</w:delText>
              </w:r>
            </w:del>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rPr>
                <w:ins w:id="1004" w:author="瑞明 唐" w:date="2019-04-17T13:56:00Z"/>
              </w:rP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72">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4022212" w14:textId="6C958458" w:rsidR="00AD0A5B" w:rsidDel="00391768" w:rsidRDefault="00391768">
            <w:pPr>
              <w:pStyle w:val="a9"/>
              <w:jc w:val="center"/>
              <w:rPr>
                <w:del w:id="1005" w:author="瑞明 唐" w:date="2019-04-17T13:56:00Z"/>
              </w:rPr>
              <w:pPrChange w:id="1006" w:author="瑞明 唐" w:date="2019-04-17T13:56:00Z">
                <w:pPr>
                  <w:keepNext/>
                  <w:jc w:val="center"/>
                </w:pPr>
              </w:pPrChange>
            </w:pPr>
            <w:bookmarkStart w:id="1007" w:name="_Ref6401810"/>
            <w:ins w:id="1008" w:author="瑞明 唐" w:date="2019-04-17T13:56:00Z">
              <w:r>
                <w:t>图</w:t>
              </w:r>
              <w:r>
                <w:t xml:space="preserve">4 - </w:t>
              </w:r>
              <w:r>
                <w:fldChar w:fldCharType="begin"/>
              </w:r>
              <w:r>
                <w:instrText xml:space="preserve"> SEQ </w:instrText>
              </w:r>
              <w:r>
                <w:instrText>图</w:instrText>
              </w:r>
              <w:r>
                <w:instrText xml:space="preserve">4_- \* ARABIC </w:instrText>
              </w:r>
            </w:ins>
            <w:r>
              <w:fldChar w:fldCharType="separate"/>
            </w:r>
            <w:ins w:id="1009" w:author="瑞明 唐" w:date="2019-04-18T11:44:00Z">
              <w:r w:rsidR="00526D34">
                <w:rPr>
                  <w:noProof/>
                </w:rPr>
                <w:t>51</w:t>
              </w:r>
            </w:ins>
            <w:ins w:id="1010" w:author="瑞明 唐" w:date="2019-04-17T13:56:00Z">
              <w:r>
                <w:fldChar w:fldCharType="end"/>
              </w:r>
              <w:r>
                <w:rPr>
                  <w:rFonts w:hint="eastAsia"/>
                </w:rPr>
                <w:t>公式工具</w:t>
              </w:r>
            </w:ins>
            <w:bookmarkEnd w:id="1007"/>
          </w:p>
          <w:p w14:paraId="4FB3FBE8" w14:textId="0A4A65B2" w:rsidR="00AD0A5B" w:rsidRDefault="00AD0A5B">
            <w:pPr>
              <w:pStyle w:val="a9"/>
              <w:jc w:val="center"/>
              <w:rPr>
                <w:rFonts w:ascii="宋体" w:eastAsia="宋体" w:hAnsi="宋体"/>
                <w:sz w:val="24"/>
                <w:szCs w:val="24"/>
              </w:rPr>
            </w:pPr>
            <w:del w:id="1011" w:author="瑞明 唐" w:date="2019-04-17T13:56: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12" w:author="瑞明 唐" w:date="2019-04-16T16:15:00Z">
              <w:r w:rsidR="00BB747F" w:rsidDel="00C71EF7">
                <w:rPr>
                  <w:noProof/>
                </w:rPr>
                <w:delText>39</w:delText>
              </w:r>
            </w:del>
            <w:del w:id="1013" w:author="瑞明 唐" w:date="2019-04-17T13:56:00Z">
              <w:r w:rsidDel="00391768">
                <w:fldChar w:fldCharType="end"/>
              </w:r>
              <w:r w:rsidDel="00391768">
                <w:rPr>
                  <w:rFonts w:hint="eastAsia"/>
                </w:rPr>
                <w:delText>公式工具</w:delText>
              </w:r>
            </w:del>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2CDCCE73" w14:textId="1F0A0903" w:rsidR="00C77206" w:rsidRPr="001A4179" w:rsidDel="00C77206" w:rsidRDefault="00B32758" w:rsidP="00C77206">
      <w:pPr>
        <w:pStyle w:val="a6"/>
        <w:ind w:firstLine="509"/>
        <w:rPr>
          <w:del w:id="1014" w:author="瑞明 唐" w:date="2019-04-17T16:46:00Z"/>
          <w:moveTo w:id="1015" w:author="瑞明 唐" w:date="2019-04-17T16:46:00Z"/>
          <w:rFonts w:ascii="宋体" w:eastAsia="宋体" w:hAnsi="宋体"/>
          <w:sz w:val="24"/>
          <w:szCs w:val="24"/>
        </w:rPr>
      </w:pPr>
      <w:bookmarkStart w:id="1016" w:name="_Hlk3565931"/>
      <w:r w:rsidRPr="001A4179">
        <w:rPr>
          <w:rFonts w:ascii="宋体" w:eastAsia="宋体" w:hAnsi="宋体" w:hint="eastAsia"/>
          <w:sz w:val="24"/>
          <w:szCs w:val="24"/>
        </w:rPr>
        <w:t>在“开始”选项卡“编辑”分组中点击“查找”如</w:t>
      </w:r>
      <w:ins w:id="1017" w:author="瑞明 唐" w:date="2019-04-17T13:57: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18" w:author="瑞明 唐" w:date="2019-04-17T23:36:00Z">
        <w:r w:rsidR="00062BC7">
          <w:t xml:space="preserve">图4 - </w:t>
        </w:r>
        <w:r w:rsidR="00062BC7">
          <w:rPr>
            <w:noProof/>
          </w:rPr>
          <w:t>52</w:t>
        </w:r>
        <w:r w:rsidR="00062BC7">
          <w:rPr>
            <w:rFonts w:hint="eastAsia"/>
          </w:rPr>
          <w:t>查找工具</w:t>
        </w:r>
      </w:ins>
      <w:ins w:id="1019" w:author="瑞明 唐" w:date="2019-04-17T13:57:00Z">
        <w:r w:rsidR="00391768">
          <w:rPr>
            <w:rFonts w:ascii="宋体" w:eastAsia="宋体" w:hAnsi="宋体"/>
            <w:sz w:val="24"/>
            <w:szCs w:val="24"/>
          </w:rPr>
          <w:fldChar w:fldCharType="end"/>
        </w:r>
      </w:ins>
      <w:del w:id="1020" w:author="瑞明 唐" w:date="2019-04-17T13:57: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016"/>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moveToRangeStart w:id="1021" w:author="瑞明 唐" w:date="2019-04-17T16:46:00Z" w:name="move6412024"/>
      <w:moveTo w:id="1022" w:author="瑞明 唐" w:date="2019-04-17T16:46:00Z">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moveTo>
    </w:p>
    <w:moveToRangeEnd w:id="1021"/>
    <w:p w14:paraId="1C464DA8" w14:textId="59341762" w:rsidR="00D92D0E" w:rsidRPr="00C77206" w:rsidRDefault="003B5B37" w:rsidP="00062BC7">
      <w:pPr>
        <w:pStyle w:val="a6"/>
        <w:ind w:firstLine="449"/>
      </w:pPr>
      <w:r w:rsidRPr="00062BC7">
        <w:rPr>
          <w:rFonts w:hint="eastAsia"/>
        </w:rPr>
        <w:t>如</w:t>
      </w:r>
      <w:ins w:id="1023" w:author="瑞明 唐" w:date="2019-04-17T13:58:00Z">
        <w:r w:rsidR="00391768" w:rsidRPr="00C77206">
          <w:fldChar w:fldCharType="begin"/>
        </w:r>
        <w:r w:rsidR="00391768" w:rsidRPr="00C77206">
          <w:instrText xml:space="preserve"> REF _Ref6401946 \h </w:instrText>
        </w:r>
      </w:ins>
      <w:r w:rsidR="00391768" w:rsidRPr="00C77206">
        <w:rPr>
          <w:rPrChange w:id="1024" w:author="瑞明 唐" w:date="2019-04-17T16:46:00Z">
            <w:rPr/>
          </w:rPrChange>
        </w:rPr>
        <w:fldChar w:fldCharType="separate"/>
      </w:r>
      <w:ins w:id="1025" w:author="瑞明 唐" w:date="2019-04-17T23:36:00Z">
        <w:r w:rsidR="00062BC7">
          <w:t xml:space="preserve">图4 - </w:t>
        </w:r>
        <w:r w:rsidR="00062BC7">
          <w:rPr>
            <w:noProof/>
          </w:rPr>
          <w:t>53</w:t>
        </w:r>
        <w:r w:rsidR="00062BC7">
          <w:rPr>
            <w:rFonts w:hint="eastAsia"/>
          </w:rPr>
          <w:t>执行查找命令结果</w:t>
        </w:r>
      </w:ins>
      <w:ins w:id="1026" w:author="瑞明 唐" w:date="2019-04-17T13:58:00Z">
        <w:r w:rsidR="00391768" w:rsidRPr="00C77206">
          <w:rPr>
            <w:rPrChange w:id="1027" w:author="瑞明 唐" w:date="2019-04-17T16:46:00Z">
              <w:rPr/>
            </w:rPrChange>
          </w:rPr>
          <w:fldChar w:fldCharType="end"/>
        </w:r>
      </w:ins>
      <w:del w:id="1028" w:author="瑞明 唐" w:date="2019-04-17T13:58:00Z">
        <w:r w:rsidRPr="00062BC7" w:rsidDel="00391768">
          <w:rPr>
            <w:rFonts w:hint="eastAsia"/>
          </w:rPr>
          <w:delText>图</w:delText>
        </w:r>
        <w:r w:rsidRPr="00C77206" w:rsidDel="00391768">
          <w:delText>4</w:delText>
        </w:r>
        <w:r w:rsidR="00D96DA5" w:rsidRPr="00C77206" w:rsidDel="00391768">
          <w:delText>-</w:delText>
        </w:r>
        <w:r w:rsidR="008D1FBB" w:rsidRPr="00C77206" w:rsidDel="00391768">
          <w:delText>41</w:delText>
        </w:r>
      </w:del>
      <w:r w:rsidRPr="00C77206">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rPr>
                <w:ins w:id="1029" w:author="瑞明 唐" w:date="2019-04-17T13:57:00Z"/>
              </w:rP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3">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3F47C408" w14:textId="39FDAA35" w:rsidR="00D92D0E" w:rsidDel="00391768" w:rsidRDefault="00391768">
            <w:pPr>
              <w:pStyle w:val="a9"/>
              <w:jc w:val="center"/>
              <w:rPr>
                <w:del w:id="1030" w:author="瑞明 唐" w:date="2019-04-17T13:57:00Z"/>
              </w:rPr>
              <w:pPrChange w:id="1031" w:author="瑞明 唐" w:date="2019-04-17T13:57:00Z">
                <w:pPr>
                  <w:pStyle w:val="a6"/>
                  <w:keepNext/>
                  <w:ind w:firstLineChars="0" w:firstLine="0"/>
                  <w:jc w:val="center"/>
                </w:pPr>
              </w:pPrChange>
            </w:pPr>
            <w:bookmarkStart w:id="1032" w:name="_Ref6401864"/>
            <w:ins w:id="1033"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34" w:author="瑞明 唐" w:date="2019-04-18T11:44:00Z">
              <w:r w:rsidR="00526D34">
                <w:rPr>
                  <w:noProof/>
                </w:rPr>
                <w:t>52</w:t>
              </w:r>
            </w:ins>
            <w:ins w:id="1035" w:author="瑞明 唐" w:date="2019-04-17T13:57:00Z">
              <w:r>
                <w:fldChar w:fldCharType="end"/>
              </w:r>
              <w:r>
                <w:rPr>
                  <w:rFonts w:hint="eastAsia"/>
                </w:rPr>
                <w:t>查找工具</w:t>
              </w:r>
            </w:ins>
            <w:bookmarkEnd w:id="1032"/>
          </w:p>
          <w:p w14:paraId="23F1C49E" w14:textId="19AD02DF" w:rsidR="00D92D0E" w:rsidRPr="00BB747F" w:rsidRDefault="00D92D0E">
            <w:pPr>
              <w:pStyle w:val="a9"/>
              <w:jc w:val="center"/>
              <w:rPr>
                <w:rFonts w:ascii="宋体" w:eastAsia="宋体" w:hAnsi="宋体"/>
                <w:sz w:val="24"/>
                <w:szCs w:val="24"/>
              </w:rPr>
            </w:pPr>
            <w:del w:id="1036"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37" w:author="瑞明 唐" w:date="2019-04-16T16:15:00Z">
              <w:r w:rsidR="00BB747F" w:rsidDel="00C71EF7">
                <w:rPr>
                  <w:noProof/>
                </w:rPr>
                <w:delText>40</w:delText>
              </w:r>
            </w:del>
            <w:del w:id="1038" w:author="瑞明 唐" w:date="2019-04-17T13:57:00Z">
              <w:r w:rsidDel="00391768">
                <w:fldChar w:fldCharType="end"/>
              </w:r>
              <w:r w:rsidDel="00391768">
                <w:rPr>
                  <w:rFonts w:hint="eastAsia"/>
                </w:rPr>
                <w:delText>查找命令</w:delText>
              </w:r>
            </w:del>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302A6097" w:rsidR="00B32758" w:rsidRPr="001A4179" w:rsidDel="00570665" w:rsidRDefault="00B32758" w:rsidP="003B5B37">
      <w:pPr>
        <w:pStyle w:val="a6"/>
        <w:ind w:firstLine="509"/>
        <w:rPr>
          <w:moveFrom w:id="1039" w:author="瑞明 唐" w:date="2019-04-17T16:46:00Z"/>
          <w:rFonts w:ascii="宋体" w:eastAsia="宋体" w:hAnsi="宋体"/>
          <w:sz w:val="24"/>
          <w:szCs w:val="24"/>
        </w:rPr>
      </w:pPr>
      <w:moveFromRangeStart w:id="1040" w:author="瑞明 唐" w:date="2019-04-17T16:46:00Z" w:name="move6412024"/>
      <w:moveFrom w:id="1041" w:author="瑞明 唐" w:date="2019-04-17T16:46:00Z">
        <w:r w:rsidRPr="001A4179" w:rsidDel="00570665">
          <w:rPr>
            <w:rFonts w:ascii="宋体" w:eastAsia="宋体" w:hAnsi="宋体" w:hint="eastAsia"/>
            <w:sz w:val="24"/>
            <w:szCs w:val="24"/>
          </w:rPr>
          <w:t>回车之后</w:t>
        </w:r>
        <w:r w:rsidR="00555721" w:rsidDel="00570665">
          <w:rPr>
            <w:rFonts w:ascii="宋体" w:eastAsia="宋体" w:hAnsi="宋体" w:hint="eastAsia"/>
            <w:sz w:val="24"/>
            <w:szCs w:val="24"/>
          </w:rPr>
          <w:t>，</w:t>
        </w:r>
        <w:r w:rsidRPr="001A4179" w:rsidDel="00570665">
          <w:rPr>
            <w:rFonts w:ascii="宋体" w:eastAsia="宋体" w:hAnsi="宋体" w:hint="eastAsia"/>
            <w:sz w:val="24"/>
            <w:szCs w:val="24"/>
          </w:rPr>
          <w:t>就会显示有</w:t>
        </w:r>
        <w:r w:rsidR="001350B0" w:rsidDel="00570665">
          <w:rPr>
            <w:rFonts w:ascii="宋体" w:eastAsia="宋体" w:hAnsi="宋体"/>
            <w:sz w:val="24"/>
            <w:szCs w:val="24"/>
          </w:rPr>
          <w:t>5</w:t>
        </w:r>
        <w:r w:rsidRPr="001A4179" w:rsidDel="00570665">
          <w:rPr>
            <w:rFonts w:ascii="宋体" w:eastAsia="宋体" w:hAnsi="宋体" w:hint="eastAsia"/>
            <w:sz w:val="24"/>
            <w:szCs w:val="24"/>
          </w:rPr>
          <w:t>个匹配结果</w:t>
        </w:r>
        <w:r w:rsidR="00555721" w:rsidDel="00570665">
          <w:rPr>
            <w:rFonts w:ascii="宋体" w:eastAsia="宋体" w:hAnsi="宋体" w:hint="eastAsia"/>
            <w:sz w:val="24"/>
            <w:szCs w:val="24"/>
          </w:rPr>
          <w:t>，</w:t>
        </w:r>
        <w:r w:rsidR="00272087" w:rsidRPr="001A4179" w:rsidDel="00570665">
          <w:rPr>
            <w:rFonts w:ascii="宋体" w:eastAsia="宋体" w:hAnsi="宋体" w:hint="eastAsia"/>
            <w:sz w:val="24"/>
            <w:szCs w:val="24"/>
          </w:rPr>
          <w:t>在文档中所有匹配的结果都会以高亮背景显示出来。</w:t>
        </w:r>
      </w:moveFrom>
    </w:p>
    <w:moveFromRangeEnd w:id="1040"/>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69E4482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ins w:id="1042"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3" w:author="瑞明 唐" w:date="2019-04-17T23:36:00Z">
        <w:r w:rsidR="00062BC7">
          <w:t xml:space="preserve">图4 - </w:t>
        </w:r>
        <w:r w:rsidR="00062BC7">
          <w:rPr>
            <w:noProof/>
          </w:rPr>
          <w:t>54</w:t>
        </w:r>
        <w:r w:rsidR="00062BC7">
          <w:rPr>
            <w:rFonts w:hint="eastAsia"/>
          </w:rPr>
          <w:t>替换命令</w:t>
        </w:r>
      </w:ins>
      <w:ins w:id="1044" w:author="瑞明 唐" w:date="2019-04-17T14:01:00Z">
        <w:r w:rsidR="00391768">
          <w:rPr>
            <w:rFonts w:ascii="宋体" w:eastAsia="宋体" w:hAnsi="宋体"/>
            <w:sz w:val="24"/>
            <w:szCs w:val="24"/>
          </w:rPr>
          <w:fldChar w:fldCharType="end"/>
        </w:r>
      </w:ins>
      <w:del w:id="1045"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42</w:delText>
        </w:r>
      </w:del>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ins w:id="1046"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7" w:author="瑞明 唐" w:date="2019-04-17T23:36:00Z">
        <w:r w:rsidR="00062BC7">
          <w:t xml:space="preserve">图4 - </w:t>
        </w:r>
        <w:r w:rsidR="00062BC7">
          <w:rPr>
            <w:noProof/>
          </w:rPr>
          <w:t>55</w:t>
        </w:r>
        <w:r w:rsidR="00062BC7">
          <w:rPr>
            <w:rFonts w:hint="eastAsia"/>
          </w:rPr>
          <w:t>替换结果</w:t>
        </w:r>
      </w:ins>
      <w:ins w:id="1048" w:author="瑞明 唐" w:date="2019-04-17T14:01:00Z">
        <w:r w:rsidR="00391768">
          <w:rPr>
            <w:rFonts w:ascii="宋体" w:eastAsia="宋体" w:hAnsi="宋体"/>
            <w:sz w:val="24"/>
            <w:szCs w:val="24"/>
          </w:rPr>
          <w:fldChar w:fldCharType="end"/>
        </w:r>
      </w:ins>
      <w:del w:id="1049"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rPr>
                <w:ins w:id="1050" w:author="瑞明 唐" w:date="2019-04-17T13:57:00Z"/>
              </w:rP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4">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237A565A" w14:textId="0B72AA5D" w:rsidR="001350B0" w:rsidDel="00391768" w:rsidRDefault="00391768">
            <w:pPr>
              <w:pStyle w:val="a9"/>
              <w:jc w:val="center"/>
              <w:rPr>
                <w:del w:id="1051" w:author="瑞明 唐" w:date="2019-04-17T13:58:00Z"/>
              </w:rPr>
              <w:pPrChange w:id="1052" w:author="瑞明 唐" w:date="2019-04-17T13:58:00Z">
                <w:pPr>
                  <w:pStyle w:val="a6"/>
                  <w:keepNext/>
                  <w:ind w:firstLineChars="0" w:firstLine="0"/>
                  <w:jc w:val="center"/>
                </w:pPr>
              </w:pPrChange>
            </w:pPr>
            <w:bookmarkStart w:id="1053" w:name="_Ref6401946"/>
            <w:ins w:id="1054"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55" w:author="瑞明 唐" w:date="2019-04-18T11:44:00Z">
              <w:r w:rsidR="00526D34">
                <w:rPr>
                  <w:noProof/>
                </w:rPr>
                <w:t>53</w:t>
              </w:r>
            </w:ins>
            <w:ins w:id="1056" w:author="瑞明 唐" w:date="2019-04-17T13:57:00Z">
              <w:r>
                <w:fldChar w:fldCharType="end"/>
              </w:r>
              <w:r>
                <w:rPr>
                  <w:rFonts w:hint="eastAsia"/>
                </w:rPr>
                <w:t>执行查找命令结果</w:t>
              </w:r>
            </w:ins>
            <w:bookmarkEnd w:id="1053"/>
          </w:p>
          <w:p w14:paraId="6B16B864" w14:textId="00BACF29" w:rsidR="001350B0" w:rsidRDefault="001350B0">
            <w:pPr>
              <w:pStyle w:val="a9"/>
              <w:jc w:val="center"/>
              <w:rPr>
                <w:rFonts w:ascii="宋体" w:eastAsia="宋体" w:hAnsi="宋体"/>
                <w:sz w:val="24"/>
                <w:szCs w:val="24"/>
              </w:rPr>
            </w:pPr>
            <w:del w:id="1057"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58" w:author="瑞明 唐" w:date="2019-04-16T16:15:00Z">
              <w:r w:rsidR="00BB747F" w:rsidDel="00C71EF7">
                <w:rPr>
                  <w:noProof/>
                </w:rPr>
                <w:delText>41</w:delText>
              </w:r>
            </w:del>
            <w:del w:id="1059" w:author="瑞明 唐" w:date="2019-04-17T13:57:00Z">
              <w:r w:rsidDel="00391768">
                <w:fldChar w:fldCharType="end"/>
              </w:r>
              <w:r w:rsidDel="00391768">
                <w:rPr>
                  <w:rFonts w:hint="eastAsia"/>
                </w:rPr>
                <w:delText>执行查找命令结果</w:delText>
              </w:r>
            </w:del>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rPr>
                <w:ins w:id="1060" w:author="瑞明 唐" w:date="2019-04-17T13:59:00Z"/>
              </w:rP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4E3485E2" w14:textId="0423ECAD" w:rsidR="001350B0" w:rsidDel="00391768" w:rsidRDefault="00391768">
            <w:pPr>
              <w:pStyle w:val="a9"/>
              <w:jc w:val="center"/>
              <w:rPr>
                <w:del w:id="1061" w:author="瑞明 唐" w:date="2019-04-17T13:59:00Z"/>
              </w:rPr>
              <w:pPrChange w:id="1062" w:author="瑞明 唐" w:date="2019-04-17T13:59:00Z">
                <w:pPr>
                  <w:keepNext/>
                  <w:jc w:val="center"/>
                </w:pPr>
              </w:pPrChange>
            </w:pPr>
            <w:bookmarkStart w:id="1063" w:name="_Ref6402078"/>
            <w:ins w:id="1064"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65" w:author="瑞明 唐" w:date="2019-04-18T11:44:00Z">
              <w:r w:rsidR="00526D34">
                <w:rPr>
                  <w:noProof/>
                </w:rPr>
                <w:t>54</w:t>
              </w:r>
            </w:ins>
            <w:ins w:id="1066" w:author="瑞明 唐" w:date="2019-04-17T13:59:00Z">
              <w:r>
                <w:fldChar w:fldCharType="end"/>
              </w:r>
              <w:r>
                <w:rPr>
                  <w:rFonts w:hint="eastAsia"/>
                </w:rPr>
                <w:t>替换命令</w:t>
              </w:r>
            </w:ins>
            <w:bookmarkEnd w:id="1063"/>
          </w:p>
          <w:p w14:paraId="346ED62E" w14:textId="12CB1DBC" w:rsidR="001350B0" w:rsidRDefault="001350B0">
            <w:pPr>
              <w:pStyle w:val="a9"/>
              <w:jc w:val="center"/>
              <w:rPr>
                <w:rFonts w:ascii="宋体" w:eastAsia="宋体" w:hAnsi="宋体"/>
                <w:sz w:val="24"/>
                <w:szCs w:val="24"/>
              </w:rPr>
            </w:pPr>
            <w:del w:id="1067"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68" w:author="瑞明 唐" w:date="2019-04-16T16:15:00Z">
              <w:r w:rsidR="00BB747F" w:rsidDel="00C71EF7">
                <w:rPr>
                  <w:noProof/>
                </w:rPr>
                <w:delText>42</w:delText>
              </w:r>
            </w:del>
            <w:del w:id="1069" w:author="瑞明 唐" w:date="2019-04-17T13:59:00Z">
              <w:r w:rsidDel="00391768">
                <w:fldChar w:fldCharType="end"/>
              </w:r>
              <w:r w:rsidDel="00391768">
                <w:rPr>
                  <w:rFonts w:hint="eastAsia"/>
                </w:rPr>
                <w:delText>替换命令</w:delText>
              </w:r>
            </w:del>
          </w:p>
        </w:tc>
        <w:tc>
          <w:tcPr>
            <w:tcW w:w="4264" w:type="dxa"/>
          </w:tcPr>
          <w:p w14:paraId="4EE634B9" w14:textId="77777777" w:rsidR="00391768" w:rsidRDefault="001350B0">
            <w:pPr>
              <w:keepNext/>
              <w:jc w:val="center"/>
              <w:rPr>
                <w:ins w:id="1070" w:author="瑞明 唐" w:date="2019-04-17T13:59:00Z"/>
              </w:rP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31CE66BB" w14:textId="485C9E4F" w:rsidR="001350B0" w:rsidDel="00391768" w:rsidRDefault="00391768">
            <w:pPr>
              <w:pStyle w:val="a9"/>
              <w:jc w:val="center"/>
              <w:rPr>
                <w:del w:id="1071" w:author="瑞明 唐" w:date="2019-04-17T13:59:00Z"/>
              </w:rPr>
              <w:pPrChange w:id="1072" w:author="瑞明 唐" w:date="2019-04-17T13:59:00Z">
                <w:pPr>
                  <w:keepNext/>
                  <w:jc w:val="center"/>
                </w:pPr>
              </w:pPrChange>
            </w:pPr>
            <w:bookmarkStart w:id="1073" w:name="_Ref6402105"/>
            <w:ins w:id="1074"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75" w:author="瑞明 唐" w:date="2019-04-18T11:44:00Z">
              <w:r w:rsidR="00526D34">
                <w:rPr>
                  <w:noProof/>
                </w:rPr>
                <w:t>55</w:t>
              </w:r>
            </w:ins>
            <w:ins w:id="1076" w:author="瑞明 唐" w:date="2019-04-17T13:59:00Z">
              <w:r>
                <w:fldChar w:fldCharType="end"/>
              </w:r>
              <w:r>
                <w:rPr>
                  <w:rFonts w:hint="eastAsia"/>
                </w:rPr>
                <w:t>替换结果</w:t>
              </w:r>
            </w:ins>
            <w:bookmarkEnd w:id="1073"/>
          </w:p>
          <w:p w14:paraId="1B1B7C8D" w14:textId="65D5B077" w:rsidR="001350B0" w:rsidRDefault="001350B0">
            <w:pPr>
              <w:pStyle w:val="a9"/>
              <w:jc w:val="center"/>
              <w:rPr>
                <w:rFonts w:ascii="宋体" w:eastAsia="宋体" w:hAnsi="宋体"/>
                <w:sz w:val="24"/>
                <w:szCs w:val="24"/>
              </w:rPr>
            </w:pPr>
            <w:del w:id="1077"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78" w:author="瑞明 唐" w:date="2019-04-16T16:15:00Z">
              <w:r w:rsidR="00BB747F" w:rsidDel="00C71EF7">
                <w:rPr>
                  <w:noProof/>
                </w:rPr>
                <w:delText>43</w:delText>
              </w:r>
            </w:del>
            <w:del w:id="1079" w:author="瑞明 唐" w:date="2019-04-17T13:59:00Z">
              <w:r w:rsidDel="00391768">
                <w:fldChar w:fldCharType="end"/>
              </w:r>
              <w:r w:rsidDel="00391768">
                <w:rPr>
                  <w:rFonts w:hint="eastAsia"/>
                </w:rPr>
                <w:delText>替换结果</w:delText>
              </w:r>
            </w:del>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rPr>
                <w:ins w:id="1080" w:author="瑞明 唐" w:date="2019-04-17T14:01:00Z"/>
              </w:rP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39AA774D" w14:textId="14DA41FA" w:rsidR="00BC2A22" w:rsidDel="00EE2163" w:rsidRDefault="00391768">
            <w:pPr>
              <w:pStyle w:val="a9"/>
              <w:jc w:val="center"/>
              <w:rPr>
                <w:del w:id="1081" w:author="瑞明 唐" w:date="2019-04-17T14:02:00Z"/>
              </w:rPr>
              <w:pPrChange w:id="1082" w:author="瑞明 唐" w:date="2019-04-17T14:02:00Z">
                <w:pPr>
                  <w:pStyle w:val="a6"/>
                  <w:keepNext/>
                  <w:ind w:firstLineChars="0" w:firstLine="0"/>
                  <w:jc w:val="center"/>
                </w:pPr>
              </w:pPrChange>
            </w:pPr>
            <w:bookmarkStart w:id="1083" w:name="_Ref6402274"/>
            <w:ins w:id="1084"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85" w:author="瑞明 唐" w:date="2019-04-18T11:44:00Z">
              <w:r w:rsidR="00526D34">
                <w:rPr>
                  <w:noProof/>
                </w:rPr>
                <w:t>56</w:t>
              </w:r>
            </w:ins>
            <w:ins w:id="1086" w:author="瑞明 唐" w:date="2019-04-17T14:01:00Z">
              <w:r>
                <w:fldChar w:fldCharType="end"/>
              </w:r>
              <w:r>
                <w:rPr>
                  <w:rFonts w:hint="eastAsia"/>
                </w:rPr>
                <w:t>特殊格式</w:t>
              </w:r>
            </w:ins>
            <w:bookmarkEnd w:id="1083"/>
          </w:p>
          <w:p w14:paraId="56C3DF5E" w14:textId="3436B538" w:rsidR="00BC2A22" w:rsidRDefault="00BC2A22">
            <w:pPr>
              <w:pStyle w:val="a9"/>
              <w:jc w:val="center"/>
              <w:rPr>
                <w:rFonts w:ascii="宋体" w:eastAsia="宋体" w:hAnsi="宋体"/>
                <w:sz w:val="24"/>
                <w:szCs w:val="24"/>
              </w:rPr>
            </w:pPr>
            <w:del w:id="1087"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88" w:author="瑞明 唐" w:date="2019-04-16T16:15:00Z">
              <w:r w:rsidR="00BB747F" w:rsidDel="00C71EF7">
                <w:rPr>
                  <w:noProof/>
                </w:rPr>
                <w:delText>44</w:delText>
              </w:r>
            </w:del>
            <w:del w:id="1089" w:author="瑞明 唐" w:date="2019-04-17T14:02:00Z">
              <w:r w:rsidDel="00EE2163">
                <w:fldChar w:fldCharType="end"/>
              </w:r>
              <w:r w:rsidDel="00EE2163">
                <w:rPr>
                  <w:rFonts w:hint="eastAsia"/>
                </w:rPr>
                <w:delText>特殊格式</w:delText>
              </w:r>
            </w:del>
          </w:p>
        </w:tc>
        <w:tc>
          <w:tcPr>
            <w:tcW w:w="2421" w:type="pct"/>
          </w:tcPr>
          <w:p w14:paraId="18291BE9" w14:textId="77777777" w:rsidR="00391768" w:rsidRDefault="00BC2A22">
            <w:pPr>
              <w:pStyle w:val="a6"/>
              <w:keepNext/>
              <w:ind w:firstLineChars="0" w:firstLine="0"/>
              <w:jc w:val="center"/>
              <w:rPr>
                <w:ins w:id="1090" w:author="瑞明 唐" w:date="2019-04-17T14:01:00Z"/>
              </w:rP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28C61826" w14:textId="5BB786A6" w:rsidR="00BC2A22" w:rsidDel="00EE2163" w:rsidRDefault="00391768">
            <w:pPr>
              <w:pStyle w:val="a9"/>
              <w:jc w:val="center"/>
              <w:rPr>
                <w:del w:id="1091" w:author="瑞明 唐" w:date="2019-04-17T14:02:00Z"/>
              </w:rPr>
              <w:pPrChange w:id="1092" w:author="瑞明 唐" w:date="2019-04-17T14:02:00Z">
                <w:pPr>
                  <w:pStyle w:val="a6"/>
                  <w:keepNext/>
                  <w:ind w:firstLineChars="0" w:firstLine="0"/>
                  <w:jc w:val="center"/>
                </w:pPr>
              </w:pPrChange>
            </w:pPr>
            <w:bookmarkStart w:id="1093" w:name="_Ref6402287"/>
            <w:ins w:id="1094"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95" w:author="瑞明 唐" w:date="2019-04-18T11:44:00Z">
              <w:r w:rsidR="00526D34">
                <w:rPr>
                  <w:noProof/>
                </w:rPr>
                <w:t>57</w:t>
              </w:r>
            </w:ins>
            <w:ins w:id="1096" w:author="瑞明 唐" w:date="2019-04-17T14:01:00Z">
              <w:r>
                <w:fldChar w:fldCharType="end"/>
              </w:r>
              <w:r>
                <w:rPr>
                  <w:rFonts w:hint="eastAsia"/>
                </w:rPr>
                <w:t>设置替换对象格式</w:t>
              </w:r>
            </w:ins>
            <w:bookmarkEnd w:id="1093"/>
          </w:p>
          <w:p w14:paraId="335D0306" w14:textId="5845B77B" w:rsidR="00BC2A22" w:rsidRDefault="00BC2A22">
            <w:pPr>
              <w:pStyle w:val="a9"/>
              <w:jc w:val="center"/>
              <w:rPr>
                <w:rFonts w:ascii="宋体" w:eastAsia="宋体" w:hAnsi="宋体"/>
                <w:sz w:val="24"/>
                <w:szCs w:val="24"/>
              </w:rPr>
            </w:pPr>
            <w:del w:id="1097"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98" w:author="瑞明 唐" w:date="2019-04-16T16:15:00Z">
              <w:r w:rsidR="00BB747F" w:rsidDel="00C71EF7">
                <w:rPr>
                  <w:noProof/>
                </w:rPr>
                <w:delText>45</w:delText>
              </w:r>
            </w:del>
            <w:del w:id="1099" w:author="瑞明 唐" w:date="2019-04-17T14:02:00Z">
              <w:r w:rsidDel="00EE2163">
                <w:fldChar w:fldCharType="end"/>
              </w:r>
              <w:r w:rsidDel="00EE2163">
                <w:rPr>
                  <w:rFonts w:hint="eastAsia"/>
                </w:rPr>
                <w:delText>设置替换对象格式</w:delText>
              </w:r>
            </w:del>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47DB9C8C"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ins w:id="1100"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01" w:author="瑞明 唐" w:date="2019-04-17T23:36:00Z">
        <w:r w:rsidR="00062BC7">
          <w:t xml:space="preserve">图4 - </w:t>
        </w:r>
        <w:r w:rsidR="00062BC7">
          <w:rPr>
            <w:noProof/>
          </w:rPr>
          <w:t>56</w:t>
        </w:r>
        <w:r w:rsidR="00062BC7">
          <w:rPr>
            <w:rFonts w:hint="eastAsia"/>
          </w:rPr>
          <w:t>特殊格式</w:t>
        </w:r>
      </w:ins>
      <w:ins w:id="1102" w:author="瑞明 唐" w:date="2019-04-17T14:04:00Z">
        <w:r w:rsidR="00EE2163">
          <w:rPr>
            <w:rFonts w:ascii="宋体" w:eastAsia="宋体" w:hAnsi="宋体"/>
            <w:sz w:val="24"/>
            <w:szCs w:val="24"/>
          </w:rPr>
          <w:fldChar w:fldCharType="end"/>
        </w:r>
      </w:ins>
      <w:del w:id="1103" w:author="瑞明 唐" w:date="2019-04-17T14:04:00Z">
        <w:r w:rsidR="00E4714F" w:rsidDel="00EE2163">
          <w:rPr>
            <w:rFonts w:ascii="宋体" w:eastAsia="宋体" w:hAnsi="宋体" w:hint="eastAsia"/>
            <w:sz w:val="24"/>
            <w:szCs w:val="24"/>
          </w:rPr>
          <w:delText>图4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44</w:delText>
        </w:r>
      </w:del>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rPr>
                <w:ins w:id="1104" w:author="瑞明 唐" w:date="2019-04-17T14:02:00Z"/>
              </w:rP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ECB52D2" w14:textId="27CC6F8D" w:rsidR="00B2391E" w:rsidDel="00EE2163" w:rsidRDefault="00391768">
            <w:pPr>
              <w:pStyle w:val="a9"/>
              <w:jc w:val="center"/>
              <w:rPr>
                <w:del w:id="1105" w:author="瑞明 唐" w:date="2019-04-17T14:03:00Z"/>
              </w:rPr>
              <w:pPrChange w:id="1106" w:author="瑞明 唐" w:date="2019-04-17T14:03:00Z">
                <w:pPr>
                  <w:pStyle w:val="a6"/>
                  <w:keepNext/>
                  <w:ind w:firstLineChars="0" w:firstLine="0"/>
                  <w:jc w:val="center"/>
                </w:pPr>
              </w:pPrChange>
            </w:pPr>
            <w:bookmarkStart w:id="1107" w:name="_Ref6403169"/>
            <w:ins w:id="1108"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09" w:author="瑞明 唐" w:date="2019-04-18T11:44:00Z">
              <w:r w:rsidR="00526D34">
                <w:rPr>
                  <w:noProof/>
                </w:rPr>
                <w:t>58</w:t>
              </w:r>
            </w:ins>
            <w:ins w:id="1110" w:author="瑞明 唐" w:date="2019-04-17T14:02:00Z">
              <w:r>
                <w:fldChar w:fldCharType="end"/>
              </w:r>
              <w:r>
                <w:rPr>
                  <w:rFonts w:hint="eastAsia"/>
                </w:rPr>
                <w:t>替换字体设置</w:t>
              </w:r>
            </w:ins>
            <w:bookmarkEnd w:id="1107"/>
          </w:p>
          <w:p w14:paraId="60903807" w14:textId="22F10024" w:rsidR="004E5040" w:rsidRDefault="00B2391E">
            <w:pPr>
              <w:pStyle w:val="a9"/>
              <w:jc w:val="center"/>
              <w:rPr>
                <w:rFonts w:ascii="宋体" w:eastAsia="宋体" w:hAnsi="宋体"/>
                <w:sz w:val="24"/>
                <w:szCs w:val="24"/>
              </w:rPr>
            </w:pPr>
            <w:del w:id="1111"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12" w:author="瑞明 唐" w:date="2019-04-16T16:15:00Z">
              <w:r w:rsidR="00BB747F" w:rsidDel="00C71EF7">
                <w:rPr>
                  <w:noProof/>
                </w:rPr>
                <w:delText>46</w:delText>
              </w:r>
            </w:del>
            <w:del w:id="1113" w:author="瑞明 唐" w:date="2019-04-17T14:03:00Z">
              <w:r w:rsidDel="00EE2163">
                <w:fldChar w:fldCharType="end"/>
              </w:r>
              <w:r w:rsidDel="00EE2163">
                <w:rPr>
                  <w:rFonts w:hint="eastAsia"/>
                </w:rPr>
                <w:delText>替换字体设置</w:delText>
              </w:r>
            </w:del>
          </w:p>
        </w:tc>
        <w:tc>
          <w:tcPr>
            <w:tcW w:w="2500" w:type="pct"/>
          </w:tcPr>
          <w:p w14:paraId="0D5FD338" w14:textId="77777777" w:rsidR="00391768" w:rsidRDefault="004E5040">
            <w:pPr>
              <w:pStyle w:val="a6"/>
              <w:keepNext/>
              <w:ind w:firstLineChars="0" w:firstLine="0"/>
              <w:jc w:val="center"/>
              <w:rPr>
                <w:ins w:id="1114" w:author="瑞明 唐" w:date="2019-04-17T14:02:00Z"/>
              </w:rP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2188B99" w14:textId="5C99956F" w:rsidR="00B2391E" w:rsidDel="00EE2163" w:rsidRDefault="00391768">
            <w:pPr>
              <w:pStyle w:val="a9"/>
              <w:jc w:val="center"/>
              <w:rPr>
                <w:del w:id="1115" w:author="瑞明 唐" w:date="2019-04-17T14:03:00Z"/>
              </w:rPr>
              <w:pPrChange w:id="1116" w:author="瑞明 唐" w:date="2019-04-17T14:03:00Z">
                <w:pPr>
                  <w:pStyle w:val="a6"/>
                  <w:keepNext/>
                  <w:ind w:firstLineChars="0" w:firstLine="0"/>
                  <w:jc w:val="center"/>
                </w:pPr>
              </w:pPrChange>
            </w:pPr>
            <w:bookmarkStart w:id="1117" w:name="_Ref6403184"/>
            <w:ins w:id="1118"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19" w:author="瑞明 唐" w:date="2019-04-18T11:44:00Z">
              <w:r w:rsidR="00526D34">
                <w:rPr>
                  <w:noProof/>
                </w:rPr>
                <w:t>59</w:t>
              </w:r>
            </w:ins>
            <w:ins w:id="1120" w:author="瑞明 唐" w:date="2019-04-17T14:02:00Z">
              <w:r>
                <w:fldChar w:fldCharType="end"/>
              </w:r>
              <w:r>
                <w:rPr>
                  <w:rFonts w:hint="eastAsia"/>
                </w:rPr>
                <w:t>完成替换格式设置</w:t>
              </w:r>
            </w:ins>
            <w:bookmarkEnd w:id="1117"/>
          </w:p>
          <w:p w14:paraId="17C24115" w14:textId="40345960" w:rsidR="004E5040" w:rsidRDefault="00B2391E">
            <w:pPr>
              <w:pStyle w:val="a9"/>
              <w:jc w:val="center"/>
              <w:rPr>
                <w:rFonts w:ascii="宋体" w:eastAsia="宋体" w:hAnsi="宋体"/>
                <w:sz w:val="24"/>
                <w:szCs w:val="24"/>
              </w:rPr>
            </w:pPr>
            <w:del w:id="1121"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22" w:author="瑞明 唐" w:date="2019-04-16T16:15:00Z">
              <w:r w:rsidR="00BB747F" w:rsidDel="00C71EF7">
                <w:rPr>
                  <w:noProof/>
                </w:rPr>
                <w:delText>47</w:delText>
              </w:r>
            </w:del>
            <w:del w:id="1123" w:author="瑞明 唐" w:date="2019-04-17T14:03:00Z">
              <w:r w:rsidDel="00EE2163">
                <w:fldChar w:fldCharType="end"/>
              </w:r>
              <w:r w:rsidDel="00EE2163">
                <w:rPr>
                  <w:rFonts w:hint="eastAsia"/>
                </w:rPr>
                <w:delText>完成替换格式设置</w:delText>
              </w:r>
            </w:del>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C4E31A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ins w:id="1124"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25" w:author="瑞明 唐" w:date="2019-04-17T23:36:00Z">
        <w:r w:rsidR="00062BC7">
          <w:t xml:space="preserve">图4 - </w:t>
        </w:r>
        <w:r w:rsidR="00062BC7">
          <w:rPr>
            <w:noProof/>
          </w:rPr>
          <w:t>57</w:t>
        </w:r>
        <w:r w:rsidR="00062BC7">
          <w:rPr>
            <w:rFonts w:hint="eastAsia"/>
          </w:rPr>
          <w:t>设置替换对象格式</w:t>
        </w:r>
      </w:ins>
      <w:ins w:id="1126" w:author="瑞明 唐" w:date="2019-04-17T14:04:00Z">
        <w:r w:rsidR="00EE2163">
          <w:rPr>
            <w:rFonts w:ascii="宋体" w:eastAsia="宋体" w:hAnsi="宋体"/>
            <w:sz w:val="24"/>
            <w:szCs w:val="24"/>
          </w:rPr>
          <w:fldChar w:fldCharType="end"/>
        </w:r>
      </w:ins>
      <w:del w:id="1127" w:author="瑞明 唐" w:date="2019-04-17T14:04:00Z">
        <w:r w:rsidR="00171F7A"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45</w:delText>
        </w:r>
      </w:del>
      <w:r w:rsidRPr="001A4179">
        <w:rPr>
          <w:rFonts w:ascii="宋体" w:eastAsia="宋体" w:hAnsi="宋体" w:hint="eastAsia"/>
          <w:sz w:val="24"/>
          <w:szCs w:val="24"/>
        </w:rPr>
        <w:t>所示。</w:t>
      </w:r>
    </w:p>
    <w:p w14:paraId="2A4701DE" w14:textId="616D8D3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ins w:id="1128" w:author="瑞明 唐" w:date="2019-04-17T16:58:00Z">
        <w:r w:rsidR="00C85785">
          <w:rPr>
            <w:rFonts w:ascii="宋体" w:eastAsia="宋体" w:hAnsi="宋体" w:hint="eastAsia"/>
            <w:sz w:val="24"/>
            <w:szCs w:val="24"/>
          </w:rPr>
          <w:t>如</w:t>
        </w:r>
      </w:ins>
      <w:ins w:id="1129" w:author="瑞明 唐" w:date="2019-04-17T16:59:00Z">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ins>
      <w:r w:rsidR="00C85785">
        <w:rPr>
          <w:rFonts w:ascii="宋体" w:eastAsia="宋体" w:hAnsi="宋体"/>
          <w:sz w:val="24"/>
          <w:szCs w:val="24"/>
        </w:rPr>
      </w:r>
      <w:r w:rsidR="00C85785">
        <w:rPr>
          <w:rFonts w:ascii="宋体" w:eastAsia="宋体" w:hAnsi="宋体"/>
          <w:sz w:val="24"/>
          <w:szCs w:val="24"/>
        </w:rPr>
        <w:fldChar w:fldCharType="separate"/>
      </w:r>
      <w:ins w:id="1130" w:author="瑞明 唐" w:date="2019-04-17T23:36:00Z">
        <w:r w:rsidR="00062BC7">
          <w:t xml:space="preserve">图4 - </w:t>
        </w:r>
        <w:r w:rsidR="00062BC7">
          <w:rPr>
            <w:noProof/>
          </w:rPr>
          <w:t>58</w:t>
        </w:r>
        <w:r w:rsidR="00062BC7">
          <w:rPr>
            <w:rFonts w:hint="eastAsia"/>
          </w:rPr>
          <w:t>替换字体设置</w:t>
        </w:r>
      </w:ins>
      <w:ins w:id="1131" w:author="瑞明 唐" w:date="2019-04-17T16:59:00Z">
        <w:r w:rsidR="00C85785">
          <w:rPr>
            <w:rFonts w:ascii="宋体" w:eastAsia="宋体" w:hAnsi="宋体"/>
            <w:sz w:val="24"/>
            <w:szCs w:val="24"/>
          </w:rPr>
          <w:fldChar w:fldCharType="end"/>
        </w:r>
        <w:r w:rsidR="00C85785">
          <w:rPr>
            <w:rFonts w:ascii="宋体" w:eastAsia="宋体" w:hAnsi="宋体" w:hint="eastAsia"/>
            <w:sz w:val="24"/>
            <w:szCs w:val="24"/>
          </w:rPr>
          <w:t>所示。</w:t>
        </w:r>
      </w:ins>
    </w:p>
    <w:p w14:paraId="011F6457" w14:textId="2291B208"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ins w:id="1132" w:author="瑞明 唐" w:date="2019-04-17T14:21: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3" w:author="瑞明 唐" w:date="2019-04-17T23:36:00Z">
        <w:r w:rsidR="00062BC7">
          <w:t xml:space="preserve">图4 - </w:t>
        </w:r>
        <w:r w:rsidR="00062BC7">
          <w:rPr>
            <w:noProof/>
          </w:rPr>
          <w:t>59</w:t>
        </w:r>
        <w:r w:rsidR="00062BC7">
          <w:rPr>
            <w:rFonts w:hint="eastAsia"/>
          </w:rPr>
          <w:t>完成替换格式设置</w:t>
        </w:r>
      </w:ins>
      <w:ins w:id="1134" w:author="瑞明 唐" w:date="2019-04-17T14:21:00Z">
        <w:r w:rsidR="009C5123">
          <w:rPr>
            <w:rFonts w:ascii="宋体" w:eastAsia="宋体" w:hAnsi="宋体"/>
            <w:sz w:val="24"/>
            <w:szCs w:val="24"/>
          </w:rPr>
          <w:fldChar w:fldCharType="end"/>
        </w:r>
      </w:ins>
      <w:del w:id="1135"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67881FC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136" w:author="瑞明 唐" w:date="2019-04-17T14:20: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7" w:author="瑞明 唐" w:date="2019-04-17T23:36:00Z">
        <w:r w:rsidR="00062BC7">
          <w:t xml:space="preserve">图4 - </w:t>
        </w:r>
        <w:r w:rsidR="00062BC7">
          <w:rPr>
            <w:noProof/>
          </w:rPr>
          <w:t>60</w:t>
        </w:r>
        <w:r w:rsidR="00062BC7">
          <w:rPr>
            <w:rFonts w:hint="eastAsia"/>
          </w:rPr>
          <w:t>替换后全文的效果</w:t>
        </w:r>
      </w:ins>
      <w:ins w:id="1138" w:author="瑞明 唐" w:date="2019-04-17T14:20:00Z">
        <w:r w:rsidR="009C5123">
          <w:rPr>
            <w:rFonts w:ascii="宋体" w:eastAsia="宋体" w:hAnsi="宋体"/>
            <w:sz w:val="24"/>
            <w:szCs w:val="24"/>
          </w:rPr>
          <w:fldChar w:fldCharType="end"/>
        </w:r>
      </w:ins>
      <w:del w:id="1139"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48</w:delText>
        </w:r>
      </w:del>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rPr>
                <w:ins w:id="1140" w:author="瑞明 唐" w:date="2019-04-17T14:02:00Z"/>
              </w:rP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730F0D2D" w14:textId="26603B73" w:rsidR="00B2391E" w:rsidDel="00EE2163" w:rsidRDefault="00391768">
            <w:pPr>
              <w:pStyle w:val="a9"/>
              <w:jc w:val="center"/>
              <w:rPr>
                <w:del w:id="1141" w:author="瑞明 唐" w:date="2019-04-17T14:03:00Z"/>
              </w:rPr>
              <w:pPrChange w:id="1142" w:author="瑞明 唐" w:date="2019-04-17T14:03:00Z">
                <w:pPr>
                  <w:pStyle w:val="a6"/>
                  <w:keepNext/>
                  <w:ind w:firstLineChars="0" w:firstLine="0"/>
                  <w:jc w:val="center"/>
                </w:pPr>
              </w:pPrChange>
            </w:pPr>
            <w:bookmarkStart w:id="1143" w:name="_Ref6403223"/>
            <w:ins w:id="1144"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45" w:author="瑞明 唐" w:date="2019-04-18T11:44:00Z">
              <w:r w:rsidR="00526D34">
                <w:rPr>
                  <w:noProof/>
                </w:rPr>
                <w:t>60</w:t>
              </w:r>
            </w:ins>
            <w:ins w:id="1146" w:author="瑞明 唐" w:date="2019-04-17T14:02:00Z">
              <w:r>
                <w:fldChar w:fldCharType="end"/>
              </w:r>
              <w:r>
                <w:rPr>
                  <w:rFonts w:hint="eastAsia"/>
                </w:rPr>
                <w:t>替换后全文</w:t>
              </w:r>
            </w:ins>
            <w:ins w:id="1147" w:author="瑞明 唐" w:date="2019-04-17T14:03:00Z">
              <w:r w:rsidR="00EE2163">
                <w:rPr>
                  <w:rFonts w:hint="eastAsia"/>
                </w:rPr>
                <w:t>的</w:t>
              </w:r>
            </w:ins>
            <w:ins w:id="1148" w:author="瑞明 唐" w:date="2019-04-17T14:02:00Z">
              <w:r>
                <w:rPr>
                  <w:rFonts w:hint="eastAsia"/>
                </w:rPr>
                <w:t>效果</w:t>
              </w:r>
            </w:ins>
            <w:bookmarkEnd w:id="1143"/>
          </w:p>
          <w:p w14:paraId="056938F4" w14:textId="7519F2AE" w:rsidR="00B2391E" w:rsidRDefault="00B2391E">
            <w:pPr>
              <w:pStyle w:val="a9"/>
              <w:jc w:val="center"/>
              <w:rPr>
                <w:rFonts w:ascii="宋体" w:eastAsia="宋体" w:hAnsi="宋体"/>
                <w:sz w:val="24"/>
                <w:szCs w:val="24"/>
              </w:rPr>
            </w:pPr>
            <w:del w:id="1149"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50" w:author="瑞明 唐" w:date="2019-04-16T16:15:00Z">
              <w:r w:rsidR="00BB747F" w:rsidDel="00C71EF7">
                <w:rPr>
                  <w:noProof/>
                </w:rPr>
                <w:delText>48</w:delText>
              </w:r>
            </w:del>
            <w:del w:id="1151" w:author="瑞明 唐" w:date="2019-04-17T14:03:00Z">
              <w:r w:rsidDel="00EE2163">
                <w:fldChar w:fldCharType="end"/>
              </w:r>
              <w:r w:rsidDel="00EE2163">
                <w:rPr>
                  <w:rFonts w:hint="eastAsia"/>
                </w:rPr>
                <w:delText>替换后全文的效果</w:delText>
              </w:r>
            </w:del>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1151F973"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del w:id="1152" w:author="瑞明 唐" w:date="2019-04-17T17:07:00Z">
        <w:r w:rsidR="005842B4" w:rsidRPr="001A4179" w:rsidDel="00237DF5">
          <w:rPr>
            <w:rFonts w:ascii="宋体" w:eastAsia="宋体" w:hAnsi="宋体"/>
            <w:sz w:val="24"/>
            <w:szCs w:val="24"/>
          </w:rPr>
          <w:delText>图4</w:delText>
        </w:r>
        <w:r w:rsidR="00D96DA5" w:rsidDel="00237DF5">
          <w:rPr>
            <w:rFonts w:ascii="宋体" w:eastAsia="宋体" w:hAnsi="宋体"/>
            <w:sz w:val="24"/>
            <w:szCs w:val="24"/>
          </w:rPr>
          <w:delText>-</w:delText>
        </w:r>
        <w:r w:rsidR="004D33C7" w:rsidDel="00237DF5">
          <w:rPr>
            <w:rFonts w:ascii="宋体" w:eastAsia="宋体" w:hAnsi="宋体"/>
            <w:sz w:val="24"/>
            <w:szCs w:val="24"/>
          </w:rPr>
          <w:delText>49</w:delText>
        </w:r>
      </w:del>
      <w:ins w:id="1153" w:author="瑞明 唐" w:date="2019-04-17T17:07:00Z">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ins>
      <w:r w:rsidR="00237DF5">
        <w:rPr>
          <w:rFonts w:ascii="宋体" w:eastAsia="宋体" w:hAnsi="宋体"/>
          <w:sz w:val="24"/>
          <w:szCs w:val="24"/>
        </w:rPr>
      </w:r>
      <w:r w:rsidR="00237DF5">
        <w:rPr>
          <w:rFonts w:ascii="宋体" w:eastAsia="宋体" w:hAnsi="宋体"/>
          <w:sz w:val="24"/>
          <w:szCs w:val="24"/>
        </w:rPr>
        <w:fldChar w:fldCharType="separate"/>
      </w:r>
      <w:ins w:id="1154" w:author="瑞明 唐" w:date="2019-04-17T23:36:00Z">
        <w:r w:rsidR="00062BC7">
          <w:t xml:space="preserve">图4 - </w:t>
        </w:r>
        <w:r w:rsidR="00062BC7">
          <w:rPr>
            <w:noProof/>
          </w:rPr>
          <w:t>61</w:t>
        </w:r>
        <w:r w:rsidR="00062BC7">
          <w:rPr>
            <w:rFonts w:hint="eastAsia"/>
          </w:rPr>
          <w:t>字体分组命令</w:t>
        </w:r>
      </w:ins>
      <w:ins w:id="1155" w:author="瑞明 唐" w:date="2019-04-17T17:07:00Z">
        <w:r w:rsidR="00237DF5">
          <w:rPr>
            <w:rFonts w:ascii="宋体" w:eastAsia="宋体" w:hAnsi="宋体"/>
            <w:sz w:val="24"/>
            <w:szCs w:val="24"/>
          </w:rPr>
          <w:fldChar w:fldCharType="end"/>
        </w:r>
      </w:ins>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rPr>
                <w:ins w:id="1156" w:author="瑞明 唐" w:date="2019-04-17T17:06:00Z"/>
              </w:rP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82">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7883AEE4" w14:textId="29E15D66" w:rsidR="008A6773" w:rsidDel="00237DF5" w:rsidRDefault="001E59AD">
            <w:pPr>
              <w:pStyle w:val="a9"/>
              <w:jc w:val="center"/>
              <w:rPr>
                <w:del w:id="1157" w:author="瑞明 唐" w:date="2019-04-17T17:07:00Z"/>
              </w:rPr>
              <w:pPrChange w:id="1158" w:author="瑞明 唐" w:date="2019-04-17T17:07:00Z">
                <w:pPr>
                  <w:keepNext/>
                  <w:jc w:val="center"/>
                </w:pPr>
              </w:pPrChange>
            </w:pPr>
            <w:bookmarkStart w:id="1159" w:name="_Ref6413280"/>
            <w:ins w:id="1160" w:author="瑞明 唐" w:date="2019-04-17T17:06:00Z">
              <w:r>
                <w:t>图</w:t>
              </w:r>
              <w:r>
                <w:t xml:space="preserve">4 - </w:t>
              </w:r>
              <w:r>
                <w:fldChar w:fldCharType="begin"/>
              </w:r>
              <w:r>
                <w:instrText xml:space="preserve"> SEQ </w:instrText>
              </w:r>
              <w:r>
                <w:instrText>图</w:instrText>
              </w:r>
              <w:r>
                <w:instrText xml:space="preserve">4_- \* ARABIC </w:instrText>
              </w:r>
            </w:ins>
            <w:r>
              <w:fldChar w:fldCharType="separate"/>
            </w:r>
            <w:ins w:id="1161" w:author="瑞明 唐" w:date="2019-04-18T11:44:00Z">
              <w:r w:rsidR="00526D34">
                <w:rPr>
                  <w:noProof/>
                </w:rPr>
                <w:t>61</w:t>
              </w:r>
            </w:ins>
            <w:ins w:id="1162" w:author="瑞明 唐" w:date="2019-04-17T17:06:00Z">
              <w:r>
                <w:fldChar w:fldCharType="end"/>
              </w:r>
              <w:r>
                <w:rPr>
                  <w:rFonts w:hint="eastAsia"/>
                </w:rPr>
                <w:t>字体分组命令</w:t>
              </w:r>
            </w:ins>
            <w:bookmarkEnd w:id="1159"/>
          </w:p>
          <w:p w14:paraId="5C87B45B" w14:textId="0EAB162B" w:rsidR="004D33C7" w:rsidRDefault="008A6773" w:rsidP="00062BC7">
            <w:pPr>
              <w:pStyle w:val="a9"/>
              <w:jc w:val="center"/>
              <w:rPr>
                <w:rFonts w:ascii="宋体" w:eastAsia="宋体" w:hAnsi="宋体"/>
                <w:sz w:val="24"/>
                <w:szCs w:val="24"/>
              </w:rPr>
            </w:pPr>
            <w:del w:id="1163"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64" w:author="瑞明 唐" w:date="2019-04-16T16:15:00Z">
              <w:r w:rsidR="00BB747F" w:rsidDel="00C71EF7">
                <w:rPr>
                  <w:noProof/>
                </w:rPr>
                <w:delText>49</w:delText>
              </w:r>
            </w:del>
            <w:del w:id="1165" w:author="瑞明 唐" w:date="2019-04-17T17:07:00Z">
              <w:r w:rsidDel="00237DF5">
                <w:fldChar w:fldCharType="end"/>
              </w:r>
              <w:r w:rsidDel="00237DF5">
                <w:rPr>
                  <w:rFonts w:hint="eastAsia"/>
                </w:rPr>
                <w:delText>字体分组命令</w:delText>
              </w:r>
            </w:del>
          </w:p>
        </w:tc>
        <w:tc>
          <w:tcPr>
            <w:tcW w:w="2740" w:type="pct"/>
          </w:tcPr>
          <w:p w14:paraId="5BE5526B" w14:textId="77777777" w:rsidR="001E59AD" w:rsidRDefault="004D33C7">
            <w:pPr>
              <w:keepNext/>
              <w:jc w:val="center"/>
              <w:rPr>
                <w:ins w:id="1166" w:author="瑞明 唐" w:date="2019-04-17T17:07:00Z"/>
              </w:rP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3">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46BBBE44" w14:textId="06F2E372" w:rsidR="008A6773" w:rsidDel="00237DF5" w:rsidRDefault="001E59AD">
            <w:pPr>
              <w:pStyle w:val="a9"/>
              <w:jc w:val="center"/>
              <w:rPr>
                <w:del w:id="1167" w:author="瑞明 唐" w:date="2019-04-17T17:07:00Z"/>
              </w:rPr>
              <w:pPrChange w:id="1168" w:author="瑞明 唐" w:date="2019-04-17T17:07:00Z">
                <w:pPr>
                  <w:keepNext/>
                  <w:jc w:val="center"/>
                </w:pPr>
              </w:pPrChange>
            </w:pPr>
            <w:bookmarkStart w:id="1169" w:name="_Ref6413296"/>
            <w:ins w:id="1170" w:author="瑞明 唐" w:date="2019-04-17T17:07:00Z">
              <w:r>
                <w:t>图</w:t>
              </w:r>
              <w:r>
                <w:t xml:space="preserve">4 - </w:t>
              </w:r>
              <w:r>
                <w:fldChar w:fldCharType="begin"/>
              </w:r>
              <w:r>
                <w:instrText xml:space="preserve"> SEQ </w:instrText>
              </w:r>
              <w:r>
                <w:instrText>图</w:instrText>
              </w:r>
              <w:r>
                <w:instrText xml:space="preserve">4_- \* ARABIC </w:instrText>
              </w:r>
            </w:ins>
            <w:r>
              <w:fldChar w:fldCharType="separate"/>
            </w:r>
            <w:ins w:id="1171" w:author="瑞明 唐" w:date="2019-04-18T11:44:00Z">
              <w:r w:rsidR="00526D34">
                <w:rPr>
                  <w:noProof/>
                </w:rPr>
                <w:t>62</w:t>
              </w:r>
            </w:ins>
            <w:ins w:id="1172" w:author="瑞明 唐" w:date="2019-04-17T17:07:00Z">
              <w:r>
                <w:fldChar w:fldCharType="end"/>
              </w:r>
              <w:r>
                <w:rPr>
                  <w:rFonts w:hint="eastAsia"/>
                </w:rPr>
                <w:t>字符格式悬浮工具栏</w:t>
              </w:r>
            </w:ins>
            <w:bookmarkEnd w:id="1169"/>
          </w:p>
          <w:p w14:paraId="5D1EDC2D" w14:textId="045125D0" w:rsidR="004D33C7" w:rsidRDefault="008A6773" w:rsidP="00062BC7">
            <w:pPr>
              <w:pStyle w:val="a9"/>
              <w:jc w:val="center"/>
              <w:rPr>
                <w:rFonts w:ascii="宋体" w:eastAsia="宋体" w:hAnsi="宋体"/>
                <w:sz w:val="24"/>
                <w:szCs w:val="24"/>
              </w:rPr>
            </w:pPr>
            <w:del w:id="1173"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74" w:author="瑞明 唐" w:date="2019-04-16T16:15:00Z">
              <w:r w:rsidR="00BB747F" w:rsidDel="00C71EF7">
                <w:rPr>
                  <w:noProof/>
                </w:rPr>
                <w:delText>50</w:delText>
              </w:r>
            </w:del>
            <w:del w:id="1175" w:author="瑞明 唐" w:date="2019-04-17T17:07:00Z">
              <w:r w:rsidDel="00237DF5">
                <w:fldChar w:fldCharType="end"/>
              </w:r>
              <w:r w:rsidDel="00237DF5">
                <w:rPr>
                  <w:rFonts w:hint="eastAsia"/>
                </w:rPr>
                <w:delText>字符格式悬浮工具栏</w:delText>
              </w:r>
            </w:del>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13001D26"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ins w:id="1176" w:author="瑞明 唐" w:date="2019-04-17T17:08: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77" w:author="瑞明 唐" w:date="2019-04-17T23:36:00Z">
        <w:r w:rsidR="00062BC7">
          <w:t xml:space="preserve">图4 - </w:t>
        </w:r>
        <w:r w:rsidR="00062BC7">
          <w:rPr>
            <w:noProof/>
          </w:rPr>
          <w:t>62</w:t>
        </w:r>
        <w:r w:rsidR="00062BC7">
          <w:rPr>
            <w:rFonts w:hint="eastAsia"/>
          </w:rPr>
          <w:t>字符格式悬浮工具栏</w:t>
        </w:r>
      </w:ins>
      <w:ins w:id="1178" w:author="瑞明 唐" w:date="2019-04-17T17:08:00Z">
        <w:r w:rsidR="00237DF5">
          <w:rPr>
            <w:rFonts w:ascii="宋体" w:eastAsia="宋体" w:hAnsi="宋体"/>
            <w:sz w:val="24"/>
            <w:szCs w:val="24"/>
          </w:rPr>
          <w:fldChar w:fldCharType="end"/>
        </w:r>
      </w:ins>
      <w:del w:id="1179" w:author="瑞明 唐" w:date="2019-04-17T17:08: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4D33C7" w:rsidDel="00237DF5">
          <w:rPr>
            <w:rFonts w:ascii="宋体" w:eastAsia="宋体" w:hAnsi="宋体"/>
            <w:sz w:val="24"/>
            <w:szCs w:val="24"/>
          </w:rPr>
          <w:delText>50</w:delText>
        </w:r>
      </w:del>
      <w:r w:rsidRPr="001A4179">
        <w:rPr>
          <w:rFonts w:ascii="宋体" w:eastAsia="宋体" w:hAnsi="宋体" w:hint="eastAsia"/>
          <w:sz w:val="24"/>
          <w:szCs w:val="24"/>
        </w:rPr>
        <w:t>所示。</w:t>
      </w:r>
    </w:p>
    <w:p w14:paraId="7F4BF660" w14:textId="7D4ACC8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ins w:id="1180" w:author="瑞明 唐" w:date="2019-04-17T17:09: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81" w:author="瑞明 唐" w:date="2019-04-17T23:36:00Z">
        <w:r w:rsidR="00062BC7">
          <w:t xml:space="preserve">图4 - </w:t>
        </w:r>
        <w:r w:rsidR="00062BC7">
          <w:rPr>
            <w:noProof/>
          </w:rPr>
          <w:t>63</w:t>
        </w:r>
        <w:r w:rsidR="00062BC7">
          <w:rPr>
            <w:rFonts w:hint="eastAsia"/>
          </w:rPr>
          <w:t>字体对话框</w:t>
        </w:r>
      </w:ins>
      <w:ins w:id="1182" w:author="瑞明 唐" w:date="2019-04-17T17:09:00Z">
        <w:r w:rsidR="00237DF5">
          <w:rPr>
            <w:rFonts w:ascii="宋体" w:eastAsia="宋体" w:hAnsi="宋体"/>
            <w:sz w:val="24"/>
            <w:szCs w:val="24"/>
          </w:rPr>
          <w:fldChar w:fldCharType="end"/>
        </w:r>
      </w:ins>
      <w:del w:id="1183" w:author="瑞明 唐" w:date="2019-04-17T17:09: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8A6773" w:rsidDel="00237DF5">
          <w:rPr>
            <w:rFonts w:ascii="宋体" w:eastAsia="宋体" w:hAnsi="宋体"/>
            <w:sz w:val="24"/>
            <w:szCs w:val="24"/>
          </w:rPr>
          <w:delText>51</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rPr>
                <w:ins w:id="1184" w:author="瑞明 唐" w:date="2019-04-17T17:08:00Z"/>
              </w:rP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4">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278E54CA" w14:textId="55E03DE0" w:rsidR="00B911F8" w:rsidDel="00237DF5" w:rsidRDefault="00237DF5">
            <w:pPr>
              <w:pStyle w:val="a9"/>
              <w:jc w:val="center"/>
              <w:rPr>
                <w:del w:id="1185" w:author="瑞明 唐" w:date="2019-04-17T17:08:00Z"/>
              </w:rPr>
              <w:pPrChange w:id="1186" w:author="瑞明 唐" w:date="2019-04-17T17:08:00Z">
                <w:pPr>
                  <w:keepNext/>
                  <w:jc w:val="center"/>
                </w:pPr>
              </w:pPrChange>
            </w:pPr>
            <w:bookmarkStart w:id="1187" w:name="_Ref6413357"/>
            <w:ins w:id="1188" w:author="瑞明 唐" w:date="2019-04-17T17:08:00Z">
              <w:r>
                <w:t>图</w:t>
              </w:r>
              <w:r>
                <w:t xml:space="preserve">4 - </w:t>
              </w:r>
              <w:r>
                <w:fldChar w:fldCharType="begin"/>
              </w:r>
              <w:r>
                <w:instrText xml:space="preserve"> SEQ </w:instrText>
              </w:r>
              <w:r>
                <w:instrText>图</w:instrText>
              </w:r>
              <w:r>
                <w:instrText xml:space="preserve">4_- \* ARABIC </w:instrText>
              </w:r>
            </w:ins>
            <w:r>
              <w:fldChar w:fldCharType="separate"/>
            </w:r>
            <w:ins w:id="1189" w:author="瑞明 唐" w:date="2019-04-18T11:44:00Z">
              <w:r w:rsidR="00526D34">
                <w:rPr>
                  <w:noProof/>
                </w:rPr>
                <w:t>63</w:t>
              </w:r>
            </w:ins>
            <w:ins w:id="1190" w:author="瑞明 唐" w:date="2019-04-17T17:08:00Z">
              <w:r>
                <w:fldChar w:fldCharType="end"/>
              </w:r>
              <w:r>
                <w:rPr>
                  <w:rFonts w:hint="eastAsia"/>
                </w:rPr>
                <w:t>字体对话框</w:t>
              </w:r>
            </w:ins>
            <w:bookmarkEnd w:id="1187"/>
          </w:p>
          <w:p w14:paraId="13BF2097" w14:textId="30A8BDF4" w:rsidR="005C5954" w:rsidRDefault="00B911F8" w:rsidP="00062BC7">
            <w:pPr>
              <w:pStyle w:val="a9"/>
              <w:jc w:val="center"/>
              <w:rPr>
                <w:rFonts w:ascii="宋体" w:eastAsia="宋体" w:hAnsi="宋体"/>
                <w:sz w:val="24"/>
                <w:szCs w:val="24"/>
              </w:rPr>
            </w:pPr>
            <w:del w:id="1191" w:author="瑞明 唐" w:date="2019-04-17T17:08: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92" w:author="瑞明 唐" w:date="2019-04-16T16:15:00Z">
              <w:r w:rsidR="00BB747F" w:rsidDel="00C71EF7">
                <w:rPr>
                  <w:noProof/>
                </w:rPr>
                <w:delText>51</w:delText>
              </w:r>
            </w:del>
            <w:del w:id="1193" w:author="瑞明 唐" w:date="2019-04-17T17:08:00Z">
              <w:r w:rsidDel="00237DF5">
                <w:fldChar w:fldCharType="end"/>
              </w:r>
              <w:r w:rsidDel="00237DF5">
                <w:rPr>
                  <w:rFonts w:hint="eastAsia"/>
                </w:rPr>
                <w:delText>字体</w:delText>
              </w:r>
              <w:r w:rsidDel="00237DF5">
                <w:rPr>
                  <w:rFonts w:hint="eastAsia"/>
                  <w:noProof/>
                </w:rPr>
                <w:delText>对话框</w:delText>
              </w:r>
            </w:del>
          </w:p>
        </w:tc>
      </w:tr>
    </w:tbl>
    <w:p w14:paraId="0C74EFA5" w14:textId="01ADB02A" w:rsidR="005842B4" w:rsidRPr="001A4179" w:rsidRDefault="005842B4" w:rsidP="001A4179">
      <w:pPr>
        <w:rPr>
          <w:rFonts w:ascii="宋体" w:eastAsia="宋体" w:hAnsi="宋体"/>
          <w:sz w:val="24"/>
          <w:szCs w:val="24"/>
        </w:rPr>
      </w:pPr>
    </w:p>
    <w:p w14:paraId="5BD76355" w14:textId="12A5A172"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ins w:id="1194"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5" w:author="瑞明 唐" w:date="2019-04-17T23:36:00Z">
        <w:r w:rsidR="00062BC7">
          <w:t xml:space="preserve">图4 - </w:t>
        </w:r>
        <w:r w:rsidR="00062BC7">
          <w:rPr>
            <w:noProof/>
          </w:rPr>
          <w:t>64</w:t>
        </w:r>
        <w:r w:rsidR="00062BC7">
          <w:rPr>
            <w:rFonts w:hint="eastAsia"/>
          </w:rPr>
          <w:t>字体分组命令设置字体</w:t>
        </w:r>
      </w:ins>
      <w:ins w:id="1196" w:author="瑞明 唐" w:date="2019-04-17T17:54:00Z">
        <w:r w:rsidR="00A06BE0">
          <w:rPr>
            <w:rFonts w:ascii="宋体" w:eastAsia="宋体" w:hAnsi="宋体"/>
            <w:sz w:val="24"/>
            <w:szCs w:val="24"/>
          </w:rPr>
          <w:fldChar w:fldCharType="end"/>
        </w:r>
      </w:ins>
      <w:del w:id="1197"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52</w:delText>
        </w:r>
      </w:del>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ins w:id="1198"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9" w:author="瑞明 唐" w:date="2019-04-17T23:36:00Z">
        <w:r w:rsidR="00062BC7">
          <w:t xml:space="preserve">图4 - </w:t>
        </w:r>
        <w:r w:rsidR="00062BC7">
          <w:rPr>
            <w:noProof/>
          </w:rPr>
          <w:t>65</w:t>
        </w:r>
        <w:r w:rsidR="00062BC7">
          <w:rPr>
            <w:rFonts w:hint="eastAsia"/>
          </w:rPr>
          <w:t>字体窗口设置字体格式</w:t>
        </w:r>
      </w:ins>
      <w:ins w:id="1200" w:author="瑞明 唐" w:date="2019-04-17T17:54:00Z">
        <w:r w:rsidR="00A06BE0">
          <w:rPr>
            <w:rFonts w:ascii="宋体" w:eastAsia="宋体" w:hAnsi="宋体"/>
            <w:sz w:val="24"/>
            <w:szCs w:val="24"/>
          </w:rPr>
          <w:fldChar w:fldCharType="end"/>
        </w:r>
      </w:ins>
      <w:del w:id="1201"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rPr>
                <w:ins w:id="1202" w:author="瑞明 唐" w:date="2019-04-17T17:53:00Z"/>
              </w:rP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5">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23F86689" w14:textId="59320D5B" w:rsidR="00B366CF" w:rsidDel="00A06BE0" w:rsidRDefault="00A06BE0">
            <w:pPr>
              <w:pStyle w:val="a9"/>
              <w:jc w:val="center"/>
              <w:rPr>
                <w:del w:id="1203" w:author="瑞明 唐" w:date="2019-04-17T17:54:00Z"/>
              </w:rPr>
              <w:pPrChange w:id="1204" w:author="瑞明 唐" w:date="2019-04-17T17:54:00Z">
                <w:pPr>
                  <w:keepNext/>
                  <w:jc w:val="center"/>
                </w:pPr>
              </w:pPrChange>
            </w:pPr>
            <w:bookmarkStart w:id="1205" w:name="_Ref6416093"/>
            <w:ins w:id="1206"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07" w:author="瑞明 唐" w:date="2019-04-18T11:44:00Z">
              <w:r w:rsidR="00526D34">
                <w:rPr>
                  <w:noProof/>
                </w:rPr>
                <w:t>64</w:t>
              </w:r>
            </w:ins>
            <w:ins w:id="1208" w:author="瑞明 唐" w:date="2019-04-17T17:53:00Z">
              <w:r>
                <w:fldChar w:fldCharType="end"/>
              </w:r>
              <w:r>
                <w:rPr>
                  <w:rFonts w:hint="eastAsia"/>
                </w:rPr>
                <w:t>字体分组命令设置字体</w:t>
              </w:r>
            </w:ins>
            <w:bookmarkEnd w:id="1205"/>
          </w:p>
          <w:p w14:paraId="66CA1302" w14:textId="73DED1B0" w:rsidR="00B366CF" w:rsidRDefault="00B366CF" w:rsidP="00062BC7">
            <w:pPr>
              <w:pStyle w:val="a9"/>
              <w:jc w:val="center"/>
              <w:rPr>
                <w:rFonts w:ascii="宋体" w:eastAsia="宋体" w:hAnsi="宋体"/>
                <w:sz w:val="24"/>
                <w:szCs w:val="24"/>
              </w:rPr>
            </w:pPr>
            <w:del w:id="1209"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10" w:author="瑞明 唐" w:date="2019-04-16T16:15:00Z">
              <w:r w:rsidR="00BB747F" w:rsidDel="00C71EF7">
                <w:rPr>
                  <w:noProof/>
                </w:rPr>
                <w:delText>52</w:delText>
              </w:r>
            </w:del>
            <w:del w:id="1211" w:author="瑞明 唐" w:date="2019-04-17T17:54:00Z">
              <w:r w:rsidDel="00A06BE0">
                <w:fldChar w:fldCharType="end"/>
              </w:r>
              <w:r w:rsidDel="00A06BE0">
                <w:rPr>
                  <w:rFonts w:hint="eastAsia"/>
                </w:rPr>
                <w:delText>字体分组命令设置字体</w:delText>
              </w:r>
            </w:del>
          </w:p>
        </w:tc>
        <w:tc>
          <w:tcPr>
            <w:tcW w:w="4264" w:type="dxa"/>
          </w:tcPr>
          <w:p w14:paraId="31917F15" w14:textId="77777777" w:rsidR="00A06BE0" w:rsidRDefault="00B366CF">
            <w:pPr>
              <w:keepNext/>
              <w:jc w:val="center"/>
              <w:rPr>
                <w:ins w:id="1212" w:author="瑞明 唐" w:date="2019-04-17T17:53:00Z"/>
              </w:rP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30258347" w14:textId="25123513" w:rsidR="00B366CF" w:rsidDel="00A06BE0" w:rsidRDefault="00A06BE0">
            <w:pPr>
              <w:pStyle w:val="a9"/>
              <w:jc w:val="center"/>
              <w:rPr>
                <w:del w:id="1213" w:author="瑞明 唐" w:date="2019-04-17T17:54:00Z"/>
              </w:rPr>
              <w:pPrChange w:id="1214" w:author="瑞明 唐" w:date="2019-04-17T17:54:00Z">
                <w:pPr>
                  <w:keepNext/>
                  <w:jc w:val="center"/>
                </w:pPr>
              </w:pPrChange>
            </w:pPr>
            <w:bookmarkStart w:id="1215" w:name="_Ref6416114"/>
            <w:ins w:id="1216"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17" w:author="瑞明 唐" w:date="2019-04-18T11:44:00Z">
              <w:r w:rsidR="00526D34">
                <w:rPr>
                  <w:noProof/>
                </w:rPr>
                <w:t>65</w:t>
              </w:r>
            </w:ins>
            <w:ins w:id="1218" w:author="瑞明 唐" w:date="2019-04-17T17:53:00Z">
              <w:r>
                <w:fldChar w:fldCharType="end"/>
              </w:r>
              <w:r>
                <w:rPr>
                  <w:rFonts w:hint="eastAsia"/>
                </w:rPr>
                <w:t>字体窗口设置字体格式</w:t>
              </w:r>
            </w:ins>
            <w:bookmarkEnd w:id="1215"/>
          </w:p>
          <w:p w14:paraId="714812E2" w14:textId="2F7C0755" w:rsidR="00B366CF" w:rsidRDefault="00B366CF" w:rsidP="00062BC7">
            <w:pPr>
              <w:pStyle w:val="a9"/>
              <w:jc w:val="center"/>
              <w:rPr>
                <w:rFonts w:ascii="宋体" w:eastAsia="宋体" w:hAnsi="宋体"/>
                <w:sz w:val="24"/>
                <w:szCs w:val="24"/>
              </w:rPr>
            </w:pPr>
            <w:del w:id="1219"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20" w:author="瑞明 唐" w:date="2019-04-16T16:15:00Z">
              <w:r w:rsidR="00BB747F" w:rsidDel="00C71EF7">
                <w:rPr>
                  <w:noProof/>
                </w:rPr>
                <w:delText>53</w:delText>
              </w:r>
            </w:del>
            <w:del w:id="1221" w:author="瑞明 唐" w:date="2019-04-17T17:54:00Z">
              <w:r w:rsidDel="00A06BE0">
                <w:fldChar w:fldCharType="end"/>
              </w:r>
              <w:r w:rsidDel="00A06BE0">
                <w:rPr>
                  <w:rFonts w:hint="eastAsia"/>
                </w:rPr>
                <w:delText>字体窗口设置字体格式</w:delText>
              </w:r>
            </w:del>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7">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AD33CE9"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ins w:id="1222" w:author="瑞明 唐" w:date="2019-04-17T18:18: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23" w:author="瑞明 唐" w:date="2019-04-17T23:36:00Z">
        <w:r w:rsidR="00062BC7">
          <w:t xml:space="preserve">图4 - </w:t>
        </w:r>
        <w:r w:rsidR="00062BC7">
          <w:rPr>
            <w:noProof/>
          </w:rPr>
          <w:t>66</w:t>
        </w:r>
        <w:r w:rsidR="00062BC7">
          <w:rPr>
            <w:rFonts w:hint="eastAsia"/>
          </w:rPr>
          <w:t>格式刷</w:t>
        </w:r>
      </w:ins>
      <w:ins w:id="1224" w:author="瑞明 唐" w:date="2019-04-17T18:18:00Z">
        <w:r w:rsidR="008D46AF">
          <w:rPr>
            <w:rFonts w:ascii="宋体" w:eastAsia="宋体" w:hAnsi="宋体"/>
            <w:sz w:val="24"/>
            <w:szCs w:val="24"/>
          </w:rPr>
          <w:fldChar w:fldCharType="end"/>
        </w:r>
      </w:ins>
      <w:del w:id="1225" w:author="瑞明 唐" w:date="2019-04-17T18:18: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B366CF" w:rsidDel="008D46AF">
          <w:rPr>
            <w:rFonts w:ascii="宋体" w:eastAsia="宋体" w:hAnsi="宋体"/>
            <w:sz w:val="24"/>
            <w:szCs w:val="24"/>
          </w:rPr>
          <w:delText>54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rPr>
                <w:ins w:id="1226" w:author="瑞明 唐" w:date="2019-04-17T17:57:00Z"/>
              </w:rP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8">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75D2BF0E" w14:textId="578CCAA9" w:rsidR="004F33AE" w:rsidDel="008D46AF" w:rsidRDefault="00A06BE0">
            <w:pPr>
              <w:pStyle w:val="a9"/>
              <w:jc w:val="center"/>
              <w:rPr>
                <w:del w:id="1227" w:author="瑞明 唐" w:date="2019-04-17T18:18:00Z"/>
              </w:rPr>
              <w:pPrChange w:id="1228" w:author="瑞明 唐" w:date="2019-04-17T18:18:00Z">
                <w:pPr>
                  <w:keepNext/>
                  <w:jc w:val="center"/>
                </w:pPr>
              </w:pPrChange>
            </w:pPr>
            <w:bookmarkStart w:id="1229" w:name="_Ref6417531"/>
            <w:ins w:id="1230" w:author="瑞明 唐" w:date="2019-04-17T17:57:00Z">
              <w:r>
                <w:t>图</w:t>
              </w:r>
              <w:r>
                <w:t xml:space="preserve">4 - </w:t>
              </w:r>
              <w:r>
                <w:fldChar w:fldCharType="begin"/>
              </w:r>
              <w:r>
                <w:instrText xml:space="preserve"> SEQ </w:instrText>
              </w:r>
              <w:r>
                <w:instrText>图</w:instrText>
              </w:r>
              <w:r>
                <w:instrText xml:space="preserve">4_- \* ARABIC </w:instrText>
              </w:r>
            </w:ins>
            <w:r>
              <w:fldChar w:fldCharType="separate"/>
            </w:r>
            <w:ins w:id="1231" w:author="瑞明 唐" w:date="2019-04-18T11:44:00Z">
              <w:r w:rsidR="00526D34">
                <w:rPr>
                  <w:noProof/>
                </w:rPr>
                <w:t>66</w:t>
              </w:r>
            </w:ins>
            <w:ins w:id="1232" w:author="瑞明 唐" w:date="2019-04-17T17:57:00Z">
              <w:r>
                <w:fldChar w:fldCharType="end"/>
              </w:r>
              <w:r>
                <w:rPr>
                  <w:rFonts w:hint="eastAsia"/>
                </w:rPr>
                <w:t>格式刷</w:t>
              </w:r>
            </w:ins>
            <w:bookmarkEnd w:id="1229"/>
          </w:p>
          <w:p w14:paraId="3451F3BE" w14:textId="6125EDF9" w:rsidR="00B366CF" w:rsidRDefault="004F33AE" w:rsidP="00062BC7">
            <w:pPr>
              <w:pStyle w:val="a9"/>
              <w:jc w:val="center"/>
              <w:rPr>
                <w:rFonts w:ascii="宋体" w:eastAsia="宋体" w:hAnsi="宋体"/>
                <w:sz w:val="24"/>
                <w:szCs w:val="24"/>
              </w:rPr>
            </w:pPr>
            <w:del w:id="1233" w:author="瑞明 唐" w:date="2019-04-17T18:18:00Z">
              <w:r w:rsidDel="001F2A63">
                <w:delText>图</w:delText>
              </w:r>
              <w:r w:rsidDel="001F2A63">
                <w:delText xml:space="preserve"> 4 </w:delText>
              </w:r>
              <w:r w:rsidR="00D96DA5" w:rsidDel="001F2A63">
                <w:delText>-</w:delText>
              </w:r>
              <w:r w:rsidDel="001F2A63">
                <w:delText xml:space="preserve"> </w:delText>
              </w:r>
              <w:r w:rsidDel="001F2A63">
                <w:fldChar w:fldCharType="begin"/>
              </w:r>
              <w:r w:rsidDel="001F2A63">
                <w:delInstrText xml:space="preserve"> SEQ </w:delInstrText>
              </w:r>
              <w:r w:rsidDel="001F2A63">
                <w:delInstrText>图</w:delInstrText>
              </w:r>
              <w:r w:rsidDel="001F2A63">
                <w:delInstrText xml:space="preserve">_4_- \* ARABIC </w:delInstrText>
              </w:r>
              <w:r w:rsidDel="001F2A63">
                <w:fldChar w:fldCharType="separate"/>
              </w:r>
            </w:del>
            <w:del w:id="1234" w:author="瑞明 唐" w:date="2019-04-16T16:15:00Z">
              <w:r w:rsidR="00BB747F" w:rsidDel="00C71EF7">
                <w:rPr>
                  <w:noProof/>
                </w:rPr>
                <w:delText>54</w:delText>
              </w:r>
            </w:del>
            <w:del w:id="1235" w:author="瑞明 唐" w:date="2019-04-17T18:18:00Z">
              <w:r w:rsidDel="001F2A63">
                <w:fldChar w:fldCharType="end"/>
              </w:r>
              <w:r w:rsidDel="001F2A63">
                <w:rPr>
                  <w:rFonts w:hint="eastAsia"/>
                </w:rPr>
                <w:delText>格式刷</w:delText>
              </w:r>
            </w:del>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705619D"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ins w:id="1236" w:author="瑞明 唐" w:date="2019-04-17T18:19: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37" w:author="瑞明 唐" w:date="2019-04-17T23:36:00Z">
        <w:r w:rsidR="00062BC7">
          <w:t xml:space="preserve">图4 - </w:t>
        </w:r>
        <w:r w:rsidR="00062BC7">
          <w:rPr>
            <w:noProof/>
          </w:rPr>
          <w:t>67</w:t>
        </w:r>
        <w:r w:rsidR="00062BC7">
          <w:rPr>
            <w:rFonts w:hint="eastAsia"/>
          </w:rPr>
          <w:t>字体格式高级设置</w:t>
        </w:r>
      </w:ins>
      <w:ins w:id="1238" w:author="瑞明 唐" w:date="2019-04-17T18:19:00Z">
        <w:r w:rsidR="008D46AF">
          <w:rPr>
            <w:rFonts w:ascii="宋体" w:eastAsia="宋体" w:hAnsi="宋体"/>
            <w:sz w:val="24"/>
            <w:szCs w:val="24"/>
          </w:rPr>
          <w:fldChar w:fldCharType="end"/>
        </w:r>
      </w:ins>
      <w:del w:id="1239" w:author="瑞明 唐" w:date="2019-04-17T18:19:00Z">
        <w:r w:rsidR="00141C81" w:rsidRPr="001A4179" w:rsidDel="008D46AF">
          <w:rPr>
            <w:rFonts w:ascii="宋体" w:eastAsia="宋体" w:hAnsi="宋体" w:hint="eastAsia"/>
            <w:sz w:val="24"/>
            <w:szCs w:val="24"/>
          </w:rPr>
          <w:delText>图</w:delText>
        </w:r>
        <w:r w:rsidR="00141C81"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141C81" w:rsidRPr="001A4179" w:rsidDel="008D46AF">
          <w:rPr>
            <w:rFonts w:ascii="宋体" w:eastAsia="宋体" w:hAnsi="宋体"/>
            <w:sz w:val="24"/>
            <w:szCs w:val="24"/>
          </w:rPr>
          <w:delText>5</w:delText>
        </w:r>
        <w:r w:rsidR="004F33AE" w:rsidDel="008D46AF">
          <w:rPr>
            <w:rFonts w:ascii="宋体" w:eastAsia="宋体" w:hAnsi="宋体"/>
            <w:sz w:val="24"/>
            <w:szCs w:val="24"/>
          </w:rPr>
          <w:delText>5</w:delText>
        </w:r>
      </w:del>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rPr>
                <w:ins w:id="1240" w:author="瑞明 唐" w:date="2019-04-17T18:18:00Z"/>
              </w:rP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9">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185716F8" w14:textId="0A73A561" w:rsidR="00862BA1" w:rsidDel="008D46AF" w:rsidRDefault="008D46AF">
            <w:pPr>
              <w:pStyle w:val="a9"/>
              <w:jc w:val="center"/>
              <w:rPr>
                <w:del w:id="1241" w:author="瑞明 唐" w:date="2019-04-17T18:19:00Z"/>
              </w:rPr>
              <w:pPrChange w:id="1242" w:author="瑞明 唐" w:date="2019-04-17T18:19:00Z">
                <w:pPr>
                  <w:keepNext/>
                  <w:jc w:val="center"/>
                </w:pPr>
              </w:pPrChange>
            </w:pPr>
            <w:bookmarkStart w:id="1243" w:name="_Ref6417607"/>
            <w:ins w:id="1244" w:author="瑞明 唐" w:date="2019-04-17T18:18:00Z">
              <w:r>
                <w:t>图</w:t>
              </w:r>
              <w:r>
                <w:t xml:space="preserve">4 - </w:t>
              </w:r>
              <w:r>
                <w:fldChar w:fldCharType="begin"/>
              </w:r>
              <w:r>
                <w:instrText xml:space="preserve"> SEQ </w:instrText>
              </w:r>
              <w:r>
                <w:instrText>图</w:instrText>
              </w:r>
              <w:r>
                <w:instrText xml:space="preserve">4_- \* ARABIC </w:instrText>
              </w:r>
            </w:ins>
            <w:r>
              <w:fldChar w:fldCharType="separate"/>
            </w:r>
            <w:ins w:id="1245" w:author="瑞明 唐" w:date="2019-04-18T11:44:00Z">
              <w:r w:rsidR="00526D34">
                <w:rPr>
                  <w:noProof/>
                </w:rPr>
                <w:t>67</w:t>
              </w:r>
            </w:ins>
            <w:ins w:id="1246" w:author="瑞明 唐" w:date="2019-04-17T18:18:00Z">
              <w:r>
                <w:fldChar w:fldCharType="end"/>
              </w:r>
              <w:r>
                <w:rPr>
                  <w:rFonts w:hint="eastAsia"/>
                </w:rPr>
                <w:t>字体格式高级设置</w:t>
              </w:r>
            </w:ins>
            <w:bookmarkEnd w:id="1243"/>
          </w:p>
          <w:p w14:paraId="7312CDE5" w14:textId="6D6C9EFD" w:rsidR="00862BA1" w:rsidRDefault="00862BA1" w:rsidP="00062BC7">
            <w:pPr>
              <w:pStyle w:val="a9"/>
              <w:jc w:val="center"/>
              <w:rPr>
                <w:rFonts w:ascii="宋体" w:eastAsia="宋体" w:hAnsi="宋体"/>
                <w:sz w:val="24"/>
                <w:szCs w:val="24"/>
              </w:rPr>
            </w:pPr>
            <w:del w:id="1247"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48" w:author="瑞明 唐" w:date="2019-04-16T16:15:00Z">
              <w:r w:rsidR="00BB747F" w:rsidDel="00C71EF7">
                <w:rPr>
                  <w:noProof/>
                </w:rPr>
                <w:delText>55</w:delText>
              </w:r>
            </w:del>
            <w:del w:id="1249" w:author="瑞明 唐" w:date="2019-04-17T18:19:00Z">
              <w:r w:rsidDel="008D46AF">
                <w:fldChar w:fldCharType="end"/>
              </w:r>
              <w:r w:rsidDel="008D46AF">
                <w:rPr>
                  <w:rFonts w:hint="eastAsia"/>
                </w:rPr>
                <w:delText>字符格式高级设置</w:delText>
              </w:r>
            </w:del>
          </w:p>
        </w:tc>
        <w:tc>
          <w:tcPr>
            <w:tcW w:w="4264" w:type="dxa"/>
          </w:tcPr>
          <w:p w14:paraId="25AE7AD7" w14:textId="77777777" w:rsidR="008D46AF" w:rsidRDefault="00862BA1">
            <w:pPr>
              <w:keepNext/>
              <w:jc w:val="center"/>
              <w:rPr>
                <w:ins w:id="1250" w:author="瑞明 唐" w:date="2019-04-17T18:19:00Z"/>
              </w:rPr>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0ED3538B" w14:textId="78F31019" w:rsidR="00862BA1" w:rsidDel="008D46AF" w:rsidRDefault="008D46AF">
            <w:pPr>
              <w:pStyle w:val="a9"/>
              <w:jc w:val="center"/>
              <w:rPr>
                <w:del w:id="1251" w:author="瑞明 唐" w:date="2019-04-17T18:19:00Z"/>
              </w:rPr>
              <w:pPrChange w:id="1252" w:author="瑞明 唐" w:date="2019-04-17T18:19:00Z">
                <w:pPr>
                  <w:keepNext/>
                  <w:jc w:val="center"/>
                </w:pPr>
              </w:pPrChange>
            </w:pPr>
            <w:bookmarkStart w:id="1253" w:name="_Ref6417677"/>
            <w:ins w:id="1254" w:author="瑞明 唐" w:date="2019-04-17T18:19:00Z">
              <w:r>
                <w:t>图</w:t>
              </w:r>
              <w:r>
                <w:t xml:space="preserve">4 - </w:t>
              </w:r>
              <w:r>
                <w:fldChar w:fldCharType="begin"/>
              </w:r>
              <w:r>
                <w:instrText xml:space="preserve"> SEQ </w:instrText>
              </w:r>
              <w:r>
                <w:instrText>图</w:instrText>
              </w:r>
              <w:r>
                <w:instrText xml:space="preserve">4_- \* ARABIC </w:instrText>
              </w:r>
            </w:ins>
            <w:r>
              <w:fldChar w:fldCharType="separate"/>
            </w:r>
            <w:ins w:id="1255" w:author="瑞明 唐" w:date="2019-04-18T11:44:00Z">
              <w:r w:rsidR="00526D34">
                <w:rPr>
                  <w:noProof/>
                </w:rPr>
                <w:t>68</w:t>
              </w:r>
            </w:ins>
            <w:ins w:id="1256" w:author="瑞明 唐" w:date="2019-04-17T18:19:00Z">
              <w:r>
                <w:fldChar w:fldCharType="end"/>
              </w:r>
              <w:r>
                <w:rPr>
                  <w:rFonts w:hint="eastAsia"/>
                </w:rPr>
                <w:t>设置缩放以及间距</w:t>
              </w:r>
            </w:ins>
            <w:bookmarkEnd w:id="1253"/>
          </w:p>
          <w:p w14:paraId="3371CCDE" w14:textId="35400724" w:rsidR="00862BA1" w:rsidRDefault="00862BA1" w:rsidP="00062BC7">
            <w:pPr>
              <w:pStyle w:val="a9"/>
              <w:jc w:val="center"/>
              <w:rPr>
                <w:rFonts w:ascii="宋体" w:eastAsia="宋体" w:hAnsi="宋体"/>
                <w:sz w:val="24"/>
                <w:szCs w:val="24"/>
              </w:rPr>
            </w:pPr>
            <w:del w:id="1257"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58" w:author="瑞明 唐" w:date="2019-04-16T16:15:00Z">
              <w:r w:rsidR="00BB747F" w:rsidDel="00C71EF7">
                <w:rPr>
                  <w:noProof/>
                </w:rPr>
                <w:delText>56</w:delText>
              </w:r>
            </w:del>
            <w:del w:id="1259" w:author="瑞明 唐" w:date="2019-04-17T18:19:00Z">
              <w:r w:rsidDel="008D46AF">
                <w:fldChar w:fldCharType="end"/>
              </w:r>
              <w:r w:rsidDel="008D46AF">
                <w:rPr>
                  <w:rFonts w:hint="eastAsia"/>
                </w:rPr>
                <w:delText>设置缩放以及间距</w:delText>
              </w:r>
            </w:del>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44A03474"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ins w:id="1260" w:author="瑞明 唐" w:date="2019-04-17T18:21:00Z">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ins>
      <w:r w:rsidR="008D46AF">
        <w:rPr>
          <w:rFonts w:ascii="宋体" w:eastAsia="宋体" w:hAnsi="宋体"/>
          <w:sz w:val="24"/>
          <w:szCs w:val="24"/>
        </w:rPr>
      </w:r>
      <w:r w:rsidR="008D46AF">
        <w:rPr>
          <w:rFonts w:ascii="宋体" w:eastAsia="宋体" w:hAnsi="宋体"/>
          <w:sz w:val="24"/>
          <w:szCs w:val="24"/>
        </w:rPr>
        <w:fldChar w:fldCharType="separate"/>
      </w:r>
      <w:ins w:id="1261" w:author="瑞明 唐" w:date="2019-04-17T23:36:00Z">
        <w:r w:rsidR="00062BC7">
          <w:t xml:space="preserve">图4 - </w:t>
        </w:r>
        <w:r w:rsidR="00062BC7">
          <w:rPr>
            <w:noProof/>
          </w:rPr>
          <w:t>68</w:t>
        </w:r>
        <w:r w:rsidR="00062BC7">
          <w:rPr>
            <w:rFonts w:hint="eastAsia"/>
          </w:rPr>
          <w:t>设置缩放以及间距</w:t>
        </w:r>
      </w:ins>
      <w:ins w:id="1262" w:author="瑞明 唐" w:date="2019-04-17T18:21:00Z">
        <w:r w:rsidR="008D46AF">
          <w:rPr>
            <w:rFonts w:ascii="宋体" w:eastAsia="宋体" w:hAnsi="宋体"/>
            <w:sz w:val="24"/>
            <w:szCs w:val="24"/>
          </w:rPr>
          <w:fldChar w:fldCharType="end"/>
        </w:r>
      </w:ins>
      <w:del w:id="1263" w:author="瑞明 唐" w:date="2019-04-17T18:21:00Z">
        <w:r w:rsidRPr="001A4179" w:rsidDel="008D46AF">
          <w:rPr>
            <w:rFonts w:ascii="宋体" w:eastAsia="宋体" w:hAnsi="宋体"/>
            <w:sz w:val="24"/>
            <w:szCs w:val="24"/>
          </w:rPr>
          <w:delText>图4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862BA1" w:rsidDel="008D46AF">
          <w:rPr>
            <w:rFonts w:ascii="宋体" w:eastAsia="宋体" w:hAnsi="宋体"/>
            <w:sz w:val="24"/>
            <w:szCs w:val="24"/>
          </w:rPr>
          <w:delText>6</w:delText>
        </w:r>
      </w:del>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ins w:id="1264"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5" w:author="瑞明 唐" w:date="2019-04-17T23:36:00Z">
        <w:r w:rsidR="00062BC7">
          <w:t xml:space="preserve">图4 - </w:t>
        </w:r>
        <w:r w:rsidR="00062BC7">
          <w:rPr>
            <w:noProof/>
          </w:rPr>
          <w:t>69</w:t>
        </w:r>
        <w:r w:rsidR="00062BC7">
          <w:rPr>
            <w:rFonts w:hint="eastAsia"/>
          </w:rPr>
          <w:t>字符位置提升</w:t>
        </w:r>
      </w:ins>
      <w:ins w:id="1266" w:author="瑞明 唐" w:date="2019-04-17T18:22:00Z">
        <w:r w:rsidR="008D46AF">
          <w:rPr>
            <w:rFonts w:ascii="宋体" w:eastAsia="宋体" w:hAnsi="宋体"/>
            <w:sz w:val="24"/>
            <w:szCs w:val="24"/>
          </w:rPr>
          <w:fldChar w:fldCharType="end"/>
        </w:r>
      </w:ins>
      <w:del w:id="1267" w:author="瑞明 唐" w:date="2019-04-17T18:22:00Z">
        <w:r w:rsidR="00EE6080" w:rsidRPr="001A4179" w:rsidDel="008D46AF">
          <w:rPr>
            <w:rFonts w:ascii="宋体" w:eastAsia="宋体" w:hAnsi="宋体" w:hint="eastAsia"/>
            <w:sz w:val="24"/>
            <w:szCs w:val="24"/>
          </w:rPr>
          <w:delText>图</w:delText>
        </w:r>
        <w:r w:rsidR="00EE6080" w:rsidRPr="001A4179" w:rsidDel="008D46AF">
          <w:rPr>
            <w:rFonts w:ascii="宋体" w:eastAsia="宋体" w:hAnsi="宋体"/>
            <w:sz w:val="24"/>
            <w:szCs w:val="24"/>
          </w:rPr>
          <w:delText>4</w:delText>
        </w:r>
        <w:r w:rsidR="00EE6080" w:rsidDel="008D46AF">
          <w:rPr>
            <w:rFonts w:ascii="宋体" w:eastAsia="宋体" w:hAnsi="宋体"/>
            <w:sz w:val="24"/>
            <w:szCs w:val="24"/>
          </w:rPr>
          <w:delText>-</w:delText>
        </w:r>
        <w:r w:rsidR="00EE6080" w:rsidRPr="001A4179" w:rsidDel="008D46AF">
          <w:rPr>
            <w:rFonts w:ascii="宋体" w:eastAsia="宋体" w:hAnsi="宋体"/>
            <w:sz w:val="24"/>
            <w:szCs w:val="24"/>
          </w:rPr>
          <w:delText>5</w:delText>
        </w:r>
        <w:r w:rsidR="00EE6080" w:rsidDel="008D46AF">
          <w:rPr>
            <w:rFonts w:ascii="宋体" w:eastAsia="宋体" w:hAnsi="宋体"/>
            <w:sz w:val="24"/>
            <w:szCs w:val="24"/>
          </w:rPr>
          <w:delText>7</w:delText>
        </w:r>
      </w:del>
      <w:r w:rsidR="00EE6080" w:rsidRPr="001A4179">
        <w:rPr>
          <w:rFonts w:ascii="宋体" w:eastAsia="宋体" w:hAnsi="宋体" w:hint="eastAsia"/>
          <w:sz w:val="24"/>
          <w:szCs w:val="24"/>
        </w:rPr>
        <w:t>所示。</w:t>
      </w:r>
    </w:p>
    <w:p w14:paraId="2F6C2774" w14:textId="0BD940AF"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ins w:id="1268"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9" w:author="瑞明 唐" w:date="2019-04-17T23:36:00Z">
        <w:r w:rsidR="00062BC7">
          <w:t xml:space="preserve">图4 - </w:t>
        </w:r>
        <w:r w:rsidR="00062BC7">
          <w:rPr>
            <w:noProof/>
          </w:rPr>
          <w:t>70</w:t>
        </w:r>
        <w:r w:rsidR="00062BC7">
          <w:rPr>
            <w:rFonts w:hint="eastAsia"/>
          </w:rPr>
          <w:t>字符阴影等效果设置</w:t>
        </w:r>
      </w:ins>
      <w:ins w:id="1270" w:author="瑞明 唐" w:date="2019-04-17T18:22:00Z">
        <w:r w:rsidR="008D46AF">
          <w:rPr>
            <w:rFonts w:ascii="宋体" w:eastAsia="宋体" w:hAnsi="宋体"/>
            <w:sz w:val="24"/>
            <w:szCs w:val="24"/>
          </w:rPr>
          <w:fldChar w:fldCharType="end"/>
        </w:r>
      </w:ins>
      <w:del w:id="1271" w:author="瑞明 唐" w:date="2019-04-17T18:22:00Z">
        <w:r w:rsidR="00CE39AA" w:rsidRPr="001A4179" w:rsidDel="008D46AF">
          <w:rPr>
            <w:rFonts w:ascii="宋体" w:eastAsia="宋体" w:hAnsi="宋体" w:hint="eastAsia"/>
            <w:sz w:val="24"/>
            <w:szCs w:val="24"/>
          </w:rPr>
          <w:delText>图</w:delText>
        </w:r>
        <w:r w:rsidR="00CE39AA"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CE39AA" w:rsidRPr="001A4179" w:rsidDel="008D46AF">
          <w:rPr>
            <w:rFonts w:ascii="宋体" w:eastAsia="宋体" w:hAnsi="宋体"/>
            <w:sz w:val="24"/>
            <w:szCs w:val="24"/>
          </w:rPr>
          <w:delText>5</w:delText>
        </w:r>
        <w:r w:rsidR="00862BA1" w:rsidDel="008D46AF">
          <w:rPr>
            <w:rFonts w:ascii="宋体" w:eastAsia="宋体" w:hAnsi="宋体"/>
            <w:sz w:val="24"/>
            <w:szCs w:val="24"/>
          </w:rPr>
          <w:delText>8</w:delText>
        </w:r>
      </w:del>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rPr>
                <w:ins w:id="1272" w:author="瑞明 唐" w:date="2019-04-17T18:21:00Z"/>
              </w:rP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145C3513" w14:textId="367425A4" w:rsidR="00F441AB" w:rsidDel="008D46AF" w:rsidRDefault="008D46AF">
            <w:pPr>
              <w:pStyle w:val="a9"/>
              <w:jc w:val="center"/>
              <w:rPr>
                <w:del w:id="1273" w:author="瑞明 唐" w:date="2019-04-17T18:22:00Z"/>
              </w:rPr>
              <w:pPrChange w:id="1274" w:author="瑞明 唐" w:date="2019-04-17T18:22:00Z">
                <w:pPr>
                  <w:keepNext/>
                  <w:jc w:val="center"/>
                </w:pPr>
              </w:pPrChange>
            </w:pPr>
            <w:bookmarkStart w:id="1275" w:name="_Ref6417765"/>
            <w:ins w:id="1276"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77" w:author="瑞明 唐" w:date="2019-04-18T11:44:00Z">
              <w:r w:rsidR="00526D34">
                <w:rPr>
                  <w:noProof/>
                </w:rPr>
                <w:t>69</w:t>
              </w:r>
            </w:ins>
            <w:ins w:id="1278" w:author="瑞明 唐" w:date="2019-04-17T18:21:00Z">
              <w:r>
                <w:fldChar w:fldCharType="end"/>
              </w:r>
              <w:r>
                <w:rPr>
                  <w:rFonts w:hint="eastAsia"/>
                </w:rPr>
                <w:t>字符位置提升</w:t>
              </w:r>
            </w:ins>
            <w:bookmarkEnd w:id="1275"/>
          </w:p>
          <w:p w14:paraId="059E0E8E" w14:textId="615B23F0" w:rsidR="00862BA1" w:rsidRDefault="00F441AB" w:rsidP="00062BC7">
            <w:pPr>
              <w:pStyle w:val="a9"/>
              <w:jc w:val="center"/>
              <w:rPr>
                <w:rFonts w:ascii="宋体" w:eastAsia="宋体" w:hAnsi="宋体"/>
                <w:sz w:val="24"/>
                <w:szCs w:val="24"/>
              </w:rPr>
            </w:pPr>
            <w:del w:id="1279"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80" w:author="瑞明 唐" w:date="2019-04-16T16:15:00Z">
              <w:r w:rsidR="00BB747F" w:rsidDel="00C71EF7">
                <w:rPr>
                  <w:noProof/>
                </w:rPr>
                <w:delText>57</w:delText>
              </w:r>
            </w:del>
            <w:del w:id="1281" w:author="瑞明 唐" w:date="2019-04-17T18:22:00Z">
              <w:r w:rsidDel="008D46AF">
                <w:fldChar w:fldCharType="end"/>
              </w:r>
              <w:r w:rsidDel="008D46AF">
                <w:rPr>
                  <w:rFonts w:hint="eastAsia"/>
                </w:rPr>
                <w:delText>字符位置提升</w:delText>
              </w:r>
            </w:del>
          </w:p>
        </w:tc>
        <w:tc>
          <w:tcPr>
            <w:tcW w:w="2274" w:type="pct"/>
          </w:tcPr>
          <w:p w14:paraId="6E30F830" w14:textId="77777777" w:rsidR="008D46AF" w:rsidRDefault="002C6C2D">
            <w:pPr>
              <w:keepNext/>
              <w:jc w:val="center"/>
              <w:rPr>
                <w:ins w:id="1282" w:author="瑞明 唐" w:date="2019-04-17T18:21:00Z"/>
              </w:rP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92">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41A79B82" w14:textId="7575F970" w:rsidR="00F441AB" w:rsidDel="008D46AF" w:rsidRDefault="008D46AF">
            <w:pPr>
              <w:pStyle w:val="a9"/>
              <w:jc w:val="center"/>
              <w:rPr>
                <w:del w:id="1283" w:author="瑞明 唐" w:date="2019-04-17T18:22:00Z"/>
              </w:rPr>
              <w:pPrChange w:id="1284" w:author="瑞明 唐" w:date="2019-04-17T18:22:00Z">
                <w:pPr>
                  <w:keepNext/>
                  <w:jc w:val="center"/>
                </w:pPr>
              </w:pPrChange>
            </w:pPr>
            <w:bookmarkStart w:id="1285" w:name="_Ref6417780"/>
            <w:ins w:id="1286"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87" w:author="瑞明 唐" w:date="2019-04-18T11:44:00Z">
              <w:r w:rsidR="00526D34">
                <w:rPr>
                  <w:noProof/>
                </w:rPr>
                <w:t>70</w:t>
              </w:r>
            </w:ins>
            <w:ins w:id="1288" w:author="瑞明 唐" w:date="2019-04-17T18:21:00Z">
              <w:r>
                <w:fldChar w:fldCharType="end"/>
              </w:r>
              <w:r>
                <w:rPr>
                  <w:rFonts w:hint="eastAsia"/>
                </w:rPr>
                <w:t>字符阴影等效果设置</w:t>
              </w:r>
            </w:ins>
            <w:bookmarkEnd w:id="1285"/>
          </w:p>
          <w:p w14:paraId="1BA0FE7B" w14:textId="50854167" w:rsidR="00862BA1" w:rsidRDefault="00F441AB" w:rsidP="00062BC7">
            <w:pPr>
              <w:pStyle w:val="a9"/>
              <w:jc w:val="center"/>
              <w:rPr>
                <w:rFonts w:ascii="宋体" w:eastAsia="宋体" w:hAnsi="宋体"/>
                <w:sz w:val="24"/>
                <w:szCs w:val="24"/>
              </w:rPr>
            </w:pPr>
            <w:del w:id="1289"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90" w:author="瑞明 唐" w:date="2019-04-16T16:15:00Z">
              <w:r w:rsidR="00BB747F" w:rsidDel="00C71EF7">
                <w:rPr>
                  <w:noProof/>
                </w:rPr>
                <w:delText>58</w:delText>
              </w:r>
            </w:del>
            <w:del w:id="1291" w:author="瑞明 唐" w:date="2019-04-17T18:22:00Z">
              <w:r w:rsidDel="008D46AF">
                <w:fldChar w:fldCharType="end"/>
              </w:r>
              <w:r w:rsidDel="008D46AF">
                <w:rPr>
                  <w:rFonts w:hint="eastAsia"/>
                </w:rPr>
                <w:delText>字符阴影等效果设置</w:delText>
              </w:r>
            </w:del>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814C252"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ins w:id="1292"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93" w:author="瑞明 唐" w:date="2019-04-17T23:36:00Z">
        <w:r w:rsidR="00062BC7">
          <w:t xml:space="preserve">图4 - </w:t>
        </w:r>
        <w:r w:rsidR="00062BC7">
          <w:rPr>
            <w:noProof/>
          </w:rPr>
          <w:t>71</w:t>
        </w:r>
        <w:r w:rsidR="00062BC7">
          <w:rPr>
            <w:rFonts w:hint="eastAsia"/>
          </w:rPr>
          <w:t>设置底纹和边框</w:t>
        </w:r>
      </w:ins>
      <w:ins w:id="1294" w:author="瑞明 唐" w:date="2019-04-17T18:24:00Z">
        <w:r w:rsidR="008D46AF">
          <w:rPr>
            <w:rFonts w:ascii="宋体" w:eastAsia="宋体" w:hAnsi="宋体"/>
            <w:sz w:val="24"/>
            <w:szCs w:val="24"/>
          </w:rPr>
          <w:fldChar w:fldCharType="end"/>
        </w:r>
      </w:ins>
      <w:del w:id="1295"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D10189" w:rsidDel="008D46AF">
          <w:rPr>
            <w:rFonts w:ascii="宋体" w:eastAsia="宋体" w:hAnsi="宋体"/>
            <w:sz w:val="24"/>
            <w:szCs w:val="24"/>
          </w:rPr>
          <w:delText>9</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0211B5F8" w14:textId="77777777" w:rsidR="008D46AF" w:rsidRDefault="00D10189" w:rsidP="00062BC7">
            <w:pPr>
              <w:keepNext/>
              <w:jc w:val="center"/>
              <w:rPr>
                <w:ins w:id="1296" w:author="瑞明 唐" w:date="2019-04-17T18:23:00Z"/>
              </w:rP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3">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1D441BB2" w14:textId="1F4D0FFF" w:rsidR="001D52AD" w:rsidDel="008D46AF" w:rsidRDefault="008D46AF">
            <w:pPr>
              <w:pStyle w:val="a9"/>
              <w:jc w:val="center"/>
              <w:rPr>
                <w:del w:id="1297" w:author="瑞明 唐" w:date="2019-04-17T18:23:00Z"/>
              </w:rPr>
              <w:pPrChange w:id="1298" w:author="瑞明 唐" w:date="2019-04-17T18:23:00Z">
                <w:pPr>
                  <w:keepNext/>
                  <w:jc w:val="center"/>
                </w:pPr>
              </w:pPrChange>
            </w:pPr>
            <w:bookmarkStart w:id="1299" w:name="_Ref6417876"/>
            <w:ins w:id="1300"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01" w:author="瑞明 唐" w:date="2019-04-18T11:44:00Z">
              <w:r w:rsidR="00526D34">
                <w:rPr>
                  <w:noProof/>
                </w:rPr>
                <w:t>71</w:t>
              </w:r>
            </w:ins>
            <w:ins w:id="1302" w:author="瑞明 唐" w:date="2019-04-17T18:23:00Z">
              <w:r>
                <w:fldChar w:fldCharType="end"/>
              </w:r>
              <w:r>
                <w:rPr>
                  <w:rFonts w:hint="eastAsia"/>
                </w:rPr>
                <w:t>设置底纹和边框</w:t>
              </w:r>
            </w:ins>
            <w:bookmarkEnd w:id="1299"/>
          </w:p>
          <w:p w14:paraId="2C5F579D" w14:textId="684E7746" w:rsidR="00D10189" w:rsidRDefault="001D52AD" w:rsidP="00062BC7">
            <w:pPr>
              <w:pStyle w:val="a9"/>
              <w:jc w:val="center"/>
              <w:rPr>
                <w:rFonts w:ascii="宋体" w:eastAsia="宋体" w:hAnsi="宋体"/>
                <w:sz w:val="24"/>
                <w:szCs w:val="24"/>
              </w:rPr>
            </w:pPr>
            <w:del w:id="1303"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04" w:author="瑞明 唐" w:date="2019-04-16T16:15:00Z">
              <w:r w:rsidR="00BB747F" w:rsidDel="00C71EF7">
                <w:rPr>
                  <w:noProof/>
                </w:rPr>
                <w:delText>59</w:delText>
              </w:r>
            </w:del>
            <w:del w:id="1305" w:author="瑞明 唐" w:date="2019-04-17T18:23:00Z">
              <w:r w:rsidDel="008D46AF">
                <w:fldChar w:fldCharType="end"/>
              </w:r>
              <w:r w:rsidDel="008D46AF">
                <w:rPr>
                  <w:rFonts w:hint="eastAsia"/>
                </w:rPr>
                <w:delText>设置底纹和边框</w:delText>
              </w:r>
            </w:del>
          </w:p>
        </w:tc>
        <w:tc>
          <w:tcPr>
            <w:tcW w:w="6010" w:type="dxa"/>
          </w:tcPr>
          <w:p w14:paraId="49E7B743" w14:textId="77777777" w:rsidR="008D46AF" w:rsidRDefault="001D52AD">
            <w:pPr>
              <w:keepNext/>
              <w:jc w:val="center"/>
              <w:rPr>
                <w:ins w:id="1306" w:author="瑞明 唐" w:date="2019-04-17T18:23:00Z"/>
              </w:rP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4">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7FE8CED9" w14:textId="5A6FE36A" w:rsidR="001D52AD" w:rsidDel="008D46AF" w:rsidRDefault="008D46AF">
            <w:pPr>
              <w:pStyle w:val="a9"/>
              <w:jc w:val="center"/>
              <w:rPr>
                <w:del w:id="1307" w:author="瑞明 唐" w:date="2019-04-17T18:23:00Z"/>
              </w:rPr>
              <w:pPrChange w:id="1308" w:author="瑞明 唐" w:date="2019-04-17T18:23:00Z">
                <w:pPr>
                  <w:keepNext/>
                  <w:jc w:val="center"/>
                </w:pPr>
              </w:pPrChange>
            </w:pPr>
            <w:bookmarkStart w:id="1309" w:name="_Ref6417898"/>
            <w:ins w:id="1310"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11" w:author="瑞明 唐" w:date="2019-04-18T11:44:00Z">
              <w:r w:rsidR="00526D34">
                <w:rPr>
                  <w:noProof/>
                </w:rPr>
                <w:t>72</w:t>
              </w:r>
            </w:ins>
            <w:ins w:id="1312" w:author="瑞明 唐" w:date="2019-04-17T18:23:00Z">
              <w:r>
                <w:fldChar w:fldCharType="end"/>
              </w:r>
              <w:r>
                <w:rPr>
                  <w:rFonts w:hint="eastAsia"/>
                </w:rPr>
                <w:t>设置复杂的边框和底纹</w:t>
              </w:r>
            </w:ins>
            <w:bookmarkEnd w:id="1309"/>
          </w:p>
          <w:p w14:paraId="60B0DCDA" w14:textId="18B086F2" w:rsidR="00D10189" w:rsidRDefault="001D52AD" w:rsidP="00062BC7">
            <w:pPr>
              <w:pStyle w:val="a9"/>
              <w:jc w:val="center"/>
              <w:rPr>
                <w:rFonts w:ascii="宋体" w:eastAsia="宋体" w:hAnsi="宋体"/>
                <w:sz w:val="24"/>
                <w:szCs w:val="24"/>
              </w:rPr>
            </w:pPr>
            <w:del w:id="1313"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14" w:author="瑞明 唐" w:date="2019-04-16T16:15:00Z">
              <w:r w:rsidR="00BB747F" w:rsidDel="00C71EF7">
                <w:rPr>
                  <w:noProof/>
                </w:rPr>
                <w:delText>60</w:delText>
              </w:r>
            </w:del>
            <w:del w:id="1315" w:author="瑞明 唐" w:date="2019-04-17T18:23:00Z">
              <w:r w:rsidDel="008D46AF">
                <w:fldChar w:fldCharType="end"/>
              </w:r>
              <w:r w:rsidDel="008D46AF">
                <w:rPr>
                  <w:rFonts w:hint="eastAsia"/>
                </w:rPr>
                <w:delText>设置复杂的边框和底纹</w:delText>
              </w:r>
            </w:del>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54E0F631"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ins w:id="1316"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317" w:author="瑞明 唐" w:date="2019-04-17T23:36:00Z">
        <w:r w:rsidR="00062BC7">
          <w:t xml:space="preserve">图4 - </w:t>
        </w:r>
        <w:r w:rsidR="00062BC7">
          <w:rPr>
            <w:noProof/>
          </w:rPr>
          <w:t>72</w:t>
        </w:r>
        <w:r w:rsidR="00062BC7">
          <w:rPr>
            <w:rFonts w:hint="eastAsia"/>
          </w:rPr>
          <w:t>设置复杂的边框和底纹</w:t>
        </w:r>
      </w:ins>
      <w:ins w:id="1318" w:author="瑞明 唐" w:date="2019-04-17T18:24:00Z">
        <w:r w:rsidR="008D46AF">
          <w:rPr>
            <w:rFonts w:ascii="宋体" w:eastAsia="宋体" w:hAnsi="宋体"/>
            <w:sz w:val="24"/>
            <w:szCs w:val="24"/>
          </w:rPr>
          <w:fldChar w:fldCharType="end"/>
        </w:r>
      </w:ins>
      <w:del w:id="1319"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D10189" w:rsidDel="008D46AF">
          <w:rPr>
            <w:rFonts w:ascii="宋体" w:eastAsia="宋体" w:hAnsi="宋体"/>
            <w:sz w:val="24"/>
            <w:szCs w:val="24"/>
          </w:rPr>
          <w:delText>60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7BFDE1B4"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ins w:id="1320" w:author="瑞明 唐" w:date="2019-04-17T18:26: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21" w:author="瑞明 唐" w:date="2019-04-17T23:36:00Z">
        <w:r w:rsidR="00062BC7">
          <w:t xml:space="preserve">图4 - </w:t>
        </w:r>
        <w:r w:rsidR="00062BC7">
          <w:rPr>
            <w:noProof/>
          </w:rPr>
          <w:t>73</w:t>
        </w:r>
        <w:r w:rsidR="00062BC7">
          <w:rPr>
            <w:rFonts w:hint="eastAsia"/>
          </w:rPr>
          <w:t>设置边框</w:t>
        </w:r>
      </w:ins>
      <w:ins w:id="1322" w:author="瑞明 唐" w:date="2019-04-17T18:26:00Z">
        <w:r w:rsidR="00B65643">
          <w:rPr>
            <w:rFonts w:ascii="宋体" w:eastAsia="宋体" w:hAnsi="宋体"/>
            <w:sz w:val="24"/>
            <w:szCs w:val="24"/>
          </w:rPr>
          <w:fldChar w:fldCharType="end"/>
        </w:r>
      </w:ins>
      <w:del w:id="1323" w:author="瑞明 唐" w:date="2019-04-17T18:26: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ins w:id="1324"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25" w:author="瑞明 唐" w:date="2019-04-17T23:36:00Z">
        <w:r w:rsidR="00062BC7">
          <w:t xml:space="preserve">图4 - </w:t>
        </w:r>
        <w:r w:rsidR="00062BC7">
          <w:rPr>
            <w:noProof/>
          </w:rPr>
          <w:t>74</w:t>
        </w:r>
        <w:r w:rsidR="00062BC7">
          <w:rPr>
            <w:rFonts w:hint="eastAsia"/>
          </w:rPr>
          <w:t>设置阴影</w:t>
        </w:r>
      </w:ins>
      <w:ins w:id="1326" w:author="瑞明 唐" w:date="2019-04-17T18:27:00Z">
        <w:r w:rsidR="00B65643">
          <w:rPr>
            <w:rFonts w:ascii="宋体" w:eastAsia="宋体" w:hAnsi="宋体"/>
            <w:sz w:val="24"/>
            <w:szCs w:val="24"/>
          </w:rPr>
          <w:fldChar w:fldCharType="end"/>
        </w:r>
      </w:ins>
      <w:del w:id="1327"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rPr>
                <w:ins w:id="1328" w:author="瑞明 唐" w:date="2019-04-17T18:26:00Z"/>
              </w:rP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5">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41397E63" w14:textId="71137361" w:rsidR="00C34A81" w:rsidDel="00B65643" w:rsidRDefault="00B65643">
            <w:pPr>
              <w:pStyle w:val="a9"/>
              <w:jc w:val="center"/>
              <w:rPr>
                <w:del w:id="1329" w:author="瑞明 唐" w:date="2019-04-17T18:26:00Z"/>
              </w:rPr>
              <w:pPrChange w:id="1330" w:author="瑞明 唐" w:date="2019-04-17T18:26:00Z">
                <w:pPr>
                  <w:keepNext/>
                  <w:jc w:val="center"/>
                </w:pPr>
              </w:pPrChange>
            </w:pPr>
            <w:bookmarkStart w:id="1331" w:name="_Ref6418026"/>
            <w:ins w:id="1332"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33" w:author="瑞明 唐" w:date="2019-04-18T11:44:00Z">
              <w:r w:rsidR="00526D34">
                <w:rPr>
                  <w:noProof/>
                </w:rPr>
                <w:t>73</w:t>
              </w:r>
            </w:ins>
            <w:ins w:id="1334" w:author="瑞明 唐" w:date="2019-04-17T18:26:00Z">
              <w:r>
                <w:fldChar w:fldCharType="end"/>
              </w:r>
              <w:r>
                <w:rPr>
                  <w:rFonts w:hint="eastAsia"/>
                </w:rPr>
                <w:t>设置边框</w:t>
              </w:r>
            </w:ins>
            <w:bookmarkEnd w:id="1331"/>
          </w:p>
          <w:p w14:paraId="73CDD682" w14:textId="471076E4" w:rsidR="00C34A81" w:rsidRPr="00BB747F" w:rsidRDefault="00C34A81" w:rsidP="00062BC7">
            <w:pPr>
              <w:pStyle w:val="a9"/>
              <w:jc w:val="center"/>
              <w:rPr>
                <w:rFonts w:ascii="宋体" w:eastAsia="宋体" w:hAnsi="宋体"/>
                <w:sz w:val="24"/>
                <w:szCs w:val="24"/>
              </w:rPr>
            </w:pPr>
            <w:del w:id="1335"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36" w:author="瑞明 唐" w:date="2019-04-16T16:15:00Z">
              <w:r w:rsidR="00BB747F" w:rsidDel="00C71EF7">
                <w:rPr>
                  <w:noProof/>
                </w:rPr>
                <w:delText>61</w:delText>
              </w:r>
            </w:del>
            <w:del w:id="1337" w:author="瑞明 唐" w:date="2019-04-17T18:26:00Z">
              <w:r w:rsidDel="00B65643">
                <w:fldChar w:fldCharType="end"/>
              </w:r>
              <w:r w:rsidDel="00B65643">
                <w:rPr>
                  <w:rFonts w:hint="eastAsia"/>
                </w:rPr>
                <w:delText>设置边框</w:delText>
              </w:r>
            </w:del>
          </w:p>
        </w:tc>
        <w:tc>
          <w:tcPr>
            <w:tcW w:w="4264" w:type="dxa"/>
          </w:tcPr>
          <w:p w14:paraId="642E3095" w14:textId="77777777" w:rsidR="00B65643" w:rsidRDefault="00C34A81">
            <w:pPr>
              <w:keepNext/>
              <w:jc w:val="center"/>
              <w:rPr>
                <w:ins w:id="1338" w:author="瑞明 唐" w:date="2019-04-17T18:26:00Z"/>
              </w:rP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6">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6CBD1A2F" w14:textId="064BFAE9" w:rsidR="00C34A81" w:rsidDel="00B65643" w:rsidRDefault="00B65643">
            <w:pPr>
              <w:pStyle w:val="a9"/>
              <w:jc w:val="center"/>
              <w:rPr>
                <w:del w:id="1339" w:author="瑞明 唐" w:date="2019-04-17T18:26:00Z"/>
              </w:rPr>
              <w:pPrChange w:id="1340" w:author="瑞明 唐" w:date="2019-04-17T18:26:00Z">
                <w:pPr>
                  <w:keepNext/>
                  <w:jc w:val="center"/>
                </w:pPr>
              </w:pPrChange>
            </w:pPr>
            <w:bookmarkStart w:id="1341" w:name="_Ref6418055"/>
            <w:ins w:id="1342"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43" w:author="瑞明 唐" w:date="2019-04-18T11:44:00Z">
              <w:r w:rsidR="00526D34">
                <w:rPr>
                  <w:noProof/>
                </w:rPr>
                <w:t>74</w:t>
              </w:r>
            </w:ins>
            <w:ins w:id="1344" w:author="瑞明 唐" w:date="2019-04-17T18:26:00Z">
              <w:r>
                <w:fldChar w:fldCharType="end"/>
              </w:r>
              <w:r>
                <w:rPr>
                  <w:rFonts w:hint="eastAsia"/>
                </w:rPr>
                <w:t>设置阴影</w:t>
              </w:r>
            </w:ins>
            <w:bookmarkEnd w:id="1341"/>
          </w:p>
          <w:p w14:paraId="3AAB342F" w14:textId="2B2D021E" w:rsidR="00C34A81" w:rsidRDefault="00C34A81" w:rsidP="00062BC7">
            <w:pPr>
              <w:pStyle w:val="a9"/>
              <w:jc w:val="center"/>
              <w:rPr>
                <w:rFonts w:ascii="宋体" w:eastAsia="宋体" w:hAnsi="宋体"/>
                <w:sz w:val="24"/>
                <w:szCs w:val="24"/>
              </w:rPr>
            </w:pPr>
            <w:del w:id="1345"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46" w:author="瑞明 唐" w:date="2019-04-16T16:15:00Z">
              <w:r w:rsidR="00BB747F" w:rsidDel="00C71EF7">
                <w:rPr>
                  <w:noProof/>
                </w:rPr>
                <w:delText>62</w:delText>
              </w:r>
            </w:del>
            <w:del w:id="1347" w:author="瑞明 唐" w:date="2019-04-17T18:26:00Z">
              <w:r w:rsidDel="00B65643">
                <w:fldChar w:fldCharType="end"/>
              </w:r>
              <w:r w:rsidDel="00B65643">
                <w:rPr>
                  <w:rFonts w:hint="eastAsia"/>
                </w:rPr>
                <w:delText>设置阴影</w:delText>
              </w:r>
            </w:del>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805C5E4"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ins w:id="1348"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49" w:author="瑞明 唐" w:date="2019-04-17T23:36:00Z">
        <w:r w:rsidR="00062BC7">
          <w:t xml:space="preserve">图4 - </w:t>
        </w:r>
        <w:r w:rsidR="00062BC7">
          <w:rPr>
            <w:noProof/>
          </w:rPr>
          <w:t>75</w:t>
        </w:r>
        <w:r w:rsidR="00062BC7">
          <w:rPr>
            <w:rFonts w:hint="eastAsia"/>
          </w:rPr>
          <w:t>设置底纹及边框后效果</w:t>
        </w:r>
      </w:ins>
      <w:ins w:id="1350" w:author="瑞明 唐" w:date="2019-04-17T18:27:00Z">
        <w:r w:rsidR="00B65643">
          <w:rPr>
            <w:rFonts w:ascii="宋体" w:eastAsia="宋体" w:hAnsi="宋体"/>
            <w:sz w:val="24"/>
            <w:szCs w:val="24"/>
          </w:rPr>
          <w:fldChar w:fldCharType="end"/>
        </w:r>
      </w:ins>
      <w:del w:id="1351"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Pr="001A4179" w:rsidDel="00B65643">
          <w:rPr>
            <w:rFonts w:ascii="宋体" w:eastAsia="宋体" w:hAnsi="宋体"/>
            <w:sz w:val="24"/>
            <w:szCs w:val="24"/>
          </w:rPr>
          <w:delText>6</w:delText>
        </w:r>
        <w:r w:rsidR="00C34A81" w:rsidDel="00B65643">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rPr>
                <w:ins w:id="1352" w:author="瑞明 唐" w:date="2019-04-17T18:27:00Z"/>
              </w:rP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7">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47A98270" w14:textId="4030BAEA" w:rsidR="00C34A81" w:rsidDel="00B65643" w:rsidRDefault="00B65643">
            <w:pPr>
              <w:pStyle w:val="a9"/>
              <w:jc w:val="center"/>
              <w:rPr>
                <w:del w:id="1353" w:author="瑞明 唐" w:date="2019-04-17T18:27:00Z"/>
              </w:rPr>
              <w:pPrChange w:id="1354" w:author="瑞明 唐" w:date="2019-04-17T18:27:00Z">
                <w:pPr>
                  <w:keepNext/>
                  <w:jc w:val="center"/>
                </w:pPr>
              </w:pPrChange>
            </w:pPr>
            <w:bookmarkStart w:id="1355" w:name="_Ref6418093"/>
            <w:ins w:id="1356" w:author="瑞明 唐" w:date="2019-04-17T18:27:00Z">
              <w:r>
                <w:t>图</w:t>
              </w:r>
              <w:r>
                <w:t xml:space="preserve">4 - </w:t>
              </w:r>
              <w:r>
                <w:fldChar w:fldCharType="begin"/>
              </w:r>
              <w:r>
                <w:instrText xml:space="preserve"> SEQ </w:instrText>
              </w:r>
              <w:r>
                <w:instrText>图</w:instrText>
              </w:r>
              <w:r>
                <w:instrText xml:space="preserve">4_- \* ARABIC </w:instrText>
              </w:r>
            </w:ins>
            <w:r>
              <w:fldChar w:fldCharType="separate"/>
            </w:r>
            <w:ins w:id="1357" w:author="瑞明 唐" w:date="2019-04-18T11:44:00Z">
              <w:r w:rsidR="00526D34">
                <w:rPr>
                  <w:noProof/>
                </w:rPr>
                <w:t>75</w:t>
              </w:r>
            </w:ins>
            <w:ins w:id="1358" w:author="瑞明 唐" w:date="2019-04-17T18:27:00Z">
              <w:r>
                <w:fldChar w:fldCharType="end"/>
              </w:r>
              <w:r>
                <w:rPr>
                  <w:rFonts w:hint="eastAsia"/>
                </w:rPr>
                <w:t>设置底纹及边框后效果</w:t>
              </w:r>
            </w:ins>
            <w:bookmarkEnd w:id="1355"/>
          </w:p>
          <w:p w14:paraId="7A35AEBE" w14:textId="503A1CFD" w:rsidR="00C34A81" w:rsidRPr="00BB747F" w:rsidRDefault="00C34A81" w:rsidP="00062BC7">
            <w:pPr>
              <w:pStyle w:val="a9"/>
              <w:jc w:val="center"/>
              <w:rPr>
                <w:rFonts w:ascii="宋体" w:eastAsia="宋体" w:hAnsi="宋体"/>
                <w:sz w:val="24"/>
                <w:szCs w:val="24"/>
              </w:rPr>
            </w:pPr>
            <w:del w:id="1359" w:author="瑞明 唐" w:date="2019-04-17T18:27: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60" w:author="瑞明 唐" w:date="2019-04-16T16:15:00Z">
              <w:r w:rsidR="00BB747F" w:rsidDel="00C71EF7">
                <w:rPr>
                  <w:noProof/>
                </w:rPr>
                <w:delText>63</w:delText>
              </w:r>
            </w:del>
            <w:del w:id="1361" w:author="瑞明 唐" w:date="2019-04-17T18:27:00Z">
              <w:r w:rsidDel="00B65643">
                <w:fldChar w:fldCharType="end"/>
              </w:r>
              <w:r w:rsidDel="00B65643">
                <w:rPr>
                  <w:rFonts w:hint="eastAsia"/>
                </w:rPr>
                <w:delText>设置底纹及边框后效果</w:delText>
              </w:r>
            </w:del>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77F84441"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ins w:id="1362" w:author="瑞明 唐" w:date="2019-04-17T18:48:00Z">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ins>
      <w:r w:rsidR="002775BD">
        <w:rPr>
          <w:rFonts w:ascii="宋体" w:eastAsia="宋体" w:hAnsi="宋体"/>
          <w:sz w:val="24"/>
          <w:szCs w:val="24"/>
        </w:rPr>
      </w:r>
      <w:r w:rsidR="002775BD">
        <w:rPr>
          <w:rFonts w:ascii="宋体" w:eastAsia="宋体" w:hAnsi="宋体"/>
          <w:sz w:val="24"/>
          <w:szCs w:val="24"/>
        </w:rPr>
        <w:fldChar w:fldCharType="separate"/>
      </w:r>
      <w:ins w:id="1363" w:author="瑞明 唐" w:date="2019-04-17T23:36:00Z">
        <w:r w:rsidR="00062BC7">
          <w:t xml:space="preserve">图4 - </w:t>
        </w:r>
        <w:r w:rsidR="00062BC7">
          <w:rPr>
            <w:noProof/>
          </w:rPr>
          <w:t>76</w:t>
        </w:r>
        <w:r w:rsidR="00062BC7">
          <w:rPr>
            <w:rFonts w:hint="eastAsia"/>
          </w:rPr>
          <w:t>功能区段落分组</w:t>
        </w:r>
      </w:ins>
      <w:ins w:id="1364" w:author="瑞明 唐" w:date="2019-04-17T18:48:00Z">
        <w:r w:rsidR="002775BD">
          <w:rPr>
            <w:rFonts w:ascii="宋体" w:eastAsia="宋体" w:hAnsi="宋体"/>
            <w:sz w:val="24"/>
            <w:szCs w:val="24"/>
          </w:rPr>
          <w:fldChar w:fldCharType="end"/>
        </w:r>
      </w:ins>
      <w:del w:id="1365" w:author="瑞明 唐" w:date="2019-04-17T18:48:00Z">
        <w:r w:rsidR="004858AB" w:rsidRPr="001A4179" w:rsidDel="002775BD">
          <w:rPr>
            <w:rFonts w:ascii="宋体" w:eastAsia="宋体" w:hAnsi="宋体" w:hint="eastAsia"/>
            <w:sz w:val="24"/>
            <w:szCs w:val="24"/>
          </w:rPr>
          <w:delText>图</w:delText>
        </w:r>
        <w:r w:rsidR="004858AB" w:rsidRPr="001A4179" w:rsidDel="002775BD">
          <w:rPr>
            <w:rFonts w:ascii="宋体" w:eastAsia="宋体" w:hAnsi="宋体"/>
            <w:sz w:val="24"/>
            <w:szCs w:val="24"/>
          </w:rPr>
          <w:delText>4</w:delText>
        </w:r>
        <w:r w:rsidR="00D96DA5" w:rsidDel="002775BD">
          <w:rPr>
            <w:rFonts w:ascii="宋体" w:eastAsia="宋体" w:hAnsi="宋体"/>
            <w:sz w:val="24"/>
            <w:szCs w:val="24"/>
          </w:rPr>
          <w:delText>-</w:delText>
        </w:r>
        <w:r w:rsidR="004858AB" w:rsidRPr="001A4179" w:rsidDel="002775BD">
          <w:rPr>
            <w:rFonts w:ascii="宋体" w:eastAsia="宋体" w:hAnsi="宋体"/>
            <w:sz w:val="24"/>
            <w:szCs w:val="24"/>
          </w:rPr>
          <w:delText>6</w:delText>
        </w:r>
        <w:r w:rsidR="00593B5F" w:rsidDel="002775BD">
          <w:rPr>
            <w:rFonts w:ascii="宋体" w:eastAsia="宋体" w:hAnsi="宋体"/>
            <w:sz w:val="24"/>
            <w:szCs w:val="24"/>
          </w:rPr>
          <w:delText>4</w:delText>
        </w:r>
      </w:del>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rPr>
                <w:ins w:id="1366" w:author="瑞明 唐" w:date="2019-04-17T18:47:00Z"/>
              </w:rP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8">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38318630" w14:textId="1EB79857" w:rsidR="005F2FDA" w:rsidDel="002775BD" w:rsidRDefault="00C1541F">
            <w:pPr>
              <w:pStyle w:val="a9"/>
              <w:jc w:val="center"/>
              <w:rPr>
                <w:del w:id="1367" w:author="瑞明 唐" w:date="2019-04-17T18:47:00Z"/>
              </w:rPr>
              <w:pPrChange w:id="1368" w:author="瑞明 唐" w:date="2019-04-17T18:47:00Z">
                <w:pPr>
                  <w:pStyle w:val="a6"/>
                  <w:keepNext/>
                  <w:ind w:firstLineChars="0" w:firstLine="0"/>
                  <w:jc w:val="center"/>
                </w:pPr>
              </w:pPrChange>
            </w:pPr>
            <w:bookmarkStart w:id="1369" w:name="_Ref6419307"/>
            <w:ins w:id="1370" w:author="瑞明 唐" w:date="2019-04-17T18:47:00Z">
              <w:r>
                <w:t>图</w:t>
              </w:r>
              <w:r>
                <w:t xml:space="preserve">4 - </w:t>
              </w:r>
              <w:r>
                <w:fldChar w:fldCharType="begin"/>
              </w:r>
              <w:r>
                <w:instrText xml:space="preserve"> SEQ </w:instrText>
              </w:r>
              <w:r>
                <w:instrText>图</w:instrText>
              </w:r>
              <w:r>
                <w:instrText xml:space="preserve">4_- \* ARABIC </w:instrText>
              </w:r>
            </w:ins>
            <w:r>
              <w:fldChar w:fldCharType="separate"/>
            </w:r>
            <w:ins w:id="1371" w:author="瑞明 唐" w:date="2019-04-18T11:44:00Z">
              <w:r w:rsidR="00526D34">
                <w:rPr>
                  <w:noProof/>
                </w:rPr>
                <w:t>76</w:t>
              </w:r>
            </w:ins>
            <w:ins w:id="1372" w:author="瑞明 唐" w:date="2019-04-17T18:47:00Z">
              <w:r>
                <w:fldChar w:fldCharType="end"/>
              </w:r>
              <w:r>
                <w:rPr>
                  <w:rFonts w:hint="eastAsia"/>
                </w:rPr>
                <w:t>功能区段落分组</w:t>
              </w:r>
            </w:ins>
            <w:bookmarkEnd w:id="1369"/>
          </w:p>
          <w:p w14:paraId="752A6413" w14:textId="546926DE" w:rsidR="00593B5F" w:rsidRPr="00BB747F" w:rsidRDefault="005F2FDA" w:rsidP="00062BC7">
            <w:pPr>
              <w:pStyle w:val="a9"/>
              <w:jc w:val="center"/>
              <w:rPr>
                <w:rFonts w:ascii="宋体" w:eastAsia="宋体" w:hAnsi="宋体"/>
                <w:sz w:val="24"/>
                <w:szCs w:val="24"/>
              </w:rPr>
            </w:pPr>
            <w:del w:id="1373" w:author="瑞明 唐" w:date="2019-04-17T18:47:00Z">
              <w:r w:rsidDel="00C1541F">
                <w:delText>图</w:delText>
              </w:r>
              <w:r w:rsidDel="00C1541F">
                <w:delText xml:space="preserve"> 4 </w:delText>
              </w:r>
              <w:r w:rsidR="00D96DA5" w:rsidDel="00C1541F">
                <w:delText>-</w:delText>
              </w:r>
              <w:r w:rsidDel="00C1541F">
                <w:delText xml:space="preserve"> </w:delText>
              </w:r>
              <w:r w:rsidDel="00C1541F">
                <w:fldChar w:fldCharType="begin"/>
              </w:r>
              <w:r w:rsidDel="00C1541F">
                <w:delInstrText xml:space="preserve"> SEQ </w:delInstrText>
              </w:r>
              <w:r w:rsidDel="00C1541F">
                <w:delInstrText>图</w:delInstrText>
              </w:r>
              <w:r w:rsidDel="00C1541F">
                <w:delInstrText xml:space="preserve">_4_- \* ARABIC </w:delInstrText>
              </w:r>
              <w:r w:rsidDel="00C1541F">
                <w:fldChar w:fldCharType="separate"/>
              </w:r>
            </w:del>
            <w:del w:id="1374" w:author="瑞明 唐" w:date="2019-04-16T16:15:00Z">
              <w:r w:rsidR="00BB747F" w:rsidDel="00C71EF7">
                <w:rPr>
                  <w:noProof/>
                </w:rPr>
                <w:delText>64</w:delText>
              </w:r>
            </w:del>
            <w:del w:id="1375" w:author="瑞明 唐" w:date="2019-04-17T18:47:00Z">
              <w:r w:rsidDel="00C1541F">
                <w:fldChar w:fldCharType="end"/>
              </w:r>
              <w:r w:rsidDel="00C1541F">
                <w:rPr>
                  <w:rFonts w:hint="eastAsia"/>
                </w:rPr>
                <w:delText>段落功能区</w:delText>
              </w:r>
            </w:del>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1E29A7EA"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ins w:id="1376" w:author="瑞明 唐" w:date="2019-04-17T19:19:00Z">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ins>
      <w:r w:rsidR="00477A24">
        <w:rPr>
          <w:rFonts w:ascii="宋体" w:eastAsia="宋体" w:hAnsi="宋体"/>
          <w:sz w:val="24"/>
          <w:szCs w:val="24"/>
        </w:rPr>
      </w:r>
      <w:r w:rsidR="00477A24">
        <w:rPr>
          <w:rFonts w:ascii="宋体" w:eastAsia="宋体" w:hAnsi="宋体"/>
          <w:sz w:val="24"/>
          <w:szCs w:val="24"/>
        </w:rPr>
        <w:fldChar w:fldCharType="separate"/>
      </w:r>
      <w:ins w:id="1377" w:author="瑞明 唐" w:date="2019-04-17T23:36:00Z">
        <w:r w:rsidR="00062BC7">
          <w:t xml:space="preserve">图4 - </w:t>
        </w:r>
        <w:r w:rsidR="00062BC7">
          <w:rPr>
            <w:noProof/>
          </w:rPr>
          <w:t>77</w:t>
        </w:r>
        <w:r w:rsidR="00062BC7">
          <w:rPr>
            <w:rFonts w:hint="eastAsia"/>
          </w:rPr>
          <w:t>段落设置对话框</w:t>
        </w:r>
      </w:ins>
      <w:ins w:id="1378" w:author="瑞明 唐" w:date="2019-04-17T19:19:00Z">
        <w:r w:rsidR="00477A24">
          <w:rPr>
            <w:rFonts w:ascii="宋体" w:eastAsia="宋体" w:hAnsi="宋体"/>
            <w:sz w:val="24"/>
            <w:szCs w:val="24"/>
          </w:rPr>
          <w:fldChar w:fldCharType="end"/>
        </w:r>
      </w:ins>
      <w:del w:id="1379" w:author="瑞明 唐" w:date="2019-04-17T19:19:00Z">
        <w:r w:rsidRPr="001A4179" w:rsidDel="00477A24">
          <w:rPr>
            <w:rFonts w:ascii="宋体" w:eastAsia="宋体" w:hAnsi="宋体" w:hint="eastAsia"/>
            <w:sz w:val="24"/>
            <w:szCs w:val="24"/>
          </w:rPr>
          <w:delText>图</w:delText>
        </w:r>
        <w:r w:rsidRPr="001A4179" w:rsidDel="00477A24">
          <w:rPr>
            <w:rFonts w:ascii="宋体" w:eastAsia="宋体" w:hAnsi="宋体"/>
            <w:sz w:val="24"/>
            <w:szCs w:val="24"/>
          </w:rPr>
          <w:delText>4</w:delText>
        </w:r>
        <w:r w:rsidR="00D96DA5" w:rsidDel="00477A24">
          <w:rPr>
            <w:rFonts w:ascii="宋体" w:eastAsia="宋体" w:hAnsi="宋体"/>
            <w:sz w:val="24"/>
            <w:szCs w:val="24"/>
          </w:rPr>
          <w:delText>-</w:delText>
        </w:r>
        <w:r w:rsidRPr="001A4179" w:rsidDel="00477A24">
          <w:rPr>
            <w:rFonts w:ascii="宋体" w:eastAsia="宋体" w:hAnsi="宋体"/>
            <w:sz w:val="24"/>
            <w:szCs w:val="24"/>
          </w:rPr>
          <w:delText>6</w:delText>
        </w:r>
        <w:r w:rsidR="00A112BA" w:rsidDel="00477A2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rPr>
                <w:ins w:id="1380" w:author="瑞明 唐" w:date="2019-04-17T18:48:00Z"/>
              </w:rP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9">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204FF098" w14:textId="7871F85D" w:rsidR="00A112BA" w:rsidDel="002775BD" w:rsidRDefault="002775BD">
            <w:pPr>
              <w:pStyle w:val="a9"/>
              <w:jc w:val="center"/>
              <w:rPr>
                <w:del w:id="1381" w:author="瑞明 唐" w:date="2019-04-17T18:50:00Z"/>
              </w:rPr>
              <w:pPrChange w:id="1382" w:author="瑞明 唐" w:date="2019-04-17T18:50:00Z">
                <w:pPr>
                  <w:pStyle w:val="a6"/>
                  <w:keepNext/>
                  <w:ind w:firstLineChars="0" w:firstLine="0"/>
                  <w:jc w:val="center"/>
                </w:pPr>
              </w:pPrChange>
            </w:pPr>
            <w:bookmarkStart w:id="1383" w:name="_Ref6421197"/>
            <w:ins w:id="138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85" w:author="瑞明 唐" w:date="2019-04-18T11:44:00Z">
              <w:r w:rsidR="00526D34">
                <w:rPr>
                  <w:noProof/>
                </w:rPr>
                <w:t>77</w:t>
              </w:r>
            </w:ins>
            <w:ins w:id="1386" w:author="瑞明 唐" w:date="2019-04-17T18:48:00Z">
              <w:r>
                <w:fldChar w:fldCharType="end"/>
              </w:r>
              <w:r>
                <w:rPr>
                  <w:rFonts w:hint="eastAsia"/>
                </w:rPr>
                <w:t>段落设置对话框</w:t>
              </w:r>
            </w:ins>
            <w:bookmarkEnd w:id="1383"/>
          </w:p>
          <w:p w14:paraId="12EBFBF5" w14:textId="41FBE35A" w:rsidR="00A112BA" w:rsidRPr="00BB747F" w:rsidRDefault="00A112BA" w:rsidP="00062BC7">
            <w:pPr>
              <w:pStyle w:val="a9"/>
              <w:jc w:val="center"/>
              <w:rPr>
                <w:rFonts w:ascii="宋体" w:eastAsia="宋体" w:hAnsi="宋体"/>
                <w:sz w:val="24"/>
                <w:szCs w:val="24"/>
              </w:rPr>
            </w:pPr>
            <w:del w:id="138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88" w:author="瑞明 唐" w:date="2019-04-16T16:15:00Z">
              <w:r w:rsidR="00BB747F" w:rsidDel="00C71EF7">
                <w:rPr>
                  <w:noProof/>
                </w:rPr>
                <w:delText>65</w:delText>
              </w:r>
            </w:del>
            <w:del w:id="1389" w:author="瑞明 唐" w:date="2019-04-17T18:50:00Z">
              <w:r w:rsidDel="002775BD">
                <w:fldChar w:fldCharType="end"/>
              </w:r>
              <w:r w:rsidDel="002775BD">
                <w:rPr>
                  <w:rFonts w:hint="eastAsia"/>
                </w:rPr>
                <w:delText>段落设置对话框</w:delText>
              </w:r>
            </w:del>
          </w:p>
        </w:tc>
        <w:tc>
          <w:tcPr>
            <w:tcW w:w="2722" w:type="dxa"/>
          </w:tcPr>
          <w:p w14:paraId="5D708A8F" w14:textId="77777777" w:rsidR="002775BD" w:rsidRDefault="00A112BA">
            <w:pPr>
              <w:pStyle w:val="a6"/>
              <w:keepNext/>
              <w:ind w:firstLineChars="0" w:firstLine="0"/>
              <w:jc w:val="center"/>
              <w:rPr>
                <w:ins w:id="1390" w:author="瑞明 唐" w:date="2019-04-17T18:48:00Z"/>
              </w:rP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100">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3CE390C8" w14:textId="575100B6" w:rsidR="004B08D0" w:rsidDel="002775BD" w:rsidRDefault="002775BD">
            <w:pPr>
              <w:pStyle w:val="a9"/>
              <w:jc w:val="center"/>
              <w:rPr>
                <w:del w:id="1391" w:author="瑞明 唐" w:date="2019-04-17T18:50:00Z"/>
              </w:rPr>
              <w:pPrChange w:id="1392" w:author="瑞明 唐" w:date="2019-04-17T18:50:00Z">
                <w:pPr>
                  <w:pStyle w:val="a6"/>
                  <w:keepNext/>
                  <w:ind w:firstLineChars="0" w:firstLine="0"/>
                  <w:jc w:val="center"/>
                </w:pPr>
              </w:pPrChange>
            </w:pPr>
            <w:bookmarkStart w:id="1393" w:name="_Ref6421234"/>
            <w:ins w:id="139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95" w:author="瑞明 唐" w:date="2019-04-18T11:44:00Z">
              <w:r w:rsidR="00526D34">
                <w:rPr>
                  <w:noProof/>
                </w:rPr>
                <w:t>78</w:t>
              </w:r>
            </w:ins>
            <w:ins w:id="1396" w:author="瑞明 唐" w:date="2019-04-17T18:48:00Z">
              <w:r>
                <w:fldChar w:fldCharType="end"/>
              </w:r>
              <w:r>
                <w:rPr>
                  <w:rFonts w:hint="eastAsia"/>
                </w:rPr>
                <w:t>项目符号</w:t>
              </w:r>
            </w:ins>
            <w:bookmarkEnd w:id="1393"/>
          </w:p>
          <w:p w14:paraId="022D93F0" w14:textId="4C50CF91" w:rsidR="00A112BA" w:rsidRDefault="004B08D0" w:rsidP="00062BC7">
            <w:pPr>
              <w:pStyle w:val="a9"/>
              <w:jc w:val="center"/>
              <w:rPr>
                <w:rFonts w:ascii="宋体" w:eastAsia="宋体" w:hAnsi="宋体"/>
                <w:sz w:val="24"/>
                <w:szCs w:val="24"/>
              </w:rPr>
            </w:pPr>
            <w:del w:id="139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98" w:author="瑞明 唐" w:date="2019-04-16T16:15:00Z">
              <w:r w:rsidR="00BB747F" w:rsidDel="00C71EF7">
                <w:rPr>
                  <w:noProof/>
                </w:rPr>
                <w:delText>66</w:delText>
              </w:r>
            </w:del>
            <w:del w:id="1399" w:author="瑞明 唐" w:date="2019-04-17T18:50:00Z">
              <w:r w:rsidDel="002775BD">
                <w:fldChar w:fldCharType="end"/>
              </w:r>
              <w:r w:rsidDel="002775BD">
                <w:rPr>
                  <w:rFonts w:hint="eastAsia"/>
                </w:rPr>
                <w:delText>项目符号</w:delText>
              </w:r>
            </w:del>
          </w:p>
        </w:tc>
        <w:tc>
          <w:tcPr>
            <w:tcW w:w="2891" w:type="dxa"/>
          </w:tcPr>
          <w:p w14:paraId="06E26B99" w14:textId="77777777" w:rsidR="002775BD" w:rsidRDefault="00A112BA">
            <w:pPr>
              <w:pStyle w:val="a6"/>
              <w:keepNext/>
              <w:ind w:firstLineChars="0" w:firstLine="0"/>
              <w:jc w:val="center"/>
              <w:rPr>
                <w:ins w:id="1400" w:author="瑞明 唐" w:date="2019-04-17T18:48:00Z"/>
              </w:rP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52D23409" w14:textId="46CB084F" w:rsidR="004B08D0" w:rsidDel="002775BD" w:rsidRDefault="002775BD">
            <w:pPr>
              <w:pStyle w:val="a9"/>
              <w:jc w:val="center"/>
              <w:rPr>
                <w:del w:id="1401" w:author="瑞明 唐" w:date="2019-04-17T18:50:00Z"/>
              </w:rPr>
              <w:pPrChange w:id="1402" w:author="瑞明 唐" w:date="2019-04-17T18:50:00Z">
                <w:pPr>
                  <w:pStyle w:val="a6"/>
                  <w:keepNext/>
                  <w:ind w:firstLineChars="0" w:firstLine="0"/>
                  <w:jc w:val="center"/>
                </w:pPr>
              </w:pPrChange>
            </w:pPr>
            <w:bookmarkStart w:id="1403" w:name="_Ref6421246"/>
            <w:ins w:id="140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405" w:author="瑞明 唐" w:date="2019-04-18T11:44:00Z">
              <w:r w:rsidR="00526D34">
                <w:rPr>
                  <w:noProof/>
                </w:rPr>
                <w:t>79</w:t>
              </w:r>
            </w:ins>
            <w:ins w:id="1406" w:author="瑞明 唐" w:date="2019-04-17T18:48:00Z">
              <w:r>
                <w:fldChar w:fldCharType="end"/>
              </w:r>
              <w:r>
                <w:rPr>
                  <w:rFonts w:hint="eastAsia"/>
                </w:rPr>
                <w:t>自定义项目符号</w:t>
              </w:r>
            </w:ins>
            <w:bookmarkEnd w:id="1403"/>
          </w:p>
          <w:p w14:paraId="20B10BAE" w14:textId="1A4C741C" w:rsidR="00A112BA" w:rsidRDefault="004B08D0" w:rsidP="00062BC7">
            <w:pPr>
              <w:pStyle w:val="a9"/>
              <w:jc w:val="center"/>
              <w:rPr>
                <w:rFonts w:ascii="宋体" w:eastAsia="宋体" w:hAnsi="宋体"/>
                <w:noProof/>
                <w:sz w:val="24"/>
                <w:szCs w:val="24"/>
              </w:rPr>
            </w:pPr>
            <w:del w:id="140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08" w:author="瑞明 唐" w:date="2019-04-16T16:15:00Z">
              <w:r w:rsidR="00BB747F" w:rsidDel="00C71EF7">
                <w:rPr>
                  <w:noProof/>
                </w:rPr>
                <w:delText>67</w:delText>
              </w:r>
            </w:del>
            <w:del w:id="1409" w:author="瑞明 唐" w:date="2019-04-17T18:50:00Z">
              <w:r w:rsidDel="002775BD">
                <w:fldChar w:fldCharType="end"/>
              </w:r>
              <w:r w:rsidDel="002775BD">
                <w:rPr>
                  <w:rFonts w:hint="eastAsia"/>
                </w:rPr>
                <w:delText>自定义项目符号</w:delText>
              </w:r>
            </w:del>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0F5946B7"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10"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1" w:author="瑞明 唐" w:date="2019-04-17T23:36:00Z">
        <w:r w:rsidR="00062BC7">
          <w:t xml:space="preserve">图4 - </w:t>
        </w:r>
        <w:r w:rsidR="00062BC7">
          <w:rPr>
            <w:noProof/>
          </w:rPr>
          <w:t>78</w:t>
        </w:r>
        <w:r w:rsidR="00062BC7">
          <w:rPr>
            <w:rFonts w:hint="eastAsia"/>
          </w:rPr>
          <w:t>项目符号</w:t>
        </w:r>
      </w:ins>
      <w:ins w:id="1412" w:author="瑞明 唐" w:date="2019-04-17T19:20:00Z">
        <w:r w:rsidR="00213F3D">
          <w:rPr>
            <w:rFonts w:ascii="宋体" w:eastAsia="宋体" w:hAnsi="宋体"/>
            <w:sz w:val="24"/>
            <w:szCs w:val="24"/>
          </w:rPr>
          <w:fldChar w:fldCharType="end"/>
        </w:r>
      </w:ins>
      <w:del w:id="1413"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6B3008C4" w14:textId="4A8ED4A6"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14"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5" w:author="瑞明 唐" w:date="2019-04-17T23:36:00Z">
        <w:r w:rsidR="00062BC7">
          <w:t xml:space="preserve">图4 - </w:t>
        </w:r>
        <w:r w:rsidR="00062BC7">
          <w:rPr>
            <w:noProof/>
          </w:rPr>
          <w:t>79</w:t>
        </w:r>
        <w:r w:rsidR="00062BC7">
          <w:rPr>
            <w:rFonts w:hint="eastAsia"/>
          </w:rPr>
          <w:t>自定义项目符号</w:t>
        </w:r>
      </w:ins>
      <w:ins w:id="1416" w:author="瑞明 唐" w:date="2019-04-17T19:20:00Z">
        <w:r w:rsidR="00213F3D">
          <w:rPr>
            <w:rFonts w:ascii="宋体" w:eastAsia="宋体" w:hAnsi="宋体"/>
            <w:sz w:val="24"/>
            <w:szCs w:val="24"/>
          </w:rPr>
          <w:fldChar w:fldCharType="end"/>
        </w:r>
      </w:ins>
      <w:del w:id="1417"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24915147"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ins w:id="1418"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9" w:author="瑞明 唐" w:date="2019-04-17T23:36:00Z">
        <w:r w:rsidR="00062BC7">
          <w:t xml:space="preserve">图4 - </w:t>
        </w:r>
        <w:r w:rsidR="00062BC7">
          <w:rPr>
            <w:noProof/>
          </w:rPr>
          <w:t>80</w:t>
        </w:r>
        <w:r w:rsidR="00062BC7">
          <w:rPr>
            <w:rFonts w:hint="eastAsia"/>
          </w:rPr>
          <w:t>编号</w:t>
        </w:r>
      </w:ins>
      <w:ins w:id="1420" w:author="瑞明 唐" w:date="2019-04-17T19:21:00Z">
        <w:r w:rsidR="00213F3D">
          <w:rPr>
            <w:rFonts w:ascii="宋体" w:eastAsia="宋体" w:hAnsi="宋体"/>
            <w:sz w:val="24"/>
            <w:szCs w:val="24"/>
          </w:rPr>
          <w:fldChar w:fldCharType="end"/>
        </w:r>
      </w:ins>
      <w:del w:id="1421"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8</w:delText>
        </w:r>
      </w:del>
      <w:r w:rsidRPr="001A4179">
        <w:rPr>
          <w:rFonts w:ascii="宋体" w:eastAsia="宋体" w:hAnsi="宋体" w:hint="eastAsia"/>
          <w:sz w:val="24"/>
          <w:szCs w:val="24"/>
        </w:rPr>
        <w:t>所示。</w:t>
      </w:r>
    </w:p>
    <w:p w14:paraId="71B850C5" w14:textId="49D0FB9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del w:id="1422"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9</w:delText>
        </w:r>
      </w:del>
      <w:ins w:id="1423"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ins>
      <w:r w:rsidR="00213F3D">
        <w:rPr>
          <w:rFonts w:ascii="宋体" w:eastAsia="宋体" w:hAnsi="宋体"/>
          <w:sz w:val="24"/>
          <w:szCs w:val="24"/>
        </w:rPr>
      </w:r>
      <w:r w:rsidR="00213F3D">
        <w:rPr>
          <w:rFonts w:ascii="宋体" w:eastAsia="宋体" w:hAnsi="宋体"/>
          <w:sz w:val="24"/>
          <w:szCs w:val="24"/>
        </w:rPr>
        <w:fldChar w:fldCharType="separate"/>
      </w:r>
      <w:ins w:id="1424" w:author="瑞明 唐" w:date="2019-04-17T23:36:00Z">
        <w:r w:rsidR="00062BC7">
          <w:t xml:space="preserve">图4 - </w:t>
        </w:r>
        <w:r w:rsidR="00062BC7">
          <w:rPr>
            <w:noProof/>
          </w:rPr>
          <w:t>81</w:t>
        </w:r>
        <w:r w:rsidR="00062BC7">
          <w:rPr>
            <w:rFonts w:hint="eastAsia"/>
          </w:rPr>
          <w:t>自定义编号</w:t>
        </w:r>
      </w:ins>
      <w:ins w:id="1425" w:author="瑞明 唐" w:date="2019-04-17T19:21:00Z">
        <w:r w:rsidR="00213F3D">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rPr>
                <w:ins w:id="1426" w:author="瑞明 唐" w:date="2019-04-17T19:20:00Z"/>
              </w:rP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102">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1846E040" w14:textId="7686944D" w:rsidR="004B08D0" w:rsidDel="00213F3D" w:rsidRDefault="00213F3D">
            <w:pPr>
              <w:pStyle w:val="a9"/>
              <w:jc w:val="center"/>
              <w:rPr>
                <w:del w:id="1427" w:author="瑞明 唐" w:date="2019-04-17T19:21:00Z"/>
              </w:rPr>
              <w:pPrChange w:id="1428" w:author="瑞明 唐" w:date="2019-04-17T19:21:00Z">
                <w:pPr>
                  <w:pStyle w:val="a6"/>
                  <w:keepNext/>
                  <w:ind w:firstLineChars="0" w:firstLine="0"/>
                  <w:jc w:val="center"/>
                </w:pPr>
              </w:pPrChange>
            </w:pPr>
            <w:bookmarkStart w:id="1429" w:name="_Ref6421305"/>
            <w:ins w:id="1430"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31" w:author="瑞明 唐" w:date="2019-04-18T11:44:00Z">
              <w:r w:rsidR="00526D34">
                <w:rPr>
                  <w:noProof/>
                </w:rPr>
                <w:t>80</w:t>
              </w:r>
            </w:ins>
            <w:ins w:id="1432" w:author="瑞明 唐" w:date="2019-04-17T19:20:00Z">
              <w:r>
                <w:fldChar w:fldCharType="end"/>
              </w:r>
              <w:r>
                <w:rPr>
                  <w:rFonts w:hint="eastAsia"/>
                </w:rPr>
                <w:t>编号</w:t>
              </w:r>
            </w:ins>
            <w:bookmarkEnd w:id="1429"/>
          </w:p>
          <w:p w14:paraId="6D637BC3" w14:textId="703D5149" w:rsidR="004B08D0" w:rsidRPr="00BB747F" w:rsidRDefault="004B08D0" w:rsidP="00062BC7">
            <w:pPr>
              <w:pStyle w:val="a9"/>
              <w:jc w:val="center"/>
              <w:rPr>
                <w:rFonts w:ascii="宋体" w:eastAsia="宋体" w:hAnsi="宋体"/>
                <w:sz w:val="24"/>
                <w:szCs w:val="24"/>
              </w:rPr>
            </w:pPr>
            <w:del w:id="1433"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34" w:author="瑞明 唐" w:date="2019-04-16T16:15:00Z">
              <w:r w:rsidR="00BB747F" w:rsidDel="00C71EF7">
                <w:rPr>
                  <w:noProof/>
                </w:rPr>
                <w:delText>68</w:delText>
              </w:r>
            </w:del>
            <w:del w:id="1435" w:author="瑞明 唐" w:date="2019-04-17T19:21:00Z">
              <w:r w:rsidDel="00213F3D">
                <w:fldChar w:fldCharType="end"/>
              </w:r>
              <w:r w:rsidDel="00213F3D">
                <w:rPr>
                  <w:rFonts w:hint="eastAsia"/>
                </w:rPr>
                <w:delText>编号</w:delText>
              </w:r>
            </w:del>
          </w:p>
        </w:tc>
        <w:tc>
          <w:tcPr>
            <w:tcW w:w="4264" w:type="dxa"/>
          </w:tcPr>
          <w:p w14:paraId="57BB27FB" w14:textId="77777777" w:rsidR="00213F3D" w:rsidRDefault="004B08D0">
            <w:pPr>
              <w:pStyle w:val="a6"/>
              <w:keepNext/>
              <w:ind w:firstLineChars="0" w:firstLine="0"/>
              <w:jc w:val="center"/>
              <w:rPr>
                <w:ins w:id="1436" w:author="瑞明 唐" w:date="2019-04-17T19:20:00Z"/>
              </w:rP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3">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6CF6CC91" w14:textId="21B6F199" w:rsidR="004B08D0" w:rsidDel="00213F3D" w:rsidRDefault="00213F3D">
            <w:pPr>
              <w:pStyle w:val="a9"/>
              <w:jc w:val="center"/>
              <w:rPr>
                <w:del w:id="1437" w:author="瑞明 唐" w:date="2019-04-17T19:21:00Z"/>
              </w:rPr>
              <w:pPrChange w:id="1438" w:author="瑞明 唐" w:date="2019-04-17T19:21:00Z">
                <w:pPr>
                  <w:pStyle w:val="a6"/>
                  <w:keepNext/>
                  <w:ind w:firstLineChars="0" w:firstLine="0"/>
                  <w:jc w:val="center"/>
                </w:pPr>
              </w:pPrChange>
            </w:pPr>
            <w:bookmarkStart w:id="1439" w:name="_Ref6421321"/>
            <w:ins w:id="1440"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41" w:author="瑞明 唐" w:date="2019-04-18T11:44:00Z">
              <w:r w:rsidR="00526D34">
                <w:rPr>
                  <w:noProof/>
                </w:rPr>
                <w:t>81</w:t>
              </w:r>
            </w:ins>
            <w:ins w:id="1442" w:author="瑞明 唐" w:date="2019-04-17T19:20:00Z">
              <w:r>
                <w:fldChar w:fldCharType="end"/>
              </w:r>
              <w:r>
                <w:rPr>
                  <w:rFonts w:hint="eastAsia"/>
                </w:rPr>
                <w:t>自定义编号</w:t>
              </w:r>
            </w:ins>
            <w:bookmarkEnd w:id="1439"/>
          </w:p>
          <w:p w14:paraId="1C8FD803" w14:textId="6878F506" w:rsidR="004B08D0" w:rsidRDefault="004B08D0" w:rsidP="00062BC7">
            <w:pPr>
              <w:pStyle w:val="a9"/>
              <w:jc w:val="center"/>
              <w:rPr>
                <w:rFonts w:ascii="宋体" w:eastAsia="宋体" w:hAnsi="宋体"/>
                <w:sz w:val="24"/>
                <w:szCs w:val="24"/>
              </w:rPr>
            </w:pPr>
            <w:del w:id="1443"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44" w:author="瑞明 唐" w:date="2019-04-16T16:15:00Z">
              <w:r w:rsidR="00BB747F" w:rsidDel="00C71EF7">
                <w:rPr>
                  <w:noProof/>
                </w:rPr>
                <w:delText>69</w:delText>
              </w:r>
            </w:del>
            <w:del w:id="1445" w:author="瑞明 唐" w:date="2019-04-17T19:21:00Z">
              <w:r w:rsidDel="00213F3D">
                <w:fldChar w:fldCharType="end"/>
              </w:r>
              <w:r w:rsidDel="00213F3D">
                <w:rPr>
                  <w:rFonts w:hint="eastAsia"/>
                </w:rPr>
                <w:delText>自定义编号</w:delText>
              </w:r>
            </w:del>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50ABB5FE"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ins w:id="1446" w:author="瑞明 唐" w:date="2019-04-17T19:23: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47" w:author="瑞明 唐" w:date="2019-04-17T23:36:00Z">
        <w:r w:rsidR="00062BC7">
          <w:t xml:space="preserve">图4 - </w:t>
        </w:r>
        <w:r w:rsidR="00062BC7">
          <w:rPr>
            <w:noProof/>
          </w:rPr>
          <w:t>82</w:t>
        </w:r>
        <w:r w:rsidR="00062BC7">
          <w:rPr>
            <w:rFonts w:hint="eastAsia"/>
          </w:rPr>
          <w:t>选中设置要分栏文字</w:t>
        </w:r>
      </w:ins>
      <w:ins w:id="1448" w:author="瑞明 唐" w:date="2019-04-17T19:23:00Z">
        <w:r w:rsidR="00213F3D">
          <w:rPr>
            <w:rFonts w:ascii="宋体" w:eastAsia="宋体" w:hAnsi="宋体"/>
            <w:sz w:val="24"/>
            <w:szCs w:val="24"/>
          </w:rPr>
          <w:fldChar w:fldCharType="end"/>
        </w:r>
      </w:ins>
      <w:del w:id="1449" w:author="瑞明 唐" w:date="2019-04-17T19:23: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70</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rPr>
                <w:ins w:id="1450" w:author="瑞明 唐" w:date="2019-04-17T19:23:00Z"/>
              </w:rP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4">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3503E06C" w14:textId="73F7D732" w:rsidR="008F0645" w:rsidDel="00213F3D" w:rsidRDefault="00213F3D">
            <w:pPr>
              <w:pStyle w:val="a9"/>
              <w:jc w:val="center"/>
              <w:rPr>
                <w:del w:id="1451" w:author="瑞明 唐" w:date="2019-04-17T19:23:00Z"/>
              </w:rPr>
              <w:pPrChange w:id="1452" w:author="瑞明 唐" w:date="2019-04-17T19:23:00Z">
                <w:pPr>
                  <w:keepNext/>
                  <w:jc w:val="center"/>
                </w:pPr>
              </w:pPrChange>
            </w:pPr>
            <w:bookmarkStart w:id="1453" w:name="_Ref6421433"/>
            <w:ins w:id="1454"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55" w:author="瑞明 唐" w:date="2019-04-18T11:44:00Z">
              <w:r w:rsidR="00526D34">
                <w:rPr>
                  <w:noProof/>
                </w:rPr>
                <w:t>82</w:t>
              </w:r>
            </w:ins>
            <w:ins w:id="1456" w:author="瑞明 唐" w:date="2019-04-17T19:23:00Z">
              <w:r>
                <w:fldChar w:fldCharType="end"/>
              </w:r>
              <w:r>
                <w:rPr>
                  <w:rFonts w:hint="eastAsia"/>
                </w:rPr>
                <w:t>选中设置要分栏文字</w:t>
              </w:r>
            </w:ins>
            <w:bookmarkEnd w:id="1453"/>
          </w:p>
          <w:p w14:paraId="56CB15D9" w14:textId="5F0669BD" w:rsidR="008F0645" w:rsidRDefault="008F0645" w:rsidP="00062BC7">
            <w:pPr>
              <w:pStyle w:val="a9"/>
              <w:jc w:val="center"/>
              <w:rPr>
                <w:rFonts w:ascii="宋体" w:eastAsia="宋体" w:hAnsi="宋体"/>
                <w:sz w:val="24"/>
                <w:szCs w:val="24"/>
              </w:rPr>
            </w:pPr>
            <w:del w:id="1457" w:author="瑞明 唐" w:date="2019-04-17T19:23: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58" w:author="瑞明 唐" w:date="2019-04-16T16:15:00Z">
              <w:r w:rsidR="00BB747F" w:rsidDel="00C71EF7">
                <w:rPr>
                  <w:noProof/>
                </w:rPr>
                <w:delText>70</w:delText>
              </w:r>
            </w:del>
            <w:del w:id="1459" w:author="瑞明 唐" w:date="2019-04-17T19:23:00Z">
              <w:r w:rsidDel="00213F3D">
                <w:fldChar w:fldCharType="end"/>
              </w:r>
              <w:r w:rsidDel="00213F3D">
                <w:rPr>
                  <w:rFonts w:hint="eastAsia"/>
                </w:rPr>
                <w:delText>选中设置要分栏文字</w:delText>
              </w:r>
            </w:del>
          </w:p>
        </w:tc>
      </w:tr>
    </w:tbl>
    <w:p w14:paraId="3D6192E2" w14:textId="77777777" w:rsidR="001929D1" w:rsidRPr="001A4179" w:rsidRDefault="001929D1" w:rsidP="001A4179">
      <w:pPr>
        <w:rPr>
          <w:rFonts w:ascii="宋体" w:eastAsia="宋体" w:hAnsi="宋体"/>
          <w:sz w:val="24"/>
          <w:szCs w:val="24"/>
        </w:rPr>
      </w:pPr>
    </w:p>
    <w:p w14:paraId="4F4F3B70" w14:textId="4C9F908E"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ins w:id="1460"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61" w:author="瑞明 唐" w:date="2019-04-17T23:36:00Z">
        <w:r w:rsidR="00062BC7">
          <w:t xml:space="preserve">图4 - </w:t>
        </w:r>
        <w:r w:rsidR="00062BC7">
          <w:rPr>
            <w:noProof/>
          </w:rPr>
          <w:t>83</w:t>
        </w:r>
        <w:r w:rsidR="00062BC7">
          <w:rPr>
            <w:rFonts w:hint="eastAsia"/>
          </w:rPr>
          <w:t>分栏设置</w:t>
        </w:r>
      </w:ins>
      <w:ins w:id="1462" w:author="瑞明 唐" w:date="2019-04-17T19:24:00Z">
        <w:r w:rsidR="00213F3D">
          <w:rPr>
            <w:rFonts w:ascii="宋体" w:eastAsia="宋体" w:hAnsi="宋体"/>
            <w:sz w:val="24"/>
            <w:szCs w:val="24"/>
          </w:rPr>
          <w:fldChar w:fldCharType="end"/>
        </w:r>
      </w:ins>
      <w:del w:id="1463"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71</w:delText>
        </w:r>
      </w:del>
      <w:r w:rsidRPr="001A4179">
        <w:rPr>
          <w:rFonts w:ascii="宋体" w:eastAsia="宋体" w:hAnsi="宋体" w:hint="eastAsia"/>
          <w:sz w:val="24"/>
          <w:szCs w:val="24"/>
        </w:rPr>
        <w:t>所示。如</w:t>
      </w:r>
      <w:ins w:id="1464"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65" w:author="瑞明 唐" w:date="2019-04-17T23:36:00Z">
        <w:r w:rsidR="00062BC7">
          <w:t xml:space="preserve">图4 - </w:t>
        </w:r>
        <w:r w:rsidR="00062BC7">
          <w:rPr>
            <w:noProof/>
          </w:rPr>
          <w:t>84</w:t>
        </w:r>
        <w:proofErr w:type="gramStart"/>
        <w:r w:rsidR="00062BC7">
          <w:rPr>
            <w:rFonts w:hint="eastAsia"/>
          </w:rPr>
          <w:t>两栏效果</w:t>
        </w:r>
      </w:ins>
      <w:proofErr w:type="gramEnd"/>
      <w:ins w:id="1466" w:author="瑞明 唐" w:date="2019-04-17T19:24:00Z">
        <w:r w:rsidR="00213F3D">
          <w:rPr>
            <w:rFonts w:ascii="宋体" w:eastAsia="宋体" w:hAnsi="宋体"/>
            <w:sz w:val="24"/>
            <w:szCs w:val="24"/>
          </w:rPr>
          <w:fldChar w:fldCharType="end"/>
        </w:r>
      </w:ins>
      <w:del w:id="1467"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72</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rPr>
                <w:ins w:id="1468" w:author="瑞明 唐" w:date="2019-04-17T19:23:00Z"/>
              </w:rP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540B39D7" w14:textId="367087F6" w:rsidR="0091488E" w:rsidDel="00213F3D" w:rsidRDefault="00213F3D">
            <w:pPr>
              <w:pStyle w:val="a9"/>
              <w:jc w:val="center"/>
              <w:rPr>
                <w:del w:id="1469" w:author="瑞明 唐" w:date="2019-04-17T19:24:00Z"/>
              </w:rPr>
              <w:pPrChange w:id="1470" w:author="瑞明 唐" w:date="2019-04-17T19:24:00Z">
                <w:pPr>
                  <w:keepNext/>
                  <w:jc w:val="center"/>
                </w:pPr>
              </w:pPrChange>
            </w:pPr>
            <w:bookmarkStart w:id="1471" w:name="_Ref6421486"/>
            <w:ins w:id="1472"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73" w:author="瑞明 唐" w:date="2019-04-18T11:44:00Z">
              <w:r w:rsidR="00526D34">
                <w:rPr>
                  <w:noProof/>
                </w:rPr>
                <w:t>83</w:t>
              </w:r>
            </w:ins>
            <w:ins w:id="1474" w:author="瑞明 唐" w:date="2019-04-17T19:23:00Z">
              <w:r>
                <w:fldChar w:fldCharType="end"/>
              </w:r>
              <w:r>
                <w:rPr>
                  <w:rFonts w:hint="eastAsia"/>
                </w:rPr>
                <w:t>分栏设置</w:t>
              </w:r>
            </w:ins>
            <w:bookmarkEnd w:id="1471"/>
          </w:p>
          <w:p w14:paraId="7D478B6E" w14:textId="353F0101" w:rsidR="0091488E" w:rsidRDefault="0091488E" w:rsidP="00062BC7">
            <w:pPr>
              <w:pStyle w:val="a9"/>
              <w:jc w:val="center"/>
              <w:rPr>
                <w:rFonts w:ascii="宋体" w:eastAsia="宋体" w:hAnsi="宋体"/>
                <w:sz w:val="24"/>
                <w:szCs w:val="24"/>
              </w:rPr>
            </w:pPr>
            <w:del w:id="1475"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76" w:author="瑞明 唐" w:date="2019-04-16T16:15:00Z">
              <w:r w:rsidR="00BB747F" w:rsidDel="00C71EF7">
                <w:rPr>
                  <w:noProof/>
                </w:rPr>
                <w:delText>71</w:delText>
              </w:r>
            </w:del>
            <w:del w:id="1477" w:author="瑞明 唐" w:date="2019-04-17T19:24:00Z">
              <w:r w:rsidDel="00213F3D">
                <w:fldChar w:fldCharType="end"/>
              </w:r>
              <w:r w:rsidDel="00213F3D">
                <w:rPr>
                  <w:rFonts w:hint="eastAsia"/>
                </w:rPr>
                <w:delText>分栏设置</w:delText>
              </w:r>
            </w:del>
          </w:p>
        </w:tc>
        <w:tc>
          <w:tcPr>
            <w:tcW w:w="5301" w:type="dxa"/>
          </w:tcPr>
          <w:p w14:paraId="50E23450" w14:textId="77777777" w:rsidR="00213F3D" w:rsidRDefault="0091488E">
            <w:pPr>
              <w:keepNext/>
              <w:jc w:val="center"/>
              <w:rPr>
                <w:ins w:id="1478" w:author="瑞明 唐" w:date="2019-04-17T19:23:00Z"/>
              </w:rP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6">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4160CD66" w14:textId="77CF875E" w:rsidR="0091488E" w:rsidDel="00213F3D" w:rsidRDefault="00213F3D">
            <w:pPr>
              <w:pStyle w:val="a9"/>
              <w:jc w:val="center"/>
              <w:rPr>
                <w:del w:id="1479" w:author="瑞明 唐" w:date="2019-04-17T19:24:00Z"/>
              </w:rPr>
              <w:pPrChange w:id="1480" w:author="瑞明 唐" w:date="2019-04-17T19:24:00Z">
                <w:pPr>
                  <w:keepNext/>
                  <w:jc w:val="center"/>
                </w:pPr>
              </w:pPrChange>
            </w:pPr>
            <w:bookmarkStart w:id="1481" w:name="_Ref6421497"/>
            <w:ins w:id="1482"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83" w:author="瑞明 唐" w:date="2019-04-18T11:44:00Z">
              <w:r w:rsidR="00526D34">
                <w:rPr>
                  <w:noProof/>
                </w:rPr>
                <w:t>84</w:t>
              </w:r>
            </w:ins>
            <w:ins w:id="1484" w:author="瑞明 唐" w:date="2019-04-17T19:23:00Z">
              <w:r>
                <w:fldChar w:fldCharType="end"/>
              </w:r>
              <w:r>
                <w:rPr>
                  <w:rFonts w:hint="eastAsia"/>
                </w:rPr>
                <w:t>两</w:t>
              </w:r>
              <w:proofErr w:type="gramStart"/>
              <w:r>
                <w:rPr>
                  <w:rFonts w:hint="eastAsia"/>
                </w:rPr>
                <w:t>栏效果</w:t>
              </w:r>
            </w:ins>
            <w:bookmarkEnd w:id="1481"/>
            <w:proofErr w:type="gramEnd"/>
          </w:p>
          <w:p w14:paraId="3CBCE5BC" w14:textId="4749CC87" w:rsidR="0091488E" w:rsidRDefault="0091488E" w:rsidP="00062BC7">
            <w:pPr>
              <w:pStyle w:val="a9"/>
              <w:jc w:val="center"/>
              <w:rPr>
                <w:rFonts w:ascii="宋体" w:eastAsia="宋体" w:hAnsi="宋体"/>
                <w:sz w:val="24"/>
                <w:szCs w:val="24"/>
              </w:rPr>
            </w:pPr>
            <w:del w:id="1485"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86" w:author="瑞明 唐" w:date="2019-04-16T16:15:00Z">
              <w:r w:rsidR="00BB747F" w:rsidDel="00C71EF7">
                <w:rPr>
                  <w:noProof/>
                </w:rPr>
                <w:delText>72</w:delText>
              </w:r>
            </w:del>
            <w:del w:id="1487" w:author="瑞明 唐" w:date="2019-04-17T19:24:00Z">
              <w:r w:rsidDel="00213F3D">
                <w:fldChar w:fldCharType="end"/>
              </w:r>
              <w:r w:rsidDel="00213F3D">
                <w:rPr>
                  <w:rFonts w:hint="eastAsia"/>
                </w:rPr>
                <w:delText>两栏效果</w:delText>
              </w:r>
            </w:del>
          </w:p>
        </w:tc>
      </w:tr>
    </w:tbl>
    <w:p w14:paraId="5CB40BBE" w14:textId="77777777" w:rsidR="0091488E" w:rsidRPr="001A4179" w:rsidRDefault="0091488E" w:rsidP="001A4179">
      <w:pPr>
        <w:rPr>
          <w:rFonts w:ascii="宋体" w:eastAsia="宋体" w:hAnsi="宋体"/>
          <w:sz w:val="24"/>
          <w:szCs w:val="24"/>
        </w:rPr>
      </w:pPr>
    </w:p>
    <w:p w14:paraId="098A1104" w14:textId="7337A210"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ins w:id="1488" w:author="瑞明 唐" w:date="2019-04-17T19:26: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89" w:author="瑞明 唐" w:date="2019-04-17T23:36:00Z">
        <w:r w:rsidR="00062BC7">
          <w:t xml:space="preserve">图4 - </w:t>
        </w:r>
        <w:r w:rsidR="00062BC7">
          <w:rPr>
            <w:noProof/>
          </w:rPr>
          <w:t>85</w:t>
        </w:r>
        <w:r w:rsidR="00062BC7">
          <w:rPr>
            <w:rFonts w:hint="eastAsia"/>
          </w:rPr>
          <w:t>鼠标放在需要设置首字下沉段落</w:t>
        </w:r>
      </w:ins>
      <w:ins w:id="1490" w:author="瑞明 唐" w:date="2019-04-17T19:26:00Z">
        <w:r w:rsidR="00213F3D">
          <w:rPr>
            <w:rFonts w:ascii="宋体" w:eastAsia="宋体" w:hAnsi="宋体"/>
            <w:sz w:val="24"/>
            <w:szCs w:val="24"/>
          </w:rPr>
          <w:fldChar w:fldCharType="end"/>
        </w:r>
      </w:ins>
      <w:del w:id="1491" w:author="瑞明 唐" w:date="2019-04-17T19:26: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91488E" w:rsidDel="00213F3D">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rPr>
                <w:ins w:id="1492" w:author="瑞明 唐" w:date="2019-04-17T19:25:00Z"/>
              </w:rP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7">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47B31E35" w14:textId="365FC9B4" w:rsidR="0091488E" w:rsidDel="00213F3D" w:rsidRDefault="00213F3D">
            <w:pPr>
              <w:pStyle w:val="a9"/>
              <w:jc w:val="center"/>
              <w:rPr>
                <w:del w:id="1493" w:author="瑞明 唐" w:date="2019-04-17T19:25:00Z"/>
              </w:rPr>
              <w:pPrChange w:id="1494" w:author="瑞明 唐" w:date="2019-04-17T19:25:00Z">
                <w:pPr>
                  <w:keepNext/>
                  <w:jc w:val="center"/>
                </w:pPr>
              </w:pPrChange>
            </w:pPr>
            <w:bookmarkStart w:id="1495" w:name="_Ref6421592"/>
            <w:ins w:id="1496" w:author="瑞明 唐" w:date="2019-04-17T19:25:00Z">
              <w:r>
                <w:t>图</w:t>
              </w:r>
              <w:r>
                <w:t xml:space="preserve">4 - </w:t>
              </w:r>
              <w:r>
                <w:fldChar w:fldCharType="begin"/>
              </w:r>
              <w:r>
                <w:instrText xml:space="preserve"> SEQ </w:instrText>
              </w:r>
              <w:r>
                <w:instrText>图</w:instrText>
              </w:r>
              <w:r>
                <w:instrText xml:space="preserve">4_- \* ARABIC </w:instrText>
              </w:r>
            </w:ins>
            <w:r>
              <w:fldChar w:fldCharType="separate"/>
            </w:r>
            <w:ins w:id="1497" w:author="瑞明 唐" w:date="2019-04-18T11:44:00Z">
              <w:r w:rsidR="00526D34">
                <w:rPr>
                  <w:noProof/>
                </w:rPr>
                <w:t>85</w:t>
              </w:r>
            </w:ins>
            <w:ins w:id="1498" w:author="瑞明 唐" w:date="2019-04-17T19:25:00Z">
              <w:r>
                <w:fldChar w:fldCharType="end"/>
              </w:r>
              <w:r>
                <w:rPr>
                  <w:rFonts w:hint="eastAsia"/>
                </w:rPr>
                <w:t>鼠标放在需要设置首字下沉段落</w:t>
              </w:r>
            </w:ins>
            <w:bookmarkEnd w:id="1495"/>
          </w:p>
          <w:p w14:paraId="7B82D445" w14:textId="66667684" w:rsidR="0091488E" w:rsidRDefault="0091488E" w:rsidP="00062BC7">
            <w:pPr>
              <w:pStyle w:val="a9"/>
              <w:jc w:val="center"/>
              <w:rPr>
                <w:rFonts w:ascii="宋体" w:eastAsia="宋体" w:hAnsi="宋体"/>
                <w:sz w:val="24"/>
                <w:szCs w:val="24"/>
              </w:rPr>
            </w:pPr>
            <w:del w:id="1499" w:author="瑞明 唐" w:date="2019-04-17T19:25: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00" w:author="瑞明 唐" w:date="2019-04-16T16:15:00Z">
              <w:r w:rsidR="00BB747F" w:rsidDel="00C71EF7">
                <w:rPr>
                  <w:noProof/>
                </w:rPr>
                <w:delText>73</w:delText>
              </w:r>
            </w:del>
            <w:del w:id="1501" w:author="瑞明 唐" w:date="2019-04-17T19:25:00Z">
              <w:r w:rsidDel="00213F3D">
                <w:fldChar w:fldCharType="end"/>
              </w:r>
              <w:r w:rsidDel="00213F3D">
                <w:rPr>
                  <w:rFonts w:hint="eastAsia"/>
                </w:rPr>
                <w:delText>首字下沉文字</w:delText>
              </w:r>
            </w:del>
          </w:p>
        </w:tc>
      </w:tr>
    </w:tbl>
    <w:p w14:paraId="23E10AFA" w14:textId="77777777" w:rsidR="0091488E" w:rsidRPr="001A4179" w:rsidRDefault="0091488E" w:rsidP="001A4179">
      <w:pPr>
        <w:ind w:left="509"/>
        <w:rPr>
          <w:rFonts w:ascii="宋体" w:eastAsia="宋体" w:hAnsi="宋体"/>
          <w:sz w:val="24"/>
          <w:szCs w:val="24"/>
        </w:rPr>
      </w:pPr>
    </w:p>
    <w:p w14:paraId="10BB7D3B" w14:textId="6F67435C"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ins w:id="1502" w:author="瑞明 唐" w:date="2019-04-17T19:29: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503" w:author="瑞明 唐" w:date="2019-04-17T23:36:00Z">
        <w:r w:rsidR="00062BC7">
          <w:t xml:space="preserve">图4 - </w:t>
        </w:r>
        <w:r w:rsidR="00062BC7">
          <w:rPr>
            <w:noProof/>
          </w:rPr>
          <w:t>86</w:t>
        </w:r>
        <w:r w:rsidR="00062BC7">
          <w:rPr>
            <w:rFonts w:hint="eastAsia"/>
          </w:rPr>
          <w:t>首字下沉设置</w:t>
        </w:r>
      </w:ins>
      <w:ins w:id="1504" w:author="瑞明 唐" w:date="2019-04-17T19:29:00Z">
        <w:r w:rsidR="00213F3D">
          <w:rPr>
            <w:rFonts w:ascii="宋体" w:eastAsia="宋体" w:hAnsi="宋体"/>
            <w:sz w:val="24"/>
            <w:szCs w:val="24"/>
          </w:rPr>
          <w:fldChar w:fldCharType="end"/>
        </w:r>
      </w:ins>
      <w:del w:id="1505" w:author="瑞明 唐" w:date="2019-04-17T19:29: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4</w:delText>
        </w:r>
      </w:del>
      <w:r w:rsidRPr="001A4179">
        <w:rPr>
          <w:rFonts w:ascii="宋体" w:eastAsia="宋体" w:hAnsi="宋体" w:hint="eastAsia"/>
          <w:sz w:val="24"/>
          <w:szCs w:val="24"/>
        </w:rPr>
        <w:t>所示。</w:t>
      </w:r>
      <w:del w:id="1506" w:author="瑞明 唐" w:date="2019-04-17T19:29:00Z">
        <w:r w:rsidRPr="001A4179" w:rsidDel="00213F3D">
          <w:rPr>
            <w:rFonts w:ascii="宋体" w:eastAsia="宋体" w:hAnsi="宋体" w:hint="eastAsia"/>
            <w:sz w:val="24"/>
            <w:szCs w:val="24"/>
          </w:rPr>
          <w:delText>首字就下沉了三行</w:delText>
        </w:r>
        <w:r w:rsidR="00555721" w:rsidDel="00213F3D">
          <w:rPr>
            <w:rFonts w:ascii="宋体" w:eastAsia="宋体" w:hAnsi="宋体" w:hint="eastAsia"/>
            <w:sz w:val="24"/>
            <w:szCs w:val="24"/>
          </w:rPr>
          <w:delText>，</w:delText>
        </w:r>
        <w:r w:rsidR="0093161C" w:rsidRPr="001A4179" w:rsidDel="00213F3D">
          <w:rPr>
            <w:rFonts w:ascii="宋体" w:eastAsia="宋体" w:hAnsi="宋体" w:hint="eastAsia"/>
            <w:sz w:val="24"/>
            <w:szCs w:val="24"/>
          </w:rPr>
          <w:delText>如图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5</w:delText>
        </w:r>
        <w:r w:rsidRPr="001A4179" w:rsidDel="00213F3D">
          <w:rPr>
            <w:rFonts w:ascii="宋体" w:eastAsia="宋体" w:hAnsi="宋体" w:hint="eastAsia"/>
            <w:sz w:val="24"/>
            <w:szCs w:val="24"/>
          </w:rPr>
          <w:delText>所示</w:delText>
        </w:r>
      </w:del>
      <w:ins w:id="1507" w:author="瑞明 唐" w:date="2019-04-17T19:29:00Z">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ins>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08" w:author="瑞明 唐" w:date="2019-04-17T21:09:00Z">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019"/>
        <w:tblGridChange w:id="1509">
          <w:tblGrid>
            <w:gridCol w:w="8019"/>
          </w:tblGrid>
        </w:tblGridChange>
      </w:tblGrid>
      <w:tr w:rsidR="001A731F" w14:paraId="57AC7690" w14:textId="77777777" w:rsidTr="00C21689">
        <w:trPr>
          <w:trHeight w:val="3124"/>
          <w:trPrChange w:id="1510" w:author="瑞明 唐" w:date="2019-04-17T21:09:00Z">
            <w:trPr>
              <w:trHeight w:val="3124"/>
            </w:trPr>
          </w:trPrChange>
        </w:trPr>
        <w:tc>
          <w:tcPr>
            <w:tcW w:w="8019" w:type="dxa"/>
            <w:tcPrChange w:id="1511" w:author="瑞明 唐" w:date="2019-04-17T21:09:00Z">
              <w:tcPr>
                <w:tcW w:w="8528" w:type="dxa"/>
              </w:tcPr>
            </w:tcPrChange>
          </w:tcPr>
          <w:p w14:paraId="1F49E5F3" w14:textId="77777777" w:rsidR="00213F3D" w:rsidRDefault="001A731F" w:rsidP="00062BC7">
            <w:pPr>
              <w:keepNext/>
              <w:jc w:val="center"/>
              <w:rPr>
                <w:ins w:id="1512" w:author="瑞明 唐" w:date="2019-04-17T19:28:00Z"/>
              </w:rP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8">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3E094C7A" w14:textId="464E44A8" w:rsidR="001A731F" w:rsidDel="00213F3D" w:rsidRDefault="00213F3D">
            <w:pPr>
              <w:pStyle w:val="a9"/>
              <w:jc w:val="center"/>
              <w:rPr>
                <w:del w:id="1513" w:author="瑞明 唐" w:date="2019-04-17T19:28:00Z"/>
              </w:rPr>
              <w:pPrChange w:id="1514" w:author="瑞明 唐" w:date="2019-04-17T19:28:00Z">
                <w:pPr>
                  <w:keepNext/>
                  <w:jc w:val="center"/>
                </w:pPr>
              </w:pPrChange>
            </w:pPr>
            <w:bookmarkStart w:id="1515" w:name="_Ref6421759"/>
            <w:ins w:id="1516" w:author="瑞明 唐" w:date="2019-04-17T19:28:00Z">
              <w:r>
                <w:t>图</w:t>
              </w:r>
              <w:r>
                <w:t xml:space="preserve">4 - </w:t>
              </w:r>
              <w:r>
                <w:fldChar w:fldCharType="begin"/>
              </w:r>
              <w:r>
                <w:instrText xml:space="preserve"> SEQ </w:instrText>
              </w:r>
              <w:r>
                <w:instrText>图</w:instrText>
              </w:r>
              <w:r>
                <w:instrText xml:space="preserve">4_- \* ARABIC </w:instrText>
              </w:r>
            </w:ins>
            <w:r>
              <w:fldChar w:fldCharType="separate"/>
            </w:r>
            <w:ins w:id="1517" w:author="瑞明 唐" w:date="2019-04-18T11:44:00Z">
              <w:r w:rsidR="00526D34">
                <w:rPr>
                  <w:noProof/>
                </w:rPr>
                <w:t>86</w:t>
              </w:r>
            </w:ins>
            <w:ins w:id="1518" w:author="瑞明 唐" w:date="2019-04-17T19:28:00Z">
              <w:r>
                <w:fldChar w:fldCharType="end"/>
              </w:r>
              <w:r>
                <w:rPr>
                  <w:rFonts w:hint="eastAsia"/>
                </w:rPr>
                <w:t>首字下沉设置</w:t>
              </w:r>
            </w:ins>
            <w:bookmarkEnd w:id="1515"/>
          </w:p>
          <w:p w14:paraId="463418E9" w14:textId="68BEA786" w:rsidR="001A731F" w:rsidRDefault="001A731F" w:rsidP="00062BC7">
            <w:pPr>
              <w:pStyle w:val="a9"/>
              <w:jc w:val="center"/>
              <w:rPr>
                <w:rFonts w:ascii="宋体" w:eastAsia="宋体" w:hAnsi="宋体"/>
                <w:sz w:val="24"/>
                <w:szCs w:val="24"/>
              </w:rPr>
            </w:pPr>
            <w:del w:id="1519" w:author="瑞明 唐" w:date="2019-04-17T19:28: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20" w:author="瑞明 唐" w:date="2019-04-16T16:15:00Z">
              <w:r w:rsidR="00BB747F" w:rsidDel="00C71EF7">
                <w:rPr>
                  <w:noProof/>
                </w:rPr>
                <w:delText>74</w:delText>
              </w:r>
            </w:del>
            <w:del w:id="1521" w:author="瑞明 唐" w:date="2019-04-17T19:28:00Z">
              <w:r w:rsidDel="00213F3D">
                <w:fldChar w:fldCharType="end"/>
              </w:r>
              <w:r w:rsidDel="00213F3D">
                <w:rPr>
                  <w:rFonts w:hint="eastAsia"/>
                </w:rPr>
                <w:delText>首字下沉设置</w:delText>
              </w:r>
            </w:del>
          </w:p>
        </w:tc>
      </w:tr>
      <w:tr w:rsidR="001A731F" w:rsidDel="00C21689" w14:paraId="48F328DF" w14:textId="6996CFE3" w:rsidTr="00C21689">
        <w:trPr>
          <w:trHeight w:val="1314"/>
          <w:del w:id="1522" w:author="瑞明 唐" w:date="2019-04-17T20:58:00Z"/>
          <w:trPrChange w:id="1523" w:author="瑞明 唐" w:date="2019-04-17T21:09:00Z">
            <w:trPr>
              <w:trHeight w:val="1314"/>
            </w:trPr>
          </w:trPrChange>
        </w:trPr>
        <w:tc>
          <w:tcPr>
            <w:tcW w:w="8019" w:type="dxa"/>
            <w:tcPrChange w:id="1524" w:author="瑞明 唐" w:date="2019-04-17T21:09:00Z">
              <w:tcPr>
                <w:tcW w:w="8528" w:type="dxa"/>
              </w:tcPr>
            </w:tcPrChange>
          </w:tcPr>
          <w:p w14:paraId="76FBA710" w14:textId="18296877" w:rsidR="001A731F" w:rsidDel="00C21689" w:rsidRDefault="001A731F" w:rsidP="001A4179">
            <w:pPr>
              <w:keepNext/>
              <w:jc w:val="center"/>
              <w:rPr>
                <w:del w:id="1525" w:author="瑞明 唐" w:date="2019-04-17T20:58:00Z"/>
              </w:rPr>
            </w:pPr>
            <w:del w:id="1526" w:author="瑞明 唐" w:date="2019-04-17T20:55:00Z">
              <w:r w:rsidDel="00C21689">
                <w:rPr>
                  <w:rFonts w:ascii="宋体" w:eastAsia="宋体" w:hAnsi="宋体" w:hint="eastAsia"/>
                  <w:noProof/>
                  <w:sz w:val="24"/>
                  <w:szCs w:val="24"/>
                </w:rPr>
                <w:drawing>
                  <wp:inline distT="0" distB="0" distL="0" distR="0" wp14:anchorId="0B40BDC9" wp14:editId="08E18FDF">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9">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del>
          </w:p>
          <w:p w14:paraId="0E4D5CF0" w14:textId="0F37C540" w:rsidR="001A731F" w:rsidDel="00C21689" w:rsidRDefault="001A731F" w:rsidP="001A4179">
            <w:pPr>
              <w:pStyle w:val="a9"/>
              <w:jc w:val="center"/>
              <w:rPr>
                <w:del w:id="1527" w:author="瑞明 唐" w:date="2019-04-17T20:58:00Z"/>
                <w:rFonts w:ascii="宋体" w:eastAsia="宋体" w:hAnsi="宋体"/>
                <w:sz w:val="24"/>
                <w:szCs w:val="24"/>
              </w:rPr>
            </w:pPr>
            <w:del w:id="1528" w:author="瑞明 唐" w:date="2019-04-17T20:58:00Z">
              <w:r w:rsidDel="00C21689">
                <w:delText>图</w:delText>
              </w:r>
              <w:r w:rsidDel="00C21689">
                <w:delText xml:space="preserve"> 4 </w:delText>
              </w:r>
              <w:r w:rsidR="00D96DA5" w:rsidDel="00C21689">
                <w:delText>-</w:delText>
              </w:r>
              <w:r w:rsidDel="00C21689">
                <w:delText xml:space="preserve"> </w:delText>
              </w:r>
              <w:r w:rsidDel="00C21689">
                <w:fldChar w:fldCharType="begin"/>
              </w:r>
              <w:r w:rsidDel="00C21689">
                <w:delInstrText xml:space="preserve"> SEQ </w:delInstrText>
              </w:r>
              <w:r w:rsidDel="00C21689">
                <w:delInstrText>图</w:delInstrText>
              </w:r>
              <w:r w:rsidDel="00C21689">
                <w:delInstrText xml:space="preserve">_4_- \* ARABIC </w:delInstrText>
              </w:r>
              <w:r w:rsidDel="00C21689">
                <w:fldChar w:fldCharType="separate"/>
              </w:r>
            </w:del>
            <w:del w:id="1529" w:author="瑞明 唐" w:date="2019-04-16T16:15:00Z">
              <w:r w:rsidR="00BB747F" w:rsidDel="00C71EF7">
                <w:rPr>
                  <w:noProof/>
                </w:rPr>
                <w:delText>75</w:delText>
              </w:r>
            </w:del>
            <w:del w:id="1530" w:author="瑞明 唐" w:date="2019-04-17T20:58:00Z">
              <w:r w:rsidDel="00C21689">
                <w:fldChar w:fldCharType="end"/>
              </w:r>
              <w:r w:rsidDel="00C21689">
                <w:rPr>
                  <w:rFonts w:hint="eastAsia"/>
                </w:rPr>
                <w:delText>首字下沉效果</w:delText>
              </w:r>
            </w:del>
          </w:p>
        </w:tc>
      </w:tr>
    </w:tbl>
    <w:p w14:paraId="03BFEB72" w14:textId="77777777" w:rsidR="00BC4914" w:rsidRPr="001A4179" w:rsidRDefault="00BC4914" w:rsidP="001A4179">
      <w:pPr>
        <w:ind w:left="509"/>
        <w:rPr>
          <w:rFonts w:ascii="宋体" w:eastAsia="宋体" w:hAnsi="宋体"/>
          <w:sz w:val="24"/>
          <w:szCs w:val="24"/>
        </w:rPr>
      </w:pPr>
    </w:p>
    <w:p w14:paraId="39A1584F" w14:textId="57C46409"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531" w:author="瑞明 唐" w:date="2019-04-17T21:10: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32" w:author="瑞明 唐" w:date="2019-04-17T23:36:00Z">
        <w:r w:rsidR="00062BC7">
          <w:t xml:space="preserve">图4 - </w:t>
        </w:r>
        <w:r w:rsidR="00062BC7">
          <w:rPr>
            <w:noProof/>
          </w:rPr>
          <w:t>87</w:t>
        </w:r>
        <w:r w:rsidR="00062BC7">
          <w:rPr>
            <w:rFonts w:hint="eastAsia"/>
          </w:rPr>
          <w:t>首字下沉选项</w:t>
        </w:r>
      </w:ins>
      <w:ins w:id="1533" w:author="瑞明 唐" w:date="2019-04-17T21:10:00Z">
        <w:r w:rsidR="00A06254">
          <w:rPr>
            <w:rFonts w:ascii="宋体" w:eastAsia="宋体" w:hAnsi="宋体"/>
            <w:sz w:val="24"/>
            <w:szCs w:val="24"/>
          </w:rPr>
          <w:fldChar w:fldCharType="end"/>
        </w:r>
      </w:ins>
      <w:del w:id="1534" w:author="瑞明 唐" w:date="2019-04-17T21:10: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6</w:delText>
        </w:r>
      </w:del>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443"/>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rPr>
                <w:ins w:id="1535" w:author="瑞明 唐" w:date="2019-04-17T21:09:00Z"/>
              </w:rPr>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10">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1CDC581E" w14:textId="1C2BC53B" w:rsidR="001A731F" w:rsidDel="00A06254" w:rsidRDefault="00A06254">
            <w:pPr>
              <w:pStyle w:val="a9"/>
              <w:rPr>
                <w:del w:id="1536" w:author="瑞明 唐" w:date="2019-04-17T21:10:00Z"/>
              </w:rPr>
              <w:pPrChange w:id="1537" w:author="瑞明 唐" w:date="2019-04-17T21:09:00Z">
                <w:pPr>
                  <w:pStyle w:val="a6"/>
                  <w:keepNext/>
                  <w:framePr w:hSpace="180" w:wrap="around" w:vAnchor="text" w:hAnchor="margin" w:xAlign="right" w:y="39"/>
                  <w:ind w:firstLineChars="0" w:firstLine="0"/>
                  <w:suppressOverlap/>
                </w:pPr>
              </w:pPrChange>
            </w:pPr>
            <w:bookmarkStart w:id="1538" w:name="_Ref6427816"/>
            <w:ins w:id="1539" w:author="瑞明 唐" w:date="2019-04-17T21:09:00Z">
              <w:r>
                <w:t>图</w:t>
              </w:r>
              <w:r>
                <w:t xml:space="preserve">4 - </w:t>
              </w:r>
              <w:r>
                <w:fldChar w:fldCharType="begin"/>
              </w:r>
              <w:r>
                <w:instrText xml:space="preserve"> SEQ </w:instrText>
              </w:r>
              <w:r>
                <w:instrText>图</w:instrText>
              </w:r>
              <w:r>
                <w:instrText xml:space="preserve">4_- \* ARABIC </w:instrText>
              </w:r>
            </w:ins>
            <w:r>
              <w:fldChar w:fldCharType="separate"/>
            </w:r>
            <w:ins w:id="1540" w:author="瑞明 唐" w:date="2019-04-18T11:44:00Z">
              <w:r w:rsidR="00526D34">
                <w:rPr>
                  <w:noProof/>
                </w:rPr>
                <w:t>87</w:t>
              </w:r>
            </w:ins>
            <w:ins w:id="1541" w:author="瑞明 唐" w:date="2019-04-17T21:09:00Z">
              <w:r>
                <w:fldChar w:fldCharType="end"/>
              </w:r>
              <w:r>
                <w:rPr>
                  <w:rFonts w:hint="eastAsia"/>
                </w:rPr>
                <w:t>首字下沉选项</w:t>
              </w:r>
            </w:ins>
            <w:bookmarkEnd w:id="1538"/>
          </w:p>
          <w:p w14:paraId="4C2D2D25" w14:textId="549CAF55" w:rsidR="001A731F" w:rsidRDefault="001A731F" w:rsidP="001A731F">
            <w:pPr>
              <w:pStyle w:val="a9"/>
              <w:rPr>
                <w:rFonts w:ascii="宋体" w:eastAsia="宋体" w:hAnsi="宋体"/>
                <w:sz w:val="24"/>
                <w:szCs w:val="24"/>
              </w:rPr>
            </w:pPr>
            <w:del w:id="1542"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43" w:author="瑞明 唐" w:date="2019-04-16T16:15:00Z">
              <w:r w:rsidR="00BB747F" w:rsidDel="00C71EF7">
                <w:rPr>
                  <w:noProof/>
                </w:rPr>
                <w:delText>76</w:delText>
              </w:r>
            </w:del>
            <w:del w:id="1544" w:author="瑞明 唐" w:date="2019-04-17T21:10:00Z">
              <w:r w:rsidDel="00A06254">
                <w:fldChar w:fldCharType="end"/>
              </w:r>
              <w:r w:rsidDel="00A06254">
                <w:rPr>
                  <w:rFonts w:hint="eastAsia"/>
                </w:rPr>
                <w:delText>首字下沉选项</w:delText>
              </w:r>
            </w:del>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5FEBE409"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ins w:id="1545" w:author="瑞明 唐" w:date="2019-04-17T21:11: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46" w:author="瑞明 唐" w:date="2019-04-17T23:36:00Z">
        <w:r w:rsidR="00062BC7">
          <w:t xml:space="preserve">图4 - </w:t>
        </w:r>
        <w:r w:rsidR="00062BC7">
          <w:rPr>
            <w:noProof/>
          </w:rPr>
          <w:t>88</w:t>
        </w:r>
        <w:r w:rsidR="00062BC7">
          <w:rPr>
            <w:rFonts w:hint="eastAsia"/>
          </w:rPr>
          <w:t>窗格创建表格</w:t>
        </w:r>
      </w:ins>
      <w:ins w:id="1547" w:author="瑞明 唐" w:date="2019-04-17T21:11:00Z">
        <w:r w:rsidR="00A06254">
          <w:rPr>
            <w:rFonts w:ascii="宋体" w:eastAsia="宋体" w:hAnsi="宋体"/>
            <w:sz w:val="24"/>
            <w:szCs w:val="24"/>
          </w:rPr>
          <w:fldChar w:fldCharType="end"/>
        </w:r>
      </w:ins>
      <w:del w:id="1548" w:author="瑞明 唐" w:date="2019-04-17T21:11: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rPr>
                <w:ins w:id="1549" w:author="瑞明 唐" w:date="2019-04-17T21:10:00Z"/>
              </w:rP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48922194" w14:textId="7ACCB69E" w:rsidR="001A731F" w:rsidDel="00A06254" w:rsidRDefault="00A06254">
            <w:pPr>
              <w:pStyle w:val="a9"/>
              <w:jc w:val="center"/>
              <w:rPr>
                <w:del w:id="1550" w:author="瑞明 唐" w:date="2019-04-17T21:10:00Z"/>
              </w:rPr>
              <w:pPrChange w:id="1551" w:author="瑞明 唐" w:date="2019-04-17T21:10:00Z">
                <w:pPr>
                  <w:keepNext/>
                  <w:jc w:val="center"/>
                </w:pPr>
              </w:pPrChange>
            </w:pPr>
            <w:bookmarkStart w:id="1552" w:name="_Ref6427899"/>
            <w:ins w:id="1553" w:author="瑞明 唐" w:date="2019-04-17T21:10:00Z">
              <w:r>
                <w:t>图</w:t>
              </w:r>
              <w:r>
                <w:t xml:space="preserve">4 - </w:t>
              </w:r>
              <w:r>
                <w:fldChar w:fldCharType="begin"/>
              </w:r>
              <w:r>
                <w:instrText xml:space="preserve"> SEQ </w:instrText>
              </w:r>
              <w:r>
                <w:instrText>图</w:instrText>
              </w:r>
              <w:r>
                <w:instrText xml:space="preserve">4_- \* ARABIC </w:instrText>
              </w:r>
            </w:ins>
            <w:r>
              <w:fldChar w:fldCharType="separate"/>
            </w:r>
            <w:ins w:id="1554" w:author="瑞明 唐" w:date="2019-04-18T11:44:00Z">
              <w:r w:rsidR="00526D34">
                <w:rPr>
                  <w:noProof/>
                </w:rPr>
                <w:t>88</w:t>
              </w:r>
            </w:ins>
            <w:ins w:id="1555" w:author="瑞明 唐" w:date="2019-04-17T21:10:00Z">
              <w:r>
                <w:fldChar w:fldCharType="end"/>
              </w:r>
              <w:r>
                <w:rPr>
                  <w:rFonts w:hint="eastAsia"/>
                </w:rPr>
                <w:t>窗格创建表格</w:t>
              </w:r>
            </w:ins>
            <w:bookmarkEnd w:id="1552"/>
          </w:p>
          <w:p w14:paraId="5CD9A6F8" w14:textId="12268C13" w:rsidR="001A731F" w:rsidRPr="00BB747F" w:rsidRDefault="001A731F" w:rsidP="00062BC7">
            <w:pPr>
              <w:pStyle w:val="a9"/>
              <w:jc w:val="center"/>
              <w:rPr>
                <w:rFonts w:ascii="宋体" w:eastAsia="宋体" w:hAnsi="宋体"/>
                <w:sz w:val="24"/>
                <w:szCs w:val="24"/>
              </w:rPr>
            </w:pPr>
            <w:del w:id="1556"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57" w:author="瑞明 唐" w:date="2019-04-16T16:15:00Z">
              <w:r w:rsidR="00BB747F" w:rsidDel="00C71EF7">
                <w:rPr>
                  <w:noProof/>
                </w:rPr>
                <w:delText>77</w:delText>
              </w:r>
            </w:del>
            <w:del w:id="1558" w:author="瑞明 唐" w:date="2019-04-17T21:10:00Z">
              <w:r w:rsidDel="00A06254">
                <w:fldChar w:fldCharType="end"/>
              </w:r>
              <w:r w:rsidDel="00A06254">
                <w:rPr>
                  <w:rFonts w:hint="eastAsia"/>
                </w:rPr>
                <w:delText>窗格创建表格</w:delText>
              </w:r>
            </w:del>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54FF7F07"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ins w:id="1559"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60" w:author="瑞明 唐" w:date="2019-04-17T23:36:00Z">
        <w:r w:rsidR="00062BC7">
          <w:t xml:space="preserve">图4 - </w:t>
        </w:r>
        <w:r w:rsidR="00062BC7">
          <w:rPr>
            <w:noProof/>
          </w:rPr>
          <w:t>89</w:t>
        </w:r>
        <w:r w:rsidR="00062BC7">
          <w:rPr>
            <w:rFonts w:hint="eastAsia"/>
          </w:rPr>
          <w:t>插入表格对话框</w:t>
        </w:r>
      </w:ins>
      <w:ins w:id="1561" w:author="瑞明 唐" w:date="2019-04-17T21:12:00Z">
        <w:r w:rsidR="00A06254">
          <w:rPr>
            <w:rFonts w:ascii="宋体" w:eastAsia="宋体" w:hAnsi="宋体"/>
            <w:sz w:val="24"/>
            <w:szCs w:val="24"/>
          </w:rPr>
          <w:fldChar w:fldCharType="end"/>
        </w:r>
      </w:ins>
      <w:del w:id="1562" w:author="瑞明 唐" w:date="2019-04-17T21:12: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2027E" w:rsidDel="00A06254">
          <w:rPr>
            <w:rFonts w:ascii="宋体" w:eastAsia="宋体" w:hAnsi="宋体"/>
            <w:sz w:val="24"/>
            <w:szCs w:val="24"/>
          </w:rPr>
          <w:delText>8</w:delText>
        </w:r>
      </w:del>
      <w:r w:rsidRPr="001A4179">
        <w:rPr>
          <w:rFonts w:ascii="宋体" w:eastAsia="宋体" w:hAnsi="宋体" w:hint="eastAsia"/>
          <w:sz w:val="24"/>
          <w:szCs w:val="24"/>
        </w:rPr>
        <w:t>所示。</w:t>
      </w:r>
    </w:p>
    <w:p w14:paraId="03F31F94" w14:textId="3EECE782"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ins w:id="1563"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64" w:author="瑞明 唐" w:date="2019-04-17T23:36:00Z">
        <w:r w:rsidR="00062BC7">
          <w:t xml:space="preserve">图4 - </w:t>
        </w:r>
        <w:r w:rsidR="00062BC7">
          <w:rPr>
            <w:noProof/>
          </w:rPr>
          <w:t>90</w:t>
        </w:r>
        <w:r w:rsidR="00062BC7">
          <w:rPr>
            <w:rFonts w:hint="eastAsia"/>
          </w:rPr>
          <w:t>绘制表格</w:t>
        </w:r>
      </w:ins>
      <w:ins w:id="1565" w:author="瑞明 唐" w:date="2019-04-17T21:12:00Z">
        <w:r w:rsidR="00A06254">
          <w:rPr>
            <w:rFonts w:ascii="宋体" w:eastAsia="宋体" w:hAnsi="宋体"/>
            <w:sz w:val="24"/>
            <w:szCs w:val="24"/>
          </w:rPr>
          <w:fldChar w:fldCharType="end"/>
        </w:r>
      </w:ins>
      <w:del w:id="1566" w:author="瑞明 唐" w:date="2019-04-17T21:12:00Z">
        <w:r w:rsidR="007836E1" w:rsidRPr="001A4179" w:rsidDel="00A06254">
          <w:rPr>
            <w:rFonts w:ascii="宋体" w:eastAsia="宋体" w:hAnsi="宋体" w:hint="eastAsia"/>
            <w:sz w:val="24"/>
            <w:szCs w:val="24"/>
          </w:rPr>
          <w:delText>图</w:delText>
        </w:r>
        <w:r w:rsidR="007836E1"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836E1" w:rsidRPr="001A4179" w:rsidDel="00A06254">
          <w:rPr>
            <w:rFonts w:ascii="宋体" w:eastAsia="宋体" w:hAnsi="宋体"/>
            <w:sz w:val="24"/>
            <w:szCs w:val="24"/>
          </w:rPr>
          <w:delText>7</w:delText>
        </w:r>
        <w:r w:rsidR="0012027E" w:rsidDel="00A06254">
          <w:rPr>
            <w:rFonts w:ascii="宋体" w:eastAsia="宋体" w:hAnsi="宋体"/>
            <w:sz w:val="24"/>
            <w:szCs w:val="24"/>
          </w:rPr>
          <w:delText>9</w:delText>
        </w:r>
      </w:del>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rPr>
                <w:ins w:id="1567" w:author="瑞明 唐" w:date="2019-04-17T21:11:00Z"/>
              </w:rP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12">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3A6D2A1C" w14:textId="0E4DCC71" w:rsidR="0012027E" w:rsidDel="00A06254" w:rsidRDefault="00A06254">
            <w:pPr>
              <w:pStyle w:val="a9"/>
              <w:jc w:val="center"/>
              <w:rPr>
                <w:del w:id="1568" w:author="瑞明 唐" w:date="2019-04-17T21:11:00Z"/>
              </w:rPr>
              <w:pPrChange w:id="1569" w:author="瑞明 唐" w:date="2019-04-17T21:11:00Z">
                <w:pPr>
                  <w:keepNext/>
                  <w:jc w:val="center"/>
                </w:pPr>
              </w:pPrChange>
            </w:pPr>
            <w:bookmarkStart w:id="1570" w:name="_Ref6427956"/>
            <w:ins w:id="1571"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72" w:author="瑞明 唐" w:date="2019-04-18T11:44:00Z">
              <w:r w:rsidR="00526D34">
                <w:rPr>
                  <w:noProof/>
                </w:rPr>
                <w:t>89</w:t>
              </w:r>
            </w:ins>
            <w:ins w:id="1573" w:author="瑞明 唐" w:date="2019-04-17T21:11:00Z">
              <w:r>
                <w:fldChar w:fldCharType="end"/>
              </w:r>
              <w:r>
                <w:rPr>
                  <w:rFonts w:hint="eastAsia"/>
                </w:rPr>
                <w:t>插入表格对话框</w:t>
              </w:r>
            </w:ins>
            <w:bookmarkEnd w:id="1570"/>
          </w:p>
          <w:p w14:paraId="2353866D" w14:textId="60460392" w:rsidR="0012027E" w:rsidRDefault="0012027E" w:rsidP="00062BC7">
            <w:pPr>
              <w:pStyle w:val="a9"/>
              <w:jc w:val="center"/>
              <w:rPr>
                <w:rFonts w:ascii="宋体" w:eastAsia="宋体" w:hAnsi="宋体"/>
                <w:sz w:val="24"/>
                <w:szCs w:val="24"/>
              </w:rPr>
            </w:pPr>
            <w:del w:id="1574"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75" w:author="瑞明 唐" w:date="2019-04-16T16:15:00Z">
              <w:r w:rsidR="00BB747F" w:rsidDel="00C71EF7">
                <w:rPr>
                  <w:noProof/>
                </w:rPr>
                <w:delText>78</w:delText>
              </w:r>
            </w:del>
            <w:del w:id="1576" w:author="瑞明 唐" w:date="2019-04-17T21:11:00Z">
              <w:r w:rsidDel="00A06254">
                <w:fldChar w:fldCharType="end"/>
              </w:r>
              <w:r w:rsidDel="00A06254">
                <w:rPr>
                  <w:rFonts w:hint="eastAsia"/>
                </w:rPr>
                <w:delText>插入表格对话框</w:delText>
              </w:r>
            </w:del>
          </w:p>
        </w:tc>
        <w:tc>
          <w:tcPr>
            <w:tcW w:w="4264" w:type="dxa"/>
          </w:tcPr>
          <w:p w14:paraId="05367C30" w14:textId="77777777" w:rsidR="00A06254" w:rsidRDefault="0012027E">
            <w:pPr>
              <w:keepNext/>
              <w:jc w:val="center"/>
              <w:rPr>
                <w:ins w:id="1577" w:author="瑞明 唐" w:date="2019-04-17T21:11:00Z"/>
              </w:rP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3">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2AEC4178" w14:textId="1EE4EEE0" w:rsidR="0012027E" w:rsidDel="00A06254" w:rsidRDefault="00A06254">
            <w:pPr>
              <w:pStyle w:val="a9"/>
              <w:jc w:val="center"/>
              <w:rPr>
                <w:del w:id="1578" w:author="瑞明 唐" w:date="2019-04-17T21:11:00Z"/>
              </w:rPr>
              <w:pPrChange w:id="1579" w:author="瑞明 唐" w:date="2019-04-17T21:11:00Z">
                <w:pPr>
                  <w:keepNext/>
                  <w:jc w:val="center"/>
                </w:pPr>
              </w:pPrChange>
            </w:pPr>
            <w:bookmarkStart w:id="1580" w:name="_Ref6427966"/>
            <w:ins w:id="1581"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82" w:author="瑞明 唐" w:date="2019-04-18T11:44:00Z">
              <w:r w:rsidR="00526D34">
                <w:rPr>
                  <w:noProof/>
                </w:rPr>
                <w:t>90</w:t>
              </w:r>
            </w:ins>
            <w:ins w:id="1583" w:author="瑞明 唐" w:date="2019-04-17T21:11:00Z">
              <w:r>
                <w:fldChar w:fldCharType="end"/>
              </w:r>
              <w:r>
                <w:rPr>
                  <w:rFonts w:hint="eastAsia"/>
                </w:rPr>
                <w:t>绘制表格</w:t>
              </w:r>
            </w:ins>
            <w:bookmarkEnd w:id="1580"/>
          </w:p>
          <w:p w14:paraId="5658C53C" w14:textId="427877C2" w:rsidR="0012027E" w:rsidRDefault="0012027E" w:rsidP="00062BC7">
            <w:pPr>
              <w:pStyle w:val="a9"/>
              <w:jc w:val="center"/>
              <w:rPr>
                <w:rFonts w:ascii="宋体" w:eastAsia="宋体" w:hAnsi="宋体"/>
                <w:sz w:val="24"/>
                <w:szCs w:val="24"/>
              </w:rPr>
            </w:pPr>
            <w:del w:id="1584"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85" w:author="瑞明 唐" w:date="2019-04-16T16:15:00Z">
              <w:r w:rsidR="00BB747F" w:rsidDel="00C71EF7">
                <w:rPr>
                  <w:noProof/>
                </w:rPr>
                <w:delText>79</w:delText>
              </w:r>
            </w:del>
            <w:del w:id="1586" w:author="瑞明 唐" w:date="2019-04-17T21:11:00Z">
              <w:r w:rsidDel="00A06254">
                <w:fldChar w:fldCharType="end"/>
              </w:r>
              <w:r w:rsidDel="00A06254">
                <w:rPr>
                  <w:rFonts w:hint="eastAsia"/>
                </w:rPr>
                <w:delText>绘制表格</w:delText>
              </w:r>
            </w:del>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2291058E"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ins w:id="1587"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88" w:author="瑞明 唐" w:date="2019-04-17T23:36:00Z">
        <w:r w:rsidR="00062BC7">
          <w:t xml:space="preserve">图4 - </w:t>
        </w:r>
        <w:r w:rsidR="00062BC7">
          <w:rPr>
            <w:noProof/>
          </w:rPr>
          <w:t>91</w:t>
        </w:r>
        <w:r w:rsidR="00062BC7">
          <w:rPr>
            <w:rFonts w:hint="eastAsia"/>
          </w:rPr>
          <w:t>快速创建表格</w:t>
        </w:r>
      </w:ins>
      <w:ins w:id="1589" w:author="瑞明 唐" w:date="2019-04-17T21:13:00Z">
        <w:r w:rsidR="00A06254">
          <w:rPr>
            <w:rFonts w:ascii="宋体" w:eastAsia="宋体" w:hAnsi="宋体"/>
            <w:sz w:val="24"/>
            <w:szCs w:val="24"/>
          </w:rPr>
          <w:fldChar w:fldCharType="end"/>
        </w:r>
      </w:ins>
      <w:del w:id="1590" w:author="瑞明 唐" w:date="2019-04-17T21:13: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ins w:id="1591"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92" w:author="瑞明 唐" w:date="2019-04-17T23:36:00Z">
        <w:r w:rsidR="00062BC7">
          <w:t xml:space="preserve">图4 - </w:t>
        </w:r>
        <w:r w:rsidR="00062BC7">
          <w:rPr>
            <w:noProof/>
          </w:rPr>
          <w:t>92</w:t>
        </w:r>
        <w:r w:rsidR="00062BC7">
          <w:rPr>
            <w:rFonts w:hint="eastAsia"/>
          </w:rPr>
          <w:t>快速创建的表格</w:t>
        </w:r>
      </w:ins>
      <w:ins w:id="1593" w:author="瑞明 唐" w:date="2019-04-17T21:13:00Z">
        <w:r w:rsidR="00A06254">
          <w:rPr>
            <w:rFonts w:ascii="宋体" w:eastAsia="宋体" w:hAnsi="宋体"/>
            <w:sz w:val="24"/>
            <w:szCs w:val="24"/>
          </w:rPr>
          <w:fldChar w:fldCharType="end"/>
        </w:r>
      </w:ins>
      <w:del w:id="1594" w:author="瑞明 唐" w:date="2019-04-17T21:13:00Z">
        <w:r w:rsidR="00925A23" w:rsidRPr="001A4179" w:rsidDel="00A06254">
          <w:rPr>
            <w:rFonts w:ascii="宋体" w:eastAsia="宋体" w:hAnsi="宋体" w:hint="eastAsia"/>
            <w:sz w:val="24"/>
            <w:szCs w:val="24"/>
          </w:rPr>
          <w:delText>如图</w:delText>
        </w:r>
        <w:r w:rsidR="00925A23"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81</w:delText>
        </w:r>
      </w:del>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rPr>
                <w:ins w:id="1595" w:author="瑞明 唐" w:date="2019-04-17T21:12:00Z"/>
              </w:rP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4">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4C827271" w14:textId="02892FF6" w:rsidR="006E53B2" w:rsidDel="00A06254" w:rsidRDefault="00A06254">
            <w:pPr>
              <w:pStyle w:val="a9"/>
              <w:jc w:val="center"/>
              <w:rPr>
                <w:del w:id="1596" w:author="瑞明 唐" w:date="2019-04-17T21:13:00Z"/>
              </w:rPr>
              <w:pPrChange w:id="1597" w:author="瑞明 唐" w:date="2019-04-17T21:13:00Z">
                <w:pPr>
                  <w:keepNext/>
                  <w:jc w:val="center"/>
                </w:pPr>
              </w:pPrChange>
            </w:pPr>
            <w:bookmarkStart w:id="1598" w:name="_Ref6428032"/>
            <w:ins w:id="1599" w:author="瑞明 唐" w:date="2019-04-17T21:12:00Z">
              <w:r>
                <w:t>图</w:t>
              </w:r>
              <w:r>
                <w:t xml:space="preserve">4 - </w:t>
              </w:r>
              <w:r>
                <w:fldChar w:fldCharType="begin"/>
              </w:r>
              <w:r>
                <w:instrText xml:space="preserve"> SEQ </w:instrText>
              </w:r>
              <w:r>
                <w:instrText>图</w:instrText>
              </w:r>
              <w:r>
                <w:instrText xml:space="preserve">4_- \* ARABIC </w:instrText>
              </w:r>
            </w:ins>
            <w:r>
              <w:fldChar w:fldCharType="separate"/>
            </w:r>
            <w:ins w:id="1600" w:author="瑞明 唐" w:date="2019-04-18T11:44:00Z">
              <w:r w:rsidR="00526D34">
                <w:rPr>
                  <w:noProof/>
                </w:rPr>
                <w:t>91</w:t>
              </w:r>
            </w:ins>
            <w:ins w:id="1601" w:author="瑞明 唐" w:date="2019-04-17T21:12:00Z">
              <w:r>
                <w:fldChar w:fldCharType="end"/>
              </w:r>
              <w:r>
                <w:rPr>
                  <w:rFonts w:hint="eastAsia"/>
                </w:rPr>
                <w:t>快速创建表格</w:t>
              </w:r>
            </w:ins>
            <w:bookmarkEnd w:id="1598"/>
          </w:p>
          <w:p w14:paraId="2B43AEDB" w14:textId="1A5414B6" w:rsidR="006E53B2" w:rsidRDefault="006E53B2" w:rsidP="00062BC7">
            <w:pPr>
              <w:pStyle w:val="a9"/>
              <w:jc w:val="center"/>
              <w:rPr>
                <w:rFonts w:ascii="宋体" w:eastAsia="宋体" w:hAnsi="宋体"/>
                <w:sz w:val="24"/>
                <w:szCs w:val="24"/>
              </w:rPr>
            </w:pPr>
            <w:del w:id="1602"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03" w:author="瑞明 唐" w:date="2019-04-16T16:15:00Z">
              <w:r w:rsidR="00BB747F" w:rsidDel="00C71EF7">
                <w:rPr>
                  <w:noProof/>
                </w:rPr>
                <w:delText>80</w:delText>
              </w:r>
            </w:del>
            <w:del w:id="1604" w:author="瑞明 唐" w:date="2019-04-17T21:13:00Z">
              <w:r w:rsidDel="00A06254">
                <w:fldChar w:fldCharType="end"/>
              </w:r>
              <w:r w:rsidDel="00A06254">
                <w:rPr>
                  <w:rFonts w:hint="eastAsia"/>
                </w:rPr>
                <w:delText>快速创建表格</w:delText>
              </w:r>
            </w:del>
          </w:p>
        </w:tc>
      </w:tr>
      <w:tr w:rsidR="006E53B2" w14:paraId="3A88177C" w14:textId="77777777" w:rsidTr="001A4179">
        <w:tc>
          <w:tcPr>
            <w:tcW w:w="8528" w:type="dxa"/>
          </w:tcPr>
          <w:p w14:paraId="4106567C" w14:textId="77777777" w:rsidR="00A06254" w:rsidRDefault="006E53B2" w:rsidP="00062BC7">
            <w:pPr>
              <w:keepNext/>
              <w:jc w:val="center"/>
              <w:rPr>
                <w:ins w:id="1605" w:author="瑞明 唐" w:date="2019-04-17T21:13:00Z"/>
              </w:rP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5">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60CAD18D" w14:textId="2B0AE6B6" w:rsidR="006E53B2" w:rsidDel="00A06254" w:rsidRDefault="00A06254">
            <w:pPr>
              <w:pStyle w:val="a9"/>
              <w:jc w:val="center"/>
              <w:rPr>
                <w:del w:id="1606" w:author="瑞明 唐" w:date="2019-04-17T21:13:00Z"/>
              </w:rPr>
              <w:pPrChange w:id="1607" w:author="瑞明 唐" w:date="2019-04-17T21:13:00Z">
                <w:pPr>
                  <w:keepNext/>
                  <w:jc w:val="center"/>
                </w:pPr>
              </w:pPrChange>
            </w:pPr>
            <w:bookmarkStart w:id="1608" w:name="_Ref6428044"/>
            <w:ins w:id="1609" w:author="瑞明 唐" w:date="2019-04-17T21:13:00Z">
              <w:r>
                <w:t>图</w:t>
              </w:r>
              <w:r>
                <w:t xml:space="preserve">4 - </w:t>
              </w:r>
              <w:r>
                <w:fldChar w:fldCharType="begin"/>
              </w:r>
              <w:r>
                <w:instrText xml:space="preserve"> SEQ </w:instrText>
              </w:r>
              <w:r>
                <w:instrText>图</w:instrText>
              </w:r>
              <w:r>
                <w:instrText xml:space="preserve">4_- \* ARABIC </w:instrText>
              </w:r>
            </w:ins>
            <w:r>
              <w:fldChar w:fldCharType="separate"/>
            </w:r>
            <w:ins w:id="1610" w:author="瑞明 唐" w:date="2019-04-18T11:44:00Z">
              <w:r w:rsidR="00526D34">
                <w:rPr>
                  <w:noProof/>
                </w:rPr>
                <w:t>92</w:t>
              </w:r>
            </w:ins>
            <w:ins w:id="1611" w:author="瑞明 唐" w:date="2019-04-17T21:13:00Z">
              <w:r>
                <w:fldChar w:fldCharType="end"/>
              </w:r>
              <w:r>
                <w:rPr>
                  <w:rFonts w:hint="eastAsia"/>
                </w:rPr>
                <w:t>快速创建的表格</w:t>
              </w:r>
            </w:ins>
            <w:bookmarkEnd w:id="1608"/>
          </w:p>
          <w:p w14:paraId="0216AA18" w14:textId="3ABB3214" w:rsidR="006E53B2" w:rsidRDefault="006E53B2" w:rsidP="00062BC7">
            <w:pPr>
              <w:pStyle w:val="a9"/>
              <w:jc w:val="center"/>
              <w:rPr>
                <w:rFonts w:ascii="宋体" w:eastAsia="宋体" w:hAnsi="宋体"/>
                <w:sz w:val="24"/>
                <w:szCs w:val="24"/>
              </w:rPr>
            </w:pPr>
            <w:del w:id="1612"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13" w:author="瑞明 唐" w:date="2019-04-16T16:15:00Z">
              <w:r w:rsidR="00BB747F" w:rsidDel="00C71EF7">
                <w:rPr>
                  <w:noProof/>
                </w:rPr>
                <w:delText>81</w:delText>
              </w:r>
            </w:del>
            <w:del w:id="1614" w:author="瑞明 唐" w:date="2019-04-17T21:13:00Z">
              <w:r w:rsidDel="00A06254">
                <w:fldChar w:fldCharType="end"/>
              </w:r>
              <w:r w:rsidDel="00A06254">
                <w:rPr>
                  <w:rFonts w:hint="eastAsia"/>
                </w:rPr>
                <w:delText>快速创建的表格</w:delText>
              </w:r>
            </w:del>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754E15CC"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ins w:id="1615"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16" w:author="瑞明 唐" w:date="2019-04-17T23:36:00Z">
        <w:r w:rsidR="00062BC7">
          <w:t xml:space="preserve">图4 - </w:t>
        </w:r>
        <w:r w:rsidR="00062BC7">
          <w:rPr>
            <w:noProof/>
          </w:rPr>
          <w:t>93</w:t>
        </w:r>
        <w:r w:rsidR="00062BC7">
          <w:rPr>
            <w:rFonts w:hint="eastAsia"/>
          </w:rPr>
          <w:t>表格转化成文本</w:t>
        </w:r>
      </w:ins>
      <w:ins w:id="1617" w:author="瑞明 唐" w:date="2019-04-17T21:15:00Z">
        <w:r w:rsidR="00A06254">
          <w:rPr>
            <w:rFonts w:ascii="宋体" w:eastAsia="宋体" w:hAnsi="宋体"/>
            <w:sz w:val="24"/>
            <w:szCs w:val="24"/>
          </w:rPr>
          <w:fldChar w:fldCharType="end"/>
        </w:r>
      </w:ins>
      <w:del w:id="1618" w:author="瑞明 唐" w:date="2019-04-17T21:15: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751C7" w:rsidDel="00A06254">
          <w:rPr>
            <w:rFonts w:ascii="宋体" w:eastAsia="宋体" w:hAnsi="宋体"/>
            <w:sz w:val="24"/>
            <w:szCs w:val="24"/>
          </w:rPr>
          <w:delText>82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rPr>
                <w:ins w:id="1619" w:author="瑞明 唐" w:date="2019-04-17T21:14:00Z"/>
              </w:rP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3E5B0BE0" w14:textId="46301D89" w:rsidR="007751C7" w:rsidDel="00A06254" w:rsidRDefault="00A06254">
            <w:pPr>
              <w:pStyle w:val="a9"/>
              <w:jc w:val="center"/>
              <w:rPr>
                <w:del w:id="1620" w:author="瑞明 唐" w:date="2019-04-17T21:14:00Z"/>
              </w:rPr>
              <w:pPrChange w:id="1621" w:author="瑞明 唐" w:date="2019-04-17T21:14:00Z">
                <w:pPr>
                  <w:keepNext/>
                  <w:jc w:val="center"/>
                </w:pPr>
              </w:pPrChange>
            </w:pPr>
            <w:bookmarkStart w:id="1622" w:name="_Ref6428134"/>
            <w:ins w:id="1623"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24" w:author="瑞明 唐" w:date="2019-04-18T11:44:00Z">
              <w:r w:rsidR="00526D34">
                <w:rPr>
                  <w:noProof/>
                </w:rPr>
                <w:t>93</w:t>
              </w:r>
            </w:ins>
            <w:ins w:id="1625" w:author="瑞明 唐" w:date="2019-04-17T21:14:00Z">
              <w:r>
                <w:fldChar w:fldCharType="end"/>
              </w:r>
              <w:r>
                <w:rPr>
                  <w:rFonts w:hint="eastAsia"/>
                </w:rPr>
                <w:t>表格转化成文本</w:t>
              </w:r>
            </w:ins>
            <w:bookmarkEnd w:id="1622"/>
          </w:p>
          <w:p w14:paraId="03258D35" w14:textId="5CE9F576" w:rsidR="006E53B2" w:rsidRDefault="007751C7" w:rsidP="00062BC7">
            <w:pPr>
              <w:pStyle w:val="a9"/>
              <w:jc w:val="center"/>
              <w:rPr>
                <w:rFonts w:ascii="宋体" w:eastAsia="宋体" w:hAnsi="宋体"/>
                <w:sz w:val="24"/>
                <w:szCs w:val="24"/>
              </w:rPr>
            </w:pPr>
            <w:del w:id="1626"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27" w:author="瑞明 唐" w:date="2019-04-16T16:15:00Z">
              <w:r w:rsidR="00BB747F" w:rsidDel="00C71EF7">
                <w:rPr>
                  <w:noProof/>
                </w:rPr>
                <w:delText>82</w:delText>
              </w:r>
            </w:del>
            <w:del w:id="1628" w:author="瑞明 唐" w:date="2019-04-17T21:14:00Z">
              <w:r w:rsidDel="00A06254">
                <w:fldChar w:fldCharType="end"/>
              </w:r>
              <w:r w:rsidDel="00A06254">
                <w:rPr>
                  <w:rFonts w:hint="eastAsia"/>
                </w:rPr>
                <w:delText>表格转化成文本</w:delText>
              </w:r>
            </w:del>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tblGrid>
      <w:tr w:rsidR="007751C7" w14:paraId="4E0594DE" w14:textId="77777777" w:rsidTr="007751C7">
        <w:tc>
          <w:tcPr>
            <w:tcW w:w="0" w:type="auto"/>
          </w:tcPr>
          <w:p w14:paraId="5D94C22A" w14:textId="77777777" w:rsidR="00A06254" w:rsidRDefault="007751C7" w:rsidP="00062BC7">
            <w:pPr>
              <w:keepNext/>
              <w:rPr>
                <w:ins w:id="1629" w:author="瑞明 唐" w:date="2019-04-17T21:14:00Z"/>
              </w:rPr>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7">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35598E5" w14:textId="63ED2D13" w:rsidR="007751C7" w:rsidDel="00A06254" w:rsidRDefault="00A06254">
            <w:pPr>
              <w:pStyle w:val="a9"/>
              <w:rPr>
                <w:del w:id="1630" w:author="瑞明 唐" w:date="2019-04-17T21:14:00Z"/>
              </w:rPr>
              <w:pPrChange w:id="1631" w:author="瑞明 唐" w:date="2019-04-17T21:14:00Z">
                <w:pPr>
                  <w:keepNext/>
                  <w:framePr w:hSpace="180" w:wrap="around" w:vAnchor="text" w:hAnchor="margin" w:xAlign="right" w:y="297"/>
                  <w:suppressOverlap/>
                </w:pPr>
              </w:pPrChange>
            </w:pPr>
            <w:bookmarkStart w:id="1632" w:name="_Ref6428152"/>
            <w:ins w:id="1633"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34" w:author="瑞明 唐" w:date="2019-04-18T11:44:00Z">
              <w:r w:rsidR="00526D34">
                <w:rPr>
                  <w:noProof/>
                </w:rPr>
                <w:t>94</w:t>
              </w:r>
            </w:ins>
            <w:ins w:id="1635" w:author="瑞明 唐" w:date="2019-04-17T21:14:00Z">
              <w:r>
                <w:fldChar w:fldCharType="end"/>
              </w:r>
              <w:r>
                <w:rPr>
                  <w:rFonts w:hint="eastAsia"/>
                </w:rPr>
                <w:t>文本分隔符</w:t>
              </w:r>
            </w:ins>
            <w:bookmarkEnd w:id="1632"/>
          </w:p>
          <w:p w14:paraId="25D741D7" w14:textId="68D2596E" w:rsidR="007751C7" w:rsidRDefault="007751C7" w:rsidP="007751C7">
            <w:pPr>
              <w:pStyle w:val="a9"/>
              <w:rPr>
                <w:rFonts w:ascii="宋体" w:eastAsia="宋体" w:hAnsi="宋体"/>
                <w:sz w:val="24"/>
                <w:szCs w:val="24"/>
              </w:rPr>
            </w:pPr>
            <w:del w:id="1636"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37" w:author="瑞明 唐" w:date="2019-04-16T16:15:00Z">
              <w:r w:rsidR="00BB747F" w:rsidDel="00C71EF7">
                <w:rPr>
                  <w:noProof/>
                </w:rPr>
                <w:delText>83</w:delText>
              </w:r>
            </w:del>
            <w:del w:id="1638" w:author="瑞明 唐" w:date="2019-04-17T21:14:00Z">
              <w:r w:rsidDel="00A06254">
                <w:fldChar w:fldCharType="end"/>
              </w:r>
              <w:r w:rsidDel="00A06254">
                <w:rPr>
                  <w:rFonts w:hint="eastAsia"/>
                </w:rPr>
                <w:delText>文本分隔符</w:delText>
              </w:r>
            </w:del>
          </w:p>
        </w:tc>
      </w:tr>
    </w:tbl>
    <w:p w14:paraId="30B5FD1D" w14:textId="28694C7D"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ins w:id="1639"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40" w:author="瑞明 唐" w:date="2019-04-17T23:36:00Z">
        <w:r w:rsidR="00062BC7">
          <w:t xml:space="preserve">图4 - </w:t>
        </w:r>
        <w:r w:rsidR="00062BC7">
          <w:rPr>
            <w:noProof/>
          </w:rPr>
          <w:t>94</w:t>
        </w:r>
        <w:r w:rsidR="00062BC7">
          <w:rPr>
            <w:rFonts w:hint="eastAsia"/>
          </w:rPr>
          <w:t>文本分隔符</w:t>
        </w:r>
      </w:ins>
      <w:ins w:id="1641" w:author="瑞明 唐" w:date="2019-04-17T21:15:00Z">
        <w:r w:rsidR="00A06254">
          <w:rPr>
            <w:rFonts w:ascii="宋体" w:eastAsia="宋体" w:hAnsi="宋体"/>
            <w:sz w:val="24"/>
            <w:szCs w:val="24"/>
          </w:rPr>
          <w:fldChar w:fldCharType="end"/>
        </w:r>
      </w:ins>
      <w:del w:id="1642" w:author="瑞明 唐" w:date="2019-04-17T21:15:00Z">
        <w:r w:rsidR="0052579B" w:rsidRPr="001A4179" w:rsidDel="00A06254">
          <w:rPr>
            <w:rFonts w:ascii="宋体" w:eastAsia="宋体" w:hAnsi="宋体" w:hint="eastAsia"/>
            <w:sz w:val="24"/>
            <w:szCs w:val="24"/>
          </w:rPr>
          <w:delText>图</w:delText>
        </w:r>
        <w:r w:rsidR="0052579B"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52579B" w:rsidRPr="001A4179" w:rsidDel="00A06254">
          <w:rPr>
            <w:rFonts w:ascii="宋体" w:eastAsia="宋体" w:hAnsi="宋体"/>
            <w:sz w:val="24"/>
            <w:szCs w:val="24"/>
          </w:rPr>
          <w:delText>8</w:delText>
        </w:r>
        <w:r w:rsidR="007751C7" w:rsidDel="00A06254">
          <w:rPr>
            <w:rFonts w:ascii="宋体" w:eastAsia="宋体" w:hAnsi="宋体"/>
            <w:sz w:val="24"/>
            <w:szCs w:val="24"/>
          </w:rPr>
          <w:delText>3</w:delText>
        </w:r>
      </w:del>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ins w:id="1643" w:author="瑞明 唐" w:date="2019-04-17T21:16: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44" w:author="瑞明 唐" w:date="2019-04-17T23:36:00Z">
        <w:r w:rsidR="00062BC7">
          <w:t xml:space="preserve">图4 - </w:t>
        </w:r>
        <w:r w:rsidR="00062BC7">
          <w:rPr>
            <w:noProof/>
          </w:rPr>
          <w:t>95</w:t>
        </w:r>
        <w:r w:rsidR="00062BC7">
          <w:rPr>
            <w:rFonts w:hint="eastAsia"/>
          </w:rPr>
          <w:t>表格转化成文字对比图</w:t>
        </w:r>
      </w:ins>
      <w:ins w:id="1645" w:author="瑞明 唐" w:date="2019-04-17T21:16:00Z">
        <w:r w:rsidR="00A06254">
          <w:rPr>
            <w:rFonts w:ascii="宋体" w:eastAsia="宋体" w:hAnsi="宋体"/>
            <w:sz w:val="24"/>
            <w:szCs w:val="24"/>
          </w:rPr>
          <w:fldChar w:fldCharType="end"/>
        </w:r>
      </w:ins>
      <w:del w:id="1646" w:author="瑞明 唐" w:date="2019-04-17T21:16:00Z">
        <w:r w:rsidR="004F4A6A" w:rsidRPr="001A4179" w:rsidDel="00A06254">
          <w:rPr>
            <w:rFonts w:ascii="宋体" w:eastAsia="宋体" w:hAnsi="宋体" w:hint="eastAsia"/>
            <w:sz w:val="24"/>
            <w:szCs w:val="24"/>
          </w:rPr>
          <w:delText>图</w:delText>
        </w:r>
        <w:r w:rsidR="004F4A6A"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4F4A6A" w:rsidRPr="001A4179" w:rsidDel="00A06254">
          <w:rPr>
            <w:rFonts w:ascii="宋体" w:eastAsia="宋体" w:hAnsi="宋体"/>
            <w:sz w:val="24"/>
            <w:szCs w:val="24"/>
          </w:rPr>
          <w:delText>8</w:delText>
        </w:r>
        <w:r w:rsidR="007751C7" w:rsidDel="00A06254">
          <w:rPr>
            <w:rFonts w:ascii="宋体" w:eastAsia="宋体" w:hAnsi="宋体"/>
            <w:sz w:val="24"/>
            <w:szCs w:val="24"/>
          </w:rPr>
          <w:delText>4</w:delText>
        </w:r>
      </w:del>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rPr>
                <w:ins w:id="1647" w:author="瑞明 唐" w:date="2019-04-17T21:16:00Z"/>
              </w:rP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2DEF30C1" w14:textId="2DC657D2" w:rsidR="007751C7" w:rsidDel="00A06254" w:rsidRDefault="00A06254">
            <w:pPr>
              <w:pStyle w:val="a9"/>
              <w:jc w:val="center"/>
              <w:rPr>
                <w:del w:id="1648" w:author="瑞明 唐" w:date="2019-04-17T21:16:00Z"/>
              </w:rPr>
              <w:pPrChange w:id="1649" w:author="瑞明 唐" w:date="2019-04-17T21:16:00Z">
                <w:pPr>
                  <w:keepNext/>
                  <w:jc w:val="center"/>
                </w:pPr>
              </w:pPrChange>
            </w:pPr>
            <w:bookmarkStart w:id="1650" w:name="_Ref6428196"/>
            <w:ins w:id="1651" w:author="瑞明 唐" w:date="2019-04-17T21:16:00Z">
              <w:r>
                <w:t>图</w:t>
              </w:r>
              <w:r>
                <w:t xml:space="preserve">4 - </w:t>
              </w:r>
              <w:r>
                <w:fldChar w:fldCharType="begin"/>
              </w:r>
              <w:r>
                <w:instrText xml:space="preserve"> SEQ </w:instrText>
              </w:r>
              <w:r>
                <w:instrText>图</w:instrText>
              </w:r>
              <w:r>
                <w:instrText xml:space="preserve">4_- \* ARABIC </w:instrText>
              </w:r>
            </w:ins>
            <w:r>
              <w:fldChar w:fldCharType="separate"/>
            </w:r>
            <w:ins w:id="1652" w:author="瑞明 唐" w:date="2019-04-18T11:44:00Z">
              <w:r w:rsidR="00526D34">
                <w:rPr>
                  <w:noProof/>
                </w:rPr>
                <w:t>95</w:t>
              </w:r>
            </w:ins>
            <w:ins w:id="1653" w:author="瑞明 唐" w:date="2019-04-17T21:16:00Z">
              <w:r>
                <w:fldChar w:fldCharType="end"/>
              </w:r>
              <w:r>
                <w:rPr>
                  <w:rFonts w:hint="eastAsia"/>
                </w:rPr>
                <w:t>表格转化成文字对比图</w:t>
              </w:r>
            </w:ins>
            <w:bookmarkEnd w:id="1650"/>
          </w:p>
          <w:p w14:paraId="55EAC3F5" w14:textId="6EB14D6C" w:rsidR="007751C7" w:rsidRDefault="007751C7" w:rsidP="00062BC7">
            <w:pPr>
              <w:pStyle w:val="a9"/>
              <w:jc w:val="center"/>
              <w:rPr>
                <w:rFonts w:ascii="宋体" w:eastAsia="宋体" w:hAnsi="宋体"/>
                <w:sz w:val="24"/>
                <w:szCs w:val="24"/>
              </w:rPr>
            </w:pPr>
            <w:del w:id="1654" w:author="瑞明 唐" w:date="2019-04-17T21:16: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55" w:author="瑞明 唐" w:date="2019-04-16T16:15:00Z">
              <w:r w:rsidR="00BB747F" w:rsidDel="00C71EF7">
                <w:rPr>
                  <w:noProof/>
                </w:rPr>
                <w:delText>84</w:delText>
              </w:r>
            </w:del>
            <w:del w:id="1656" w:author="瑞明 唐" w:date="2019-04-17T21:16:00Z">
              <w:r w:rsidDel="00A06254">
                <w:fldChar w:fldCharType="end"/>
              </w:r>
              <w:r w:rsidDel="00A06254">
                <w:rPr>
                  <w:rFonts w:hint="eastAsia"/>
                </w:rPr>
                <w:delText>表格转化成文字对比图</w:delText>
              </w:r>
            </w:del>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tblGrid>
      <w:tr w:rsidR="00FD4676" w:rsidDel="009D0D60" w14:paraId="2DEA88E0" w14:textId="718C6099" w:rsidTr="003A5BAC">
        <w:trPr>
          <w:jc w:val="right"/>
          <w:del w:id="1657" w:author="瑞明 唐" w:date="2019-04-17T21:18:00Z"/>
        </w:trPr>
        <w:tc>
          <w:tcPr>
            <w:tcW w:w="0" w:type="auto"/>
          </w:tcPr>
          <w:p w14:paraId="235EBD8B" w14:textId="211488FC" w:rsidR="00FD4676" w:rsidDel="00A06254" w:rsidRDefault="00FD4676">
            <w:pPr>
              <w:pStyle w:val="a9"/>
              <w:jc w:val="center"/>
              <w:rPr>
                <w:del w:id="1658" w:author="瑞明 唐" w:date="2019-04-17T21:17:00Z"/>
              </w:rPr>
              <w:pPrChange w:id="1659" w:author="瑞明 唐" w:date="2019-04-17T21:17:00Z">
                <w:pPr>
                  <w:keepNext/>
                  <w:framePr w:hSpace="180" w:wrap="around" w:vAnchor="text" w:hAnchor="margin" w:xAlign="right" w:y="-119"/>
                  <w:suppressOverlap/>
                  <w:jc w:val="center"/>
                </w:pPr>
              </w:pPrChange>
            </w:pPr>
            <w:del w:id="1660" w:author="瑞明 唐" w:date="2019-04-17T21:18:00Z">
              <w:r w:rsidRPr="003A5BAC" w:rsidDel="009D0D60">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del>
          </w:p>
          <w:p w14:paraId="049A48E1" w14:textId="06C93F41" w:rsidR="00FD4676" w:rsidDel="009D0D60" w:rsidRDefault="00FD4676" w:rsidP="00062BC7">
            <w:pPr>
              <w:pStyle w:val="a9"/>
              <w:jc w:val="center"/>
              <w:rPr>
                <w:del w:id="1661" w:author="瑞明 唐" w:date="2019-04-17T21:18:00Z"/>
                <w:rFonts w:ascii="宋体" w:eastAsia="宋体" w:hAnsi="宋体"/>
                <w:sz w:val="24"/>
                <w:szCs w:val="24"/>
              </w:rPr>
            </w:pPr>
            <w:del w:id="1662" w:author="瑞明 唐" w:date="2019-04-17T21:17: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63" w:author="瑞明 唐" w:date="2019-04-16T16:15:00Z">
              <w:r w:rsidDel="00C71EF7">
                <w:rPr>
                  <w:noProof/>
                </w:rPr>
                <w:delText>85</w:delText>
              </w:r>
            </w:del>
            <w:del w:id="1664" w:author="瑞明 唐" w:date="2019-04-17T21:17:00Z">
              <w:r w:rsidDel="00A06254">
                <w:fldChar w:fldCharType="end"/>
              </w:r>
              <w:r w:rsidDel="00A06254">
                <w:rPr>
                  <w:rFonts w:hint="eastAsia"/>
                </w:rPr>
                <w:delText>表格转化成文字</w:delText>
              </w:r>
            </w:del>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tblGrid>
      <w:tr w:rsidR="009D0D60" w14:paraId="395D09C8" w14:textId="77777777" w:rsidTr="009D0D60">
        <w:trPr>
          <w:ins w:id="1665" w:author="瑞明 唐" w:date="2019-04-17T21:18:00Z"/>
        </w:trPr>
        <w:tc>
          <w:tcPr>
            <w:tcW w:w="0" w:type="auto"/>
          </w:tcPr>
          <w:p w14:paraId="3162D26E" w14:textId="77777777" w:rsidR="009D0D60" w:rsidRDefault="009D0D60" w:rsidP="009D0D60">
            <w:pPr>
              <w:keepNext/>
              <w:jc w:val="center"/>
              <w:rPr>
                <w:ins w:id="1666" w:author="瑞明 唐" w:date="2019-04-17T21:18:00Z"/>
              </w:rPr>
            </w:pPr>
            <w:ins w:id="1667" w:author="瑞明 唐" w:date="2019-04-17T21:18:00Z">
              <w:r w:rsidRPr="003A5BAC">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ins>
          </w:p>
          <w:p w14:paraId="372FA1C0" w14:textId="79E69320" w:rsidR="009D0D60" w:rsidRDefault="009D0D60" w:rsidP="009D0D60">
            <w:pPr>
              <w:pStyle w:val="a9"/>
              <w:jc w:val="center"/>
              <w:rPr>
                <w:ins w:id="1668" w:author="瑞明 唐" w:date="2019-04-17T21:18:00Z"/>
                <w:rFonts w:ascii="宋体" w:eastAsia="宋体" w:hAnsi="宋体"/>
                <w:sz w:val="24"/>
                <w:szCs w:val="24"/>
              </w:rPr>
            </w:pPr>
            <w:bookmarkStart w:id="1669" w:name="_Ref6428296"/>
            <w:ins w:id="1670" w:author="瑞明 唐" w:date="2019-04-17T21:18:00Z">
              <w:r>
                <w:t>图</w:t>
              </w:r>
              <w:r>
                <w:t xml:space="preserve">4 - </w:t>
              </w:r>
              <w:r>
                <w:fldChar w:fldCharType="begin"/>
              </w:r>
              <w:r>
                <w:instrText xml:space="preserve"> SEQ </w:instrText>
              </w:r>
              <w:r>
                <w:instrText>图</w:instrText>
              </w:r>
              <w:r>
                <w:instrText xml:space="preserve">4_- \* ARABIC </w:instrText>
              </w:r>
              <w:r>
                <w:fldChar w:fldCharType="separate"/>
              </w:r>
            </w:ins>
            <w:ins w:id="1671" w:author="瑞明 唐" w:date="2019-04-18T11:44:00Z">
              <w:r w:rsidR="00526D34">
                <w:rPr>
                  <w:noProof/>
                </w:rPr>
                <w:t>96</w:t>
              </w:r>
            </w:ins>
            <w:ins w:id="1672" w:author="瑞明 唐" w:date="2019-04-17T21:18:00Z">
              <w:r>
                <w:fldChar w:fldCharType="end"/>
              </w:r>
              <w:r>
                <w:rPr>
                  <w:rFonts w:hint="eastAsia"/>
                </w:rPr>
                <w:t>表格转换成文字</w:t>
              </w:r>
              <w:bookmarkEnd w:id="1669"/>
            </w:ins>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3A738F35"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ins w:id="1673" w:author="瑞明 唐" w:date="2019-04-17T21:18: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74" w:author="瑞明 唐" w:date="2019-04-17T23:36:00Z">
        <w:r w:rsidR="00062BC7">
          <w:t xml:space="preserve">图4 - </w:t>
        </w:r>
        <w:r w:rsidR="00062BC7">
          <w:rPr>
            <w:noProof/>
          </w:rPr>
          <w:t>96</w:t>
        </w:r>
        <w:r w:rsidR="00062BC7">
          <w:rPr>
            <w:rFonts w:hint="eastAsia"/>
          </w:rPr>
          <w:t>表格转换成文字</w:t>
        </w:r>
      </w:ins>
      <w:ins w:id="1675" w:author="瑞明 唐" w:date="2019-04-17T21:18:00Z">
        <w:r w:rsidR="00A06254">
          <w:rPr>
            <w:rFonts w:ascii="宋体" w:eastAsia="宋体" w:hAnsi="宋体"/>
            <w:sz w:val="24"/>
            <w:szCs w:val="24"/>
          </w:rPr>
          <w:fldChar w:fldCharType="end"/>
        </w:r>
      </w:ins>
      <w:del w:id="1676" w:author="瑞明 唐" w:date="2019-04-17T21:18:00Z">
        <w:r w:rsidR="00230E60" w:rsidRPr="001A4179" w:rsidDel="00A06254">
          <w:rPr>
            <w:rFonts w:ascii="宋体" w:eastAsia="宋体" w:hAnsi="宋体" w:hint="eastAsia"/>
            <w:sz w:val="24"/>
            <w:szCs w:val="24"/>
          </w:rPr>
          <w:delText>图</w:delText>
        </w:r>
        <w:r w:rsidR="00230E60"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230E60" w:rsidRPr="001A4179" w:rsidDel="00A06254">
          <w:rPr>
            <w:rFonts w:ascii="宋体" w:eastAsia="宋体" w:hAnsi="宋体"/>
            <w:sz w:val="24"/>
            <w:szCs w:val="24"/>
          </w:rPr>
          <w:delText>8</w:delText>
        </w:r>
        <w:r w:rsidRPr="001A4179" w:rsidDel="00A06254">
          <w:rPr>
            <w:rFonts w:ascii="宋体" w:eastAsia="宋体" w:hAnsi="宋体"/>
            <w:sz w:val="24"/>
            <w:szCs w:val="24"/>
          </w:rPr>
          <w:delText>5</w:delText>
        </w:r>
      </w:del>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4446C048"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ins w:id="1677"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78" w:author="瑞明 唐" w:date="2019-04-17T23:36:00Z">
        <w:r w:rsidR="00062BC7">
          <w:t xml:space="preserve">图4 - </w:t>
        </w:r>
        <w:r w:rsidR="00062BC7">
          <w:rPr>
            <w:noProof/>
          </w:rPr>
          <w:t>97</w:t>
        </w:r>
        <w:r w:rsidR="00062BC7">
          <w:rPr>
            <w:rFonts w:hint="eastAsia"/>
          </w:rPr>
          <w:t>选择整个表格</w:t>
        </w:r>
      </w:ins>
      <w:ins w:id="1679" w:author="瑞明 唐" w:date="2019-04-17T21:20:00Z">
        <w:r w:rsidR="00CC361C">
          <w:rPr>
            <w:rFonts w:ascii="宋体" w:eastAsia="宋体" w:hAnsi="宋体"/>
            <w:sz w:val="24"/>
            <w:szCs w:val="24"/>
          </w:rPr>
          <w:fldChar w:fldCharType="end"/>
        </w:r>
      </w:ins>
      <w:del w:id="1680"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6</w:delText>
        </w:r>
      </w:del>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40EC4F86"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ins w:id="1681"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2" w:author="瑞明 唐" w:date="2019-04-17T23:36:00Z">
        <w:r w:rsidR="00062BC7">
          <w:t xml:space="preserve">图4 - </w:t>
        </w:r>
        <w:r w:rsidR="00062BC7">
          <w:rPr>
            <w:noProof/>
          </w:rPr>
          <w:t>98</w:t>
        </w:r>
        <w:r w:rsidR="00062BC7">
          <w:rPr>
            <w:rFonts w:hint="eastAsia"/>
          </w:rPr>
          <w:t>选择整行</w:t>
        </w:r>
      </w:ins>
      <w:ins w:id="1683" w:author="瑞明 唐" w:date="2019-04-17T21:20:00Z">
        <w:r w:rsidR="00CC361C">
          <w:rPr>
            <w:rFonts w:ascii="宋体" w:eastAsia="宋体" w:hAnsi="宋体"/>
            <w:sz w:val="24"/>
            <w:szCs w:val="24"/>
          </w:rPr>
          <w:fldChar w:fldCharType="end"/>
        </w:r>
      </w:ins>
      <w:del w:id="1684"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45301748"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ins w:id="1685"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6" w:author="瑞明 唐" w:date="2019-04-17T23:36:00Z">
        <w:r w:rsidR="00062BC7">
          <w:t xml:space="preserve">图4 - </w:t>
        </w:r>
        <w:r w:rsidR="00062BC7">
          <w:rPr>
            <w:noProof/>
          </w:rPr>
          <w:t>99</w:t>
        </w:r>
        <w:r w:rsidR="00062BC7">
          <w:rPr>
            <w:rFonts w:hint="eastAsia"/>
          </w:rPr>
          <w:t>选择整列</w:t>
        </w:r>
      </w:ins>
      <w:ins w:id="1687" w:author="瑞明 唐" w:date="2019-04-17T21:20:00Z">
        <w:r w:rsidR="00CC361C">
          <w:rPr>
            <w:rFonts w:ascii="宋体" w:eastAsia="宋体" w:hAnsi="宋体"/>
            <w:sz w:val="24"/>
            <w:szCs w:val="24"/>
          </w:rPr>
          <w:fldChar w:fldCharType="end"/>
        </w:r>
      </w:ins>
      <w:del w:id="1688"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8</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rPr>
                <w:ins w:id="1689" w:author="瑞明 唐" w:date="2019-04-17T21:19:00Z"/>
              </w:rP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5EE5A82B" w14:textId="7068F660" w:rsidR="00435D12" w:rsidDel="009D0D60" w:rsidRDefault="009D0D60">
            <w:pPr>
              <w:pStyle w:val="a9"/>
              <w:jc w:val="center"/>
              <w:rPr>
                <w:del w:id="1690" w:author="瑞明 唐" w:date="2019-04-17T21:19:00Z"/>
              </w:rPr>
              <w:pPrChange w:id="1691" w:author="瑞明 唐" w:date="2019-04-17T21:19:00Z">
                <w:pPr>
                  <w:keepNext/>
                  <w:jc w:val="center"/>
                </w:pPr>
              </w:pPrChange>
            </w:pPr>
            <w:bookmarkStart w:id="1692" w:name="_Ref6428416"/>
            <w:ins w:id="169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694" w:author="瑞明 唐" w:date="2019-04-18T11:44:00Z">
              <w:r w:rsidR="00526D34">
                <w:rPr>
                  <w:noProof/>
                </w:rPr>
                <w:t>97</w:t>
              </w:r>
            </w:ins>
            <w:ins w:id="1695" w:author="瑞明 唐" w:date="2019-04-17T21:19:00Z">
              <w:r>
                <w:fldChar w:fldCharType="end"/>
              </w:r>
              <w:r>
                <w:rPr>
                  <w:rFonts w:hint="eastAsia"/>
                </w:rPr>
                <w:t>选择整个表格</w:t>
              </w:r>
            </w:ins>
            <w:bookmarkEnd w:id="1692"/>
          </w:p>
          <w:p w14:paraId="1E03B61B" w14:textId="30556064" w:rsidR="00435D12" w:rsidRDefault="00435D12" w:rsidP="00062BC7">
            <w:pPr>
              <w:pStyle w:val="a9"/>
              <w:jc w:val="center"/>
              <w:rPr>
                <w:rFonts w:ascii="宋体" w:eastAsia="宋体" w:hAnsi="宋体"/>
                <w:sz w:val="24"/>
                <w:szCs w:val="24"/>
              </w:rPr>
            </w:pPr>
            <w:del w:id="169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697" w:author="瑞明 唐" w:date="2019-04-16T16:15:00Z">
              <w:r w:rsidR="00BB747F" w:rsidDel="00C71EF7">
                <w:rPr>
                  <w:noProof/>
                </w:rPr>
                <w:delText>86</w:delText>
              </w:r>
            </w:del>
            <w:del w:id="1698" w:author="瑞明 唐" w:date="2019-04-17T21:19:00Z">
              <w:r w:rsidDel="009D0D60">
                <w:fldChar w:fldCharType="end"/>
              </w:r>
              <w:r w:rsidDel="009D0D60">
                <w:rPr>
                  <w:rFonts w:hint="eastAsia"/>
                </w:rPr>
                <w:delText>选择整个表格</w:delText>
              </w:r>
            </w:del>
          </w:p>
        </w:tc>
        <w:tc>
          <w:tcPr>
            <w:tcW w:w="2843" w:type="dxa"/>
          </w:tcPr>
          <w:p w14:paraId="6BC69BD2" w14:textId="77777777" w:rsidR="009D0D60" w:rsidRDefault="00435D12">
            <w:pPr>
              <w:keepNext/>
              <w:jc w:val="center"/>
              <w:rPr>
                <w:ins w:id="1699" w:author="瑞明 唐" w:date="2019-04-17T21:19:00Z"/>
              </w:rP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21">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39CE044D" w14:textId="7AD75F1D" w:rsidR="00435D12" w:rsidDel="009D0D60" w:rsidRDefault="009D0D60">
            <w:pPr>
              <w:pStyle w:val="a9"/>
              <w:jc w:val="center"/>
              <w:rPr>
                <w:del w:id="1700" w:author="瑞明 唐" w:date="2019-04-17T21:19:00Z"/>
              </w:rPr>
              <w:pPrChange w:id="1701" w:author="瑞明 唐" w:date="2019-04-17T21:19:00Z">
                <w:pPr>
                  <w:keepNext/>
                  <w:jc w:val="center"/>
                </w:pPr>
              </w:pPrChange>
            </w:pPr>
            <w:bookmarkStart w:id="1702" w:name="_Ref6428429"/>
            <w:ins w:id="170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04" w:author="瑞明 唐" w:date="2019-04-18T11:44:00Z">
              <w:r w:rsidR="00526D34">
                <w:rPr>
                  <w:noProof/>
                </w:rPr>
                <w:t>98</w:t>
              </w:r>
            </w:ins>
            <w:ins w:id="1705" w:author="瑞明 唐" w:date="2019-04-17T21:19:00Z">
              <w:r>
                <w:fldChar w:fldCharType="end"/>
              </w:r>
              <w:r>
                <w:rPr>
                  <w:rFonts w:hint="eastAsia"/>
                </w:rPr>
                <w:t>选择整行</w:t>
              </w:r>
            </w:ins>
            <w:bookmarkEnd w:id="1702"/>
          </w:p>
          <w:p w14:paraId="0F6DEEF8" w14:textId="5E1FE66E" w:rsidR="00435D12" w:rsidRDefault="00435D12" w:rsidP="00062BC7">
            <w:pPr>
              <w:pStyle w:val="a9"/>
              <w:jc w:val="center"/>
              <w:rPr>
                <w:rFonts w:ascii="宋体" w:eastAsia="宋体" w:hAnsi="宋体"/>
                <w:sz w:val="24"/>
                <w:szCs w:val="24"/>
              </w:rPr>
            </w:pPr>
            <w:del w:id="170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07" w:author="瑞明 唐" w:date="2019-04-16T16:15:00Z">
              <w:r w:rsidR="00BB747F" w:rsidDel="00C71EF7">
                <w:rPr>
                  <w:noProof/>
                </w:rPr>
                <w:delText>87</w:delText>
              </w:r>
            </w:del>
            <w:del w:id="1708" w:author="瑞明 唐" w:date="2019-04-17T21:19:00Z">
              <w:r w:rsidDel="009D0D60">
                <w:fldChar w:fldCharType="end"/>
              </w:r>
              <w:r w:rsidDel="009D0D60">
                <w:rPr>
                  <w:rFonts w:hint="eastAsia"/>
                </w:rPr>
                <w:delText>选择整行</w:delText>
              </w:r>
            </w:del>
          </w:p>
        </w:tc>
        <w:tc>
          <w:tcPr>
            <w:tcW w:w="2843" w:type="dxa"/>
          </w:tcPr>
          <w:p w14:paraId="1BEDF2F7" w14:textId="77777777" w:rsidR="009D0D60" w:rsidRDefault="00435D12">
            <w:pPr>
              <w:keepNext/>
              <w:jc w:val="center"/>
              <w:rPr>
                <w:ins w:id="1709" w:author="瑞明 唐" w:date="2019-04-17T21:19:00Z"/>
              </w:rP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72363712" w14:textId="38D8FF37" w:rsidR="00435D12" w:rsidDel="009D0D60" w:rsidRDefault="009D0D60">
            <w:pPr>
              <w:pStyle w:val="a9"/>
              <w:jc w:val="center"/>
              <w:rPr>
                <w:del w:id="1710" w:author="瑞明 唐" w:date="2019-04-17T21:19:00Z"/>
              </w:rPr>
              <w:pPrChange w:id="1711" w:author="瑞明 唐" w:date="2019-04-17T21:19:00Z">
                <w:pPr>
                  <w:keepNext/>
                  <w:jc w:val="center"/>
                </w:pPr>
              </w:pPrChange>
            </w:pPr>
            <w:bookmarkStart w:id="1712" w:name="_Ref6428441"/>
            <w:ins w:id="171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14" w:author="瑞明 唐" w:date="2019-04-18T11:44:00Z">
              <w:r w:rsidR="00526D34">
                <w:rPr>
                  <w:noProof/>
                </w:rPr>
                <w:t>99</w:t>
              </w:r>
            </w:ins>
            <w:ins w:id="1715" w:author="瑞明 唐" w:date="2019-04-17T21:19:00Z">
              <w:r>
                <w:fldChar w:fldCharType="end"/>
              </w:r>
              <w:r>
                <w:rPr>
                  <w:rFonts w:hint="eastAsia"/>
                </w:rPr>
                <w:t>选择整列</w:t>
              </w:r>
            </w:ins>
            <w:bookmarkEnd w:id="1712"/>
          </w:p>
          <w:p w14:paraId="07756CAD" w14:textId="4FA5FABC" w:rsidR="00435D12" w:rsidRDefault="00435D12" w:rsidP="00062BC7">
            <w:pPr>
              <w:pStyle w:val="a9"/>
              <w:jc w:val="center"/>
              <w:rPr>
                <w:rFonts w:ascii="宋体" w:eastAsia="宋体" w:hAnsi="宋体"/>
                <w:sz w:val="24"/>
                <w:szCs w:val="24"/>
              </w:rPr>
            </w:pPr>
            <w:del w:id="171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17" w:author="瑞明 唐" w:date="2019-04-16T16:15:00Z">
              <w:r w:rsidR="00BB747F" w:rsidDel="00C71EF7">
                <w:rPr>
                  <w:noProof/>
                </w:rPr>
                <w:delText>88</w:delText>
              </w:r>
            </w:del>
            <w:del w:id="1718" w:author="瑞明 唐" w:date="2019-04-17T21:19:00Z">
              <w:r w:rsidDel="009D0D60">
                <w:fldChar w:fldCharType="end"/>
              </w:r>
              <w:r w:rsidDel="009D0D60">
                <w:rPr>
                  <w:rFonts w:hint="eastAsia"/>
                </w:rPr>
                <w:delText>选择整列</w:delText>
              </w:r>
            </w:del>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40EEC511"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ins w:id="1719" w:author="瑞明 唐" w:date="2019-04-17T21:24: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20" w:author="瑞明 唐" w:date="2019-04-17T23:36:00Z">
        <w:r w:rsidR="00062BC7">
          <w:t xml:space="preserve">图4 - </w:t>
        </w:r>
        <w:r w:rsidR="00062BC7">
          <w:rPr>
            <w:noProof/>
          </w:rPr>
          <w:t>100</w:t>
        </w:r>
        <w:r w:rsidR="00062BC7">
          <w:rPr>
            <w:rFonts w:hint="eastAsia"/>
          </w:rPr>
          <w:t>选择选项</w:t>
        </w:r>
      </w:ins>
      <w:ins w:id="1721" w:author="瑞明 唐" w:date="2019-04-17T21:24:00Z">
        <w:r w:rsidR="007301FA">
          <w:rPr>
            <w:rFonts w:ascii="宋体" w:eastAsia="宋体" w:hAnsi="宋体"/>
            <w:sz w:val="24"/>
            <w:szCs w:val="24"/>
          </w:rPr>
          <w:lastRenderedPageBreak/>
          <w:fldChar w:fldCharType="end"/>
        </w:r>
      </w:ins>
      <w:del w:id="1722" w:author="瑞明 唐" w:date="2019-04-17T21:24:00Z">
        <w:r w:rsidR="00A5240B" w:rsidRPr="001A4179" w:rsidDel="007301FA">
          <w:rPr>
            <w:rFonts w:ascii="宋体" w:eastAsia="宋体" w:hAnsi="宋体" w:hint="eastAsia"/>
            <w:sz w:val="24"/>
            <w:szCs w:val="24"/>
          </w:rPr>
          <w:delText>图</w:delText>
        </w:r>
        <w:r w:rsidR="00A5240B"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A5240B" w:rsidRPr="001A4179" w:rsidDel="007301FA">
          <w:rPr>
            <w:rFonts w:ascii="宋体" w:eastAsia="宋体" w:hAnsi="宋体"/>
            <w:sz w:val="24"/>
            <w:szCs w:val="24"/>
          </w:rPr>
          <w:delText>8</w:delText>
        </w:r>
        <w:r w:rsidR="005C6FF1" w:rsidDel="007301FA">
          <w:rPr>
            <w:rFonts w:ascii="宋体" w:eastAsia="宋体" w:hAnsi="宋体"/>
            <w:sz w:val="24"/>
            <w:szCs w:val="24"/>
          </w:rPr>
          <w:delText>9</w:delText>
        </w:r>
      </w:del>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rPr>
                <w:ins w:id="1723" w:author="瑞明 唐" w:date="2019-04-17T21:23:00Z"/>
              </w:rPr>
            </w:pPr>
            <w:r>
              <w:rPr>
                <w:rFonts w:ascii="宋体" w:eastAsia="宋体" w:hAnsi="宋体"/>
                <w:noProof/>
                <w:sz w:val="24"/>
                <w:szCs w:val="24"/>
              </w:rPr>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3">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BF65D50" w14:textId="2E66CD68" w:rsidR="005C6FF1" w:rsidDel="007301FA" w:rsidRDefault="007301FA">
            <w:pPr>
              <w:pStyle w:val="a9"/>
              <w:jc w:val="center"/>
              <w:rPr>
                <w:del w:id="1724" w:author="瑞明 唐" w:date="2019-04-17T21:24:00Z"/>
              </w:rPr>
              <w:pPrChange w:id="1725" w:author="瑞明 唐" w:date="2019-04-17T21:24:00Z">
                <w:pPr>
                  <w:pStyle w:val="a6"/>
                  <w:keepNext/>
                  <w:ind w:firstLineChars="0" w:firstLine="0"/>
                  <w:jc w:val="center"/>
                </w:pPr>
              </w:pPrChange>
            </w:pPr>
            <w:bookmarkStart w:id="1726" w:name="_Ref6428712"/>
            <w:ins w:id="1727" w:author="瑞明 唐" w:date="2019-04-17T21:23:00Z">
              <w:r>
                <w:t>图</w:t>
              </w:r>
              <w:r>
                <w:t xml:space="preserve">4 - </w:t>
              </w:r>
              <w:r>
                <w:fldChar w:fldCharType="begin"/>
              </w:r>
              <w:r>
                <w:instrText xml:space="preserve"> SEQ </w:instrText>
              </w:r>
              <w:r>
                <w:instrText>图</w:instrText>
              </w:r>
              <w:r>
                <w:instrText xml:space="preserve">4_- \* ARABIC </w:instrText>
              </w:r>
            </w:ins>
            <w:r>
              <w:fldChar w:fldCharType="separate"/>
            </w:r>
            <w:ins w:id="1728" w:author="瑞明 唐" w:date="2019-04-18T11:44:00Z">
              <w:r w:rsidR="00526D34">
                <w:rPr>
                  <w:noProof/>
                </w:rPr>
                <w:t>100</w:t>
              </w:r>
            </w:ins>
            <w:ins w:id="1729" w:author="瑞明 唐" w:date="2019-04-17T21:23:00Z">
              <w:r>
                <w:fldChar w:fldCharType="end"/>
              </w:r>
              <w:r>
                <w:rPr>
                  <w:rFonts w:hint="eastAsia"/>
                </w:rPr>
                <w:t>选择选项</w:t>
              </w:r>
            </w:ins>
            <w:bookmarkEnd w:id="1726"/>
          </w:p>
          <w:p w14:paraId="10B325DC" w14:textId="58A3A185" w:rsidR="005C6FF1" w:rsidRDefault="005C6FF1" w:rsidP="00062BC7">
            <w:pPr>
              <w:pStyle w:val="a9"/>
              <w:jc w:val="center"/>
              <w:rPr>
                <w:rFonts w:ascii="宋体" w:eastAsia="宋体" w:hAnsi="宋体"/>
                <w:sz w:val="24"/>
                <w:szCs w:val="24"/>
              </w:rPr>
            </w:pPr>
            <w:del w:id="1730"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31" w:author="瑞明 唐" w:date="2019-04-16T16:15:00Z">
              <w:r w:rsidR="00BB747F" w:rsidDel="00C71EF7">
                <w:rPr>
                  <w:noProof/>
                </w:rPr>
                <w:delText>89</w:delText>
              </w:r>
            </w:del>
            <w:del w:id="1732" w:author="瑞明 唐" w:date="2019-04-17T21:24:00Z">
              <w:r w:rsidDel="007301FA">
                <w:fldChar w:fldCharType="end"/>
              </w:r>
              <w:r w:rsidDel="007301FA">
                <w:rPr>
                  <w:rFonts w:hint="eastAsia"/>
                </w:rPr>
                <w:delText>选择选项</w:delText>
              </w:r>
            </w:del>
          </w:p>
        </w:tc>
        <w:tc>
          <w:tcPr>
            <w:tcW w:w="3928" w:type="dxa"/>
          </w:tcPr>
          <w:p w14:paraId="4DFE40FF" w14:textId="77777777" w:rsidR="007301FA" w:rsidRDefault="005C6FF1">
            <w:pPr>
              <w:pStyle w:val="a6"/>
              <w:keepNext/>
              <w:ind w:firstLineChars="0" w:firstLine="0"/>
              <w:jc w:val="center"/>
              <w:rPr>
                <w:ins w:id="1733" w:author="瑞明 唐" w:date="2019-04-17T21:24:00Z"/>
              </w:rP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4">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04E77B97" w14:textId="3E520859" w:rsidR="005C6FF1" w:rsidDel="007301FA" w:rsidRDefault="007301FA">
            <w:pPr>
              <w:pStyle w:val="a9"/>
              <w:jc w:val="center"/>
              <w:rPr>
                <w:del w:id="1734" w:author="瑞明 唐" w:date="2019-04-17T21:24:00Z"/>
              </w:rPr>
              <w:pPrChange w:id="1735" w:author="瑞明 唐" w:date="2019-04-17T21:24:00Z">
                <w:pPr>
                  <w:pStyle w:val="a6"/>
                  <w:keepNext/>
                  <w:ind w:firstLineChars="0" w:firstLine="0"/>
                  <w:jc w:val="center"/>
                </w:pPr>
              </w:pPrChange>
            </w:pPr>
            <w:bookmarkStart w:id="1736" w:name="_Ref6428741"/>
            <w:ins w:id="1737"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38" w:author="瑞明 唐" w:date="2019-04-18T11:44:00Z">
              <w:r w:rsidR="00526D34">
                <w:rPr>
                  <w:noProof/>
                </w:rPr>
                <w:t>101</w:t>
              </w:r>
            </w:ins>
            <w:ins w:id="1739" w:author="瑞明 唐" w:date="2019-04-17T21:24:00Z">
              <w:r>
                <w:fldChar w:fldCharType="end"/>
              </w:r>
              <w:r>
                <w:rPr>
                  <w:rFonts w:hint="eastAsia"/>
                </w:rPr>
                <w:t>增加表格</w:t>
              </w:r>
            </w:ins>
            <w:ins w:id="1740" w:author="瑞明 唐" w:date="2019-04-17T21:25:00Z">
              <w:r>
                <w:rPr>
                  <w:rFonts w:hint="eastAsia"/>
                </w:rPr>
                <w:t>行</w:t>
              </w:r>
            </w:ins>
            <w:ins w:id="1741" w:author="瑞明 唐" w:date="2019-04-17T21:24:00Z">
              <w:r>
                <w:rPr>
                  <w:rFonts w:hint="eastAsia"/>
                </w:rPr>
                <w:t>和列</w:t>
              </w:r>
            </w:ins>
            <w:bookmarkEnd w:id="1736"/>
          </w:p>
          <w:p w14:paraId="7C859FA6" w14:textId="4A4E9288" w:rsidR="005C6FF1" w:rsidRDefault="005C6FF1" w:rsidP="00062BC7">
            <w:pPr>
              <w:pStyle w:val="a9"/>
              <w:jc w:val="center"/>
              <w:rPr>
                <w:rFonts w:ascii="宋体" w:eastAsia="宋体" w:hAnsi="宋体"/>
                <w:noProof/>
                <w:sz w:val="24"/>
                <w:szCs w:val="24"/>
              </w:rPr>
            </w:pPr>
            <w:del w:id="1742"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43" w:author="瑞明 唐" w:date="2019-04-16T16:15:00Z">
              <w:r w:rsidR="00BB747F" w:rsidDel="00C71EF7">
                <w:rPr>
                  <w:noProof/>
                </w:rPr>
                <w:delText>90</w:delText>
              </w:r>
            </w:del>
            <w:del w:id="1744" w:author="瑞明 唐" w:date="2019-04-17T21:24:00Z">
              <w:r w:rsidDel="007301FA">
                <w:fldChar w:fldCharType="end"/>
              </w:r>
              <w:r w:rsidDel="007301FA">
                <w:rPr>
                  <w:rFonts w:hint="eastAsia"/>
                </w:rPr>
                <w:delText>增加表格行和列</w:delText>
              </w:r>
            </w:del>
          </w:p>
        </w:tc>
        <w:tc>
          <w:tcPr>
            <w:tcW w:w="2224" w:type="dxa"/>
          </w:tcPr>
          <w:p w14:paraId="646C79B6" w14:textId="77777777" w:rsidR="007301FA" w:rsidRDefault="005C6FF1">
            <w:pPr>
              <w:pStyle w:val="a6"/>
              <w:keepNext/>
              <w:ind w:firstLineChars="0" w:firstLine="0"/>
              <w:jc w:val="center"/>
              <w:rPr>
                <w:ins w:id="1745" w:author="瑞明 唐" w:date="2019-04-17T21:24:00Z"/>
              </w:rP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5">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4EC4CDB6" w14:textId="399476BE" w:rsidR="005C6FF1" w:rsidDel="007301FA" w:rsidRDefault="007301FA">
            <w:pPr>
              <w:pStyle w:val="a9"/>
              <w:jc w:val="center"/>
              <w:rPr>
                <w:del w:id="1746" w:author="瑞明 唐" w:date="2019-04-17T21:24:00Z"/>
              </w:rPr>
              <w:pPrChange w:id="1747" w:author="瑞明 唐" w:date="2019-04-17T21:24:00Z">
                <w:pPr>
                  <w:pStyle w:val="a6"/>
                  <w:keepNext/>
                  <w:ind w:firstLineChars="0" w:firstLine="0"/>
                  <w:jc w:val="center"/>
                </w:pPr>
              </w:pPrChange>
            </w:pPr>
            <w:bookmarkStart w:id="1748" w:name="_Ref6428755"/>
            <w:ins w:id="1749"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50" w:author="瑞明 唐" w:date="2019-04-18T11:44:00Z">
              <w:r w:rsidR="00526D34">
                <w:rPr>
                  <w:noProof/>
                </w:rPr>
                <w:t>102</w:t>
              </w:r>
            </w:ins>
            <w:ins w:id="1751" w:author="瑞明 唐" w:date="2019-04-17T21:24:00Z">
              <w:r>
                <w:fldChar w:fldCharType="end"/>
              </w:r>
              <w:r>
                <w:rPr>
                  <w:rFonts w:hint="eastAsia"/>
                </w:rPr>
                <w:t>删除表格行和列</w:t>
              </w:r>
            </w:ins>
            <w:bookmarkEnd w:id="1748"/>
          </w:p>
          <w:p w14:paraId="0C46FE7C" w14:textId="512A04B6" w:rsidR="005C6FF1" w:rsidRDefault="005C6FF1" w:rsidP="00062BC7">
            <w:pPr>
              <w:pStyle w:val="a9"/>
              <w:jc w:val="center"/>
              <w:rPr>
                <w:rFonts w:ascii="宋体" w:eastAsia="宋体" w:hAnsi="宋体"/>
                <w:noProof/>
                <w:sz w:val="24"/>
                <w:szCs w:val="24"/>
              </w:rPr>
            </w:pPr>
            <w:del w:id="1752"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53" w:author="瑞明 唐" w:date="2019-04-16T16:15:00Z">
              <w:r w:rsidR="00BB747F" w:rsidDel="00C71EF7">
                <w:rPr>
                  <w:noProof/>
                </w:rPr>
                <w:delText>91</w:delText>
              </w:r>
            </w:del>
            <w:del w:id="1754" w:author="瑞明 唐" w:date="2019-04-17T21:24:00Z">
              <w:r w:rsidDel="007301FA">
                <w:fldChar w:fldCharType="end"/>
              </w:r>
              <w:r w:rsidDel="007301FA">
                <w:rPr>
                  <w:rFonts w:hint="eastAsia"/>
                </w:rPr>
                <w:delText>删除表格行和列</w:delText>
              </w:r>
            </w:del>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41750F55"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ins w:id="1755"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56" w:author="瑞明 唐" w:date="2019-04-17T23:36:00Z">
        <w:r w:rsidR="00062BC7">
          <w:t xml:space="preserve">图4 - </w:t>
        </w:r>
        <w:r w:rsidR="00062BC7">
          <w:rPr>
            <w:noProof/>
          </w:rPr>
          <w:t>101</w:t>
        </w:r>
        <w:r w:rsidR="00062BC7">
          <w:rPr>
            <w:rFonts w:hint="eastAsia"/>
          </w:rPr>
          <w:t>增加表格行和列</w:t>
        </w:r>
      </w:ins>
      <w:ins w:id="1757" w:author="瑞明 唐" w:date="2019-04-17T21:25:00Z">
        <w:r w:rsidR="007301FA">
          <w:rPr>
            <w:rFonts w:ascii="宋体" w:eastAsia="宋体" w:hAnsi="宋体"/>
            <w:sz w:val="24"/>
            <w:szCs w:val="24"/>
          </w:rPr>
          <w:fldChar w:fldCharType="end"/>
        </w:r>
      </w:ins>
      <w:del w:id="1758" w:author="瑞明 唐" w:date="2019-04-17T21:25: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5C6FF1" w:rsidDel="007301FA">
          <w:rPr>
            <w:rFonts w:ascii="宋体" w:eastAsia="宋体" w:hAnsi="宋体"/>
            <w:sz w:val="24"/>
            <w:szCs w:val="24"/>
          </w:rPr>
          <w:delText>90</w:delText>
        </w:r>
      </w:del>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207E5DA"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ins w:id="1759"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60" w:author="瑞明 唐" w:date="2019-04-17T23:36:00Z">
        <w:r w:rsidR="00062BC7">
          <w:t xml:space="preserve">图4 - </w:t>
        </w:r>
        <w:r w:rsidR="00062BC7">
          <w:rPr>
            <w:noProof/>
          </w:rPr>
          <w:t>102</w:t>
        </w:r>
        <w:r w:rsidR="00062BC7">
          <w:rPr>
            <w:rFonts w:hint="eastAsia"/>
          </w:rPr>
          <w:t>删除表格行和列</w:t>
        </w:r>
      </w:ins>
      <w:ins w:id="1761" w:author="瑞明 唐" w:date="2019-04-17T21:25:00Z">
        <w:r w:rsidR="007301FA">
          <w:rPr>
            <w:rFonts w:ascii="宋体" w:eastAsia="宋体" w:hAnsi="宋体"/>
            <w:sz w:val="24"/>
            <w:szCs w:val="24"/>
          </w:rPr>
          <w:fldChar w:fldCharType="end"/>
        </w:r>
      </w:ins>
      <w:del w:id="1762" w:author="瑞明 唐" w:date="2019-04-17T21:25:00Z">
        <w:r w:rsidR="006E3181" w:rsidRPr="001A4179" w:rsidDel="007301FA">
          <w:rPr>
            <w:rFonts w:ascii="宋体" w:eastAsia="宋体" w:hAnsi="宋体" w:hint="eastAsia"/>
            <w:sz w:val="24"/>
            <w:szCs w:val="24"/>
          </w:rPr>
          <w:delText>图</w:delText>
        </w:r>
        <w:r w:rsidR="006E3181"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812F7E" w:rsidDel="007301FA">
          <w:rPr>
            <w:rFonts w:ascii="宋体" w:eastAsia="宋体" w:hAnsi="宋体"/>
            <w:sz w:val="24"/>
            <w:szCs w:val="24"/>
          </w:rPr>
          <w:delText>91</w:delText>
        </w:r>
      </w:del>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rPr>
                <w:ins w:id="1763" w:author="瑞明 唐" w:date="2019-04-17T21:25:00Z"/>
              </w:rP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6">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3D8AC2F6" w14:textId="53F8843E" w:rsidR="002D26F0" w:rsidDel="007301FA" w:rsidRDefault="007301FA">
            <w:pPr>
              <w:pStyle w:val="a9"/>
              <w:jc w:val="center"/>
              <w:rPr>
                <w:del w:id="1764" w:author="瑞明 唐" w:date="2019-04-17T21:26:00Z"/>
              </w:rPr>
              <w:pPrChange w:id="1765" w:author="瑞明 唐" w:date="2019-04-17T21:26:00Z">
                <w:pPr>
                  <w:keepNext/>
                  <w:jc w:val="center"/>
                </w:pPr>
              </w:pPrChange>
            </w:pPr>
            <w:bookmarkStart w:id="1766" w:name="_Ref6428841"/>
            <w:ins w:id="1767" w:author="瑞明 唐" w:date="2019-04-17T21:25:00Z">
              <w:r>
                <w:t>图</w:t>
              </w:r>
              <w:r>
                <w:t xml:space="preserve">4 - </w:t>
              </w:r>
              <w:r>
                <w:fldChar w:fldCharType="begin"/>
              </w:r>
              <w:r>
                <w:instrText xml:space="preserve"> SEQ </w:instrText>
              </w:r>
              <w:r>
                <w:instrText>图</w:instrText>
              </w:r>
              <w:r>
                <w:instrText xml:space="preserve">4_- \* ARABIC </w:instrText>
              </w:r>
            </w:ins>
            <w:r>
              <w:fldChar w:fldCharType="separate"/>
            </w:r>
            <w:ins w:id="1768" w:author="瑞明 唐" w:date="2019-04-18T11:44:00Z">
              <w:r w:rsidR="00526D34">
                <w:rPr>
                  <w:noProof/>
                </w:rPr>
                <w:t>103</w:t>
              </w:r>
            </w:ins>
            <w:ins w:id="1769" w:author="瑞明 唐" w:date="2019-04-17T21:25:00Z">
              <w:r>
                <w:fldChar w:fldCharType="end"/>
              </w:r>
              <w:r>
                <w:rPr>
                  <w:rFonts w:hint="eastAsia"/>
                </w:rPr>
                <w:t>合并单元格</w:t>
              </w:r>
            </w:ins>
            <w:bookmarkEnd w:id="1766"/>
          </w:p>
          <w:p w14:paraId="79B1DF68" w14:textId="0E005876" w:rsidR="00812F7E" w:rsidRDefault="002D26F0" w:rsidP="00062BC7">
            <w:pPr>
              <w:pStyle w:val="a9"/>
              <w:jc w:val="center"/>
              <w:rPr>
                <w:rFonts w:ascii="宋体" w:eastAsia="宋体" w:hAnsi="宋体"/>
                <w:sz w:val="24"/>
                <w:szCs w:val="24"/>
              </w:rPr>
            </w:pPr>
            <w:del w:id="1770"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71" w:author="瑞明 唐" w:date="2019-04-16T16:15:00Z">
              <w:r w:rsidR="00BB747F" w:rsidDel="00C71EF7">
                <w:rPr>
                  <w:noProof/>
                </w:rPr>
                <w:delText>92</w:delText>
              </w:r>
            </w:del>
            <w:del w:id="1772" w:author="瑞明 唐" w:date="2019-04-17T21:26:00Z">
              <w:r w:rsidDel="007301FA">
                <w:fldChar w:fldCharType="end"/>
              </w:r>
              <w:r w:rsidDel="007301FA">
                <w:rPr>
                  <w:rFonts w:hint="eastAsia"/>
                </w:rPr>
                <w:delText>合并单元格</w:delText>
              </w:r>
            </w:del>
          </w:p>
        </w:tc>
        <w:tc>
          <w:tcPr>
            <w:tcW w:w="2843" w:type="dxa"/>
          </w:tcPr>
          <w:p w14:paraId="2B5D2D5B" w14:textId="77777777" w:rsidR="007301FA" w:rsidRDefault="002D26F0">
            <w:pPr>
              <w:keepNext/>
              <w:jc w:val="center"/>
              <w:rPr>
                <w:ins w:id="1773" w:author="瑞明 唐" w:date="2019-04-17T21:26:00Z"/>
              </w:rP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7">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0B72D5CE" w14:textId="4C2AE84F" w:rsidR="002D26F0" w:rsidDel="007301FA" w:rsidRDefault="007301FA">
            <w:pPr>
              <w:pStyle w:val="a9"/>
              <w:jc w:val="center"/>
              <w:rPr>
                <w:del w:id="1774" w:author="瑞明 唐" w:date="2019-04-17T21:26:00Z"/>
              </w:rPr>
              <w:pPrChange w:id="1775" w:author="瑞明 唐" w:date="2019-04-17T21:26:00Z">
                <w:pPr>
                  <w:keepNext/>
                  <w:jc w:val="center"/>
                </w:pPr>
              </w:pPrChange>
            </w:pPr>
            <w:bookmarkStart w:id="1776" w:name="_Ref6428860"/>
            <w:ins w:id="1777"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78" w:author="瑞明 唐" w:date="2019-04-18T11:44:00Z">
              <w:r w:rsidR="00526D34">
                <w:rPr>
                  <w:noProof/>
                </w:rPr>
                <w:t>104</w:t>
              </w:r>
            </w:ins>
            <w:ins w:id="1779" w:author="瑞明 唐" w:date="2019-04-17T21:26:00Z">
              <w:r>
                <w:fldChar w:fldCharType="end"/>
              </w:r>
              <w:r>
                <w:rPr>
                  <w:rFonts w:hint="eastAsia"/>
                </w:rPr>
                <w:t>拆分单元格</w:t>
              </w:r>
            </w:ins>
            <w:bookmarkEnd w:id="1776"/>
          </w:p>
          <w:p w14:paraId="37D499BC" w14:textId="4236AC5A" w:rsidR="00812F7E" w:rsidRDefault="002D26F0" w:rsidP="00062BC7">
            <w:pPr>
              <w:pStyle w:val="a9"/>
              <w:jc w:val="center"/>
              <w:rPr>
                <w:rFonts w:ascii="宋体" w:eastAsia="宋体" w:hAnsi="宋体"/>
                <w:sz w:val="24"/>
                <w:szCs w:val="24"/>
              </w:rPr>
            </w:pPr>
            <w:del w:id="1780"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81" w:author="瑞明 唐" w:date="2019-04-16T16:15:00Z">
              <w:r w:rsidR="00BB747F" w:rsidDel="00C71EF7">
                <w:rPr>
                  <w:noProof/>
                </w:rPr>
                <w:delText>93</w:delText>
              </w:r>
            </w:del>
            <w:del w:id="1782" w:author="瑞明 唐" w:date="2019-04-17T21:26:00Z">
              <w:r w:rsidDel="007301FA">
                <w:fldChar w:fldCharType="end"/>
              </w:r>
              <w:r w:rsidDel="007301FA">
                <w:rPr>
                  <w:rFonts w:hint="eastAsia"/>
                </w:rPr>
                <w:delText>拆分单元格</w:delText>
              </w:r>
            </w:del>
          </w:p>
        </w:tc>
        <w:tc>
          <w:tcPr>
            <w:tcW w:w="2843" w:type="dxa"/>
          </w:tcPr>
          <w:p w14:paraId="021B1D11" w14:textId="77777777" w:rsidR="007301FA" w:rsidRDefault="002D26F0">
            <w:pPr>
              <w:keepNext/>
              <w:jc w:val="center"/>
              <w:rPr>
                <w:ins w:id="1783" w:author="瑞明 唐" w:date="2019-04-17T21:26:00Z"/>
              </w:rP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8">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45D48C9" w14:textId="75DF11CE" w:rsidR="002D26F0" w:rsidDel="007301FA" w:rsidRDefault="007301FA">
            <w:pPr>
              <w:pStyle w:val="a9"/>
              <w:jc w:val="center"/>
              <w:rPr>
                <w:del w:id="1784" w:author="瑞明 唐" w:date="2019-04-17T21:26:00Z"/>
              </w:rPr>
              <w:pPrChange w:id="1785" w:author="瑞明 唐" w:date="2019-04-17T21:26:00Z">
                <w:pPr>
                  <w:keepNext/>
                  <w:jc w:val="center"/>
                </w:pPr>
              </w:pPrChange>
            </w:pPr>
            <w:bookmarkStart w:id="1786" w:name="_Ref6428888"/>
            <w:ins w:id="1787"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88" w:author="瑞明 唐" w:date="2019-04-18T11:44:00Z">
              <w:r w:rsidR="00526D34">
                <w:rPr>
                  <w:noProof/>
                </w:rPr>
                <w:t>105</w:t>
              </w:r>
            </w:ins>
            <w:ins w:id="1789" w:author="瑞明 唐" w:date="2019-04-17T21:26:00Z">
              <w:r>
                <w:fldChar w:fldCharType="end"/>
              </w:r>
              <w:r>
                <w:rPr>
                  <w:rFonts w:hint="eastAsia"/>
                </w:rPr>
                <w:t>行高和列</w:t>
              </w:r>
              <w:proofErr w:type="gramStart"/>
              <w:r>
                <w:rPr>
                  <w:rFonts w:hint="eastAsia"/>
                </w:rPr>
                <w:t>宽设置</w:t>
              </w:r>
            </w:ins>
            <w:bookmarkEnd w:id="1786"/>
            <w:proofErr w:type="gramEnd"/>
          </w:p>
          <w:p w14:paraId="721A8BFF" w14:textId="00CAF3F1" w:rsidR="00812F7E" w:rsidRDefault="002D26F0" w:rsidP="00062BC7">
            <w:pPr>
              <w:pStyle w:val="a9"/>
              <w:jc w:val="center"/>
              <w:rPr>
                <w:rFonts w:ascii="宋体" w:eastAsia="宋体" w:hAnsi="宋体"/>
                <w:sz w:val="24"/>
                <w:szCs w:val="24"/>
              </w:rPr>
            </w:pPr>
            <w:del w:id="1790" w:author="瑞明 唐" w:date="2019-04-17T21:26:00Z">
              <w:r w:rsidDel="007301FA">
                <w:delText>图</w:delText>
              </w:r>
              <w:r w:rsidDel="007301FA">
                <w:delText xml:space="preserve"> 4</w:delText>
              </w:r>
            </w:del>
            <w:ins w:id="1791" w:author="瑞明 唐" w:date="2019-04-17T21:26:00Z">
              <w:r w:rsidR="007301FA" w:rsidDel="007301FA">
                <w:t xml:space="preserve"> </w:t>
              </w:r>
            </w:ins>
            <w:del w:id="1792" w:author="瑞明 唐" w:date="2019-04-17T21:26:00Z">
              <w:r w:rsidDel="007301FA">
                <w:delText xml:space="preserve">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93" w:author="瑞明 唐" w:date="2019-04-16T16:15:00Z">
              <w:r w:rsidR="00BB747F" w:rsidDel="00C71EF7">
                <w:rPr>
                  <w:noProof/>
                </w:rPr>
                <w:delText>94</w:delText>
              </w:r>
            </w:del>
            <w:del w:id="1794" w:author="瑞明 唐" w:date="2019-04-17T21:26:00Z">
              <w:r w:rsidDel="007301FA">
                <w:fldChar w:fldCharType="end"/>
              </w:r>
              <w:r w:rsidDel="007301FA">
                <w:rPr>
                  <w:rFonts w:hint="eastAsia"/>
                </w:rPr>
                <w:delText>行高和列宽设置</w:delText>
              </w:r>
            </w:del>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43184E03"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ins w:id="1795"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96" w:author="瑞明 唐" w:date="2019-04-17T23:36:00Z">
        <w:r w:rsidR="00062BC7">
          <w:t xml:space="preserve">图4 - </w:t>
        </w:r>
        <w:r w:rsidR="00062BC7">
          <w:rPr>
            <w:noProof/>
          </w:rPr>
          <w:t>103</w:t>
        </w:r>
        <w:r w:rsidR="00062BC7">
          <w:rPr>
            <w:rFonts w:hint="eastAsia"/>
          </w:rPr>
          <w:t>合并单元格</w:t>
        </w:r>
      </w:ins>
      <w:ins w:id="1797" w:author="瑞明 唐" w:date="2019-04-17T21:27:00Z">
        <w:r w:rsidR="007301FA">
          <w:rPr>
            <w:rFonts w:ascii="宋体" w:eastAsia="宋体" w:hAnsi="宋体"/>
            <w:sz w:val="24"/>
            <w:szCs w:val="24"/>
          </w:rPr>
          <w:fldChar w:fldCharType="end"/>
        </w:r>
      </w:ins>
      <w:del w:id="1798"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2D26F0" w:rsidDel="007301FA">
          <w:rPr>
            <w:rFonts w:ascii="宋体" w:eastAsia="宋体" w:hAnsi="宋体"/>
            <w:sz w:val="24"/>
            <w:szCs w:val="24"/>
          </w:rPr>
          <w:delText>92</w:delText>
        </w:r>
      </w:del>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50B9EF02"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ins w:id="1799"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800" w:author="瑞明 唐" w:date="2019-04-17T23:36:00Z">
        <w:r w:rsidR="00062BC7">
          <w:t xml:space="preserve">图4 - </w:t>
        </w:r>
        <w:r w:rsidR="00062BC7">
          <w:rPr>
            <w:noProof/>
          </w:rPr>
          <w:t>104</w:t>
        </w:r>
        <w:r w:rsidR="00062BC7">
          <w:rPr>
            <w:rFonts w:hint="eastAsia"/>
          </w:rPr>
          <w:t>拆分单元</w:t>
        </w:r>
        <w:r w:rsidR="00062BC7">
          <w:rPr>
            <w:rFonts w:hint="eastAsia"/>
          </w:rPr>
          <w:lastRenderedPageBreak/>
          <w:t>格</w:t>
        </w:r>
      </w:ins>
      <w:ins w:id="1801" w:author="瑞明 唐" w:date="2019-04-17T21:27:00Z">
        <w:r w:rsidR="007301FA">
          <w:rPr>
            <w:rFonts w:ascii="宋体" w:eastAsia="宋体" w:hAnsi="宋体"/>
            <w:sz w:val="24"/>
            <w:szCs w:val="24"/>
          </w:rPr>
          <w:fldChar w:fldCharType="end"/>
        </w:r>
      </w:ins>
      <w:del w:id="1802"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Pr="001A4179" w:rsidDel="007301FA">
          <w:rPr>
            <w:rFonts w:ascii="宋体" w:eastAsia="宋体" w:hAnsi="宋体"/>
            <w:sz w:val="24"/>
            <w:szCs w:val="24"/>
          </w:rPr>
          <w:delText>9</w:delText>
        </w:r>
        <w:r w:rsidR="002D26F0" w:rsidDel="007301FA">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6DB4DD9E"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ins w:id="1803"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804" w:author="瑞明 唐" w:date="2019-04-17T23:36:00Z">
        <w:r w:rsidR="00062BC7">
          <w:t xml:space="preserve">图4 - </w:t>
        </w:r>
        <w:r w:rsidR="00062BC7">
          <w:rPr>
            <w:noProof/>
          </w:rPr>
          <w:t>105</w:t>
        </w:r>
        <w:r w:rsidR="00062BC7">
          <w:rPr>
            <w:rFonts w:hint="eastAsia"/>
          </w:rPr>
          <w:t>行高和列</w:t>
        </w:r>
        <w:proofErr w:type="gramStart"/>
        <w:r w:rsidR="00062BC7">
          <w:rPr>
            <w:rFonts w:hint="eastAsia"/>
          </w:rPr>
          <w:t>宽设置</w:t>
        </w:r>
      </w:ins>
      <w:proofErr w:type="gramEnd"/>
      <w:ins w:id="1805" w:author="瑞明 唐" w:date="2019-04-17T21:27:00Z">
        <w:r w:rsidR="007301FA">
          <w:rPr>
            <w:rFonts w:ascii="宋体" w:eastAsia="宋体" w:hAnsi="宋体"/>
            <w:sz w:val="24"/>
            <w:szCs w:val="24"/>
          </w:rPr>
          <w:fldChar w:fldCharType="end"/>
        </w:r>
      </w:ins>
      <w:del w:id="1806" w:author="瑞明 唐" w:date="2019-04-17T21:27:00Z">
        <w:r w:rsidR="00DD4B9D" w:rsidRPr="001A4179" w:rsidDel="007301FA">
          <w:rPr>
            <w:rFonts w:ascii="宋体" w:eastAsia="宋体" w:hAnsi="宋体" w:hint="eastAsia"/>
            <w:sz w:val="24"/>
            <w:szCs w:val="24"/>
          </w:rPr>
          <w:delText>图</w:delText>
        </w:r>
        <w:r w:rsidR="00DD4B9D"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DD4B9D" w:rsidRPr="001A4179" w:rsidDel="007301FA">
          <w:rPr>
            <w:rFonts w:ascii="宋体" w:eastAsia="宋体" w:hAnsi="宋体"/>
            <w:sz w:val="24"/>
            <w:szCs w:val="24"/>
          </w:rPr>
          <w:delText>9</w:delText>
        </w:r>
        <w:r w:rsidR="002D26F0" w:rsidDel="007301FA">
          <w:rPr>
            <w:rFonts w:ascii="宋体" w:eastAsia="宋体" w:hAnsi="宋体"/>
            <w:sz w:val="24"/>
            <w:szCs w:val="24"/>
          </w:rPr>
          <w:delText>4</w:delText>
        </w:r>
      </w:del>
      <w:r w:rsidR="00DD4B9D" w:rsidRPr="001A4179">
        <w:rPr>
          <w:rFonts w:ascii="宋体" w:eastAsia="宋体" w:hAnsi="宋体" w:hint="eastAsia"/>
          <w:sz w:val="24"/>
          <w:szCs w:val="24"/>
        </w:rPr>
        <w:t>所示。</w:t>
      </w:r>
    </w:p>
    <w:p w14:paraId="16236ABA" w14:textId="19FCC004"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ins w:id="1807" w:author="瑞明 唐" w:date="2019-04-17T21:34: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08" w:author="瑞明 唐" w:date="2019-04-17T23:36:00Z">
        <w:r w:rsidR="00062BC7">
          <w:t xml:space="preserve">图4 - </w:t>
        </w:r>
        <w:r w:rsidR="00062BC7">
          <w:rPr>
            <w:noProof/>
          </w:rPr>
          <w:t>106</w:t>
        </w:r>
        <w:r w:rsidR="00062BC7">
          <w:rPr>
            <w:rFonts w:hint="eastAsia"/>
          </w:rPr>
          <w:t>鼠标拖曳改变行高和列宽</w:t>
        </w:r>
      </w:ins>
      <w:ins w:id="1809" w:author="瑞明 唐" w:date="2019-04-17T21:34:00Z">
        <w:r w:rsidR="003B361C">
          <w:rPr>
            <w:rFonts w:ascii="宋体" w:eastAsia="宋体" w:hAnsi="宋体"/>
            <w:sz w:val="24"/>
            <w:szCs w:val="24"/>
          </w:rPr>
          <w:fldChar w:fldCharType="end"/>
        </w:r>
      </w:ins>
      <w:del w:id="1810" w:author="瑞明 唐" w:date="2019-04-17T21:34: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2D26F0" w:rsidDel="003B361C">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11" w:author="瑞明 唐" w:date="2019-04-17T21:58:00Z">
          <w:tblPr>
            <w:tblStyle w:val="af1"/>
            <w:tblW w:w="0" w:type="auto"/>
            <w:tblLook w:val="04A0" w:firstRow="1" w:lastRow="0" w:firstColumn="1" w:lastColumn="0" w:noHBand="0" w:noVBand="1"/>
          </w:tblPr>
        </w:tblPrChange>
      </w:tblPr>
      <w:tblGrid>
        <w:gridCol w:w="2789"/>
        <w:gridCol w:w="2814"/>
        <w:tblGridChange w:id="1812">
          <w:tblGrid>
            <w:gridCol w:w="2789"/>
            <w:gridCol w:w="2814"/>
          </w:tblGrid>
        </w:tblGridChange>
      </w:tblGrid>
      <w:tr w:rsidR="00554AA3" w14:paraId="5945A0E4" w14:textId="77777777" w:rsidTr="00554AA3">
        <w:trPr>
          <w:jc w:val="center"/>
        </w:trPr>
        <w:tc>
          <w:tcPr>
            <w:tcW w:w="2789" w:type="dxa"/>
            <w:tcPrChange w:id="1813" w:author="瑞明 唐" w:date="2019-04-17T21:58:00Z">
              <w:tcPr>
                <w:tcW w:w="2842" w:type="dxa"/>
              </w:tcPr>
            </w:tcPrChange>
          </w:tcPr>
          <w:p w14:paraId="742A6D3C" w14:textId="77777777" w:rsidR="00554AA3" w:rsidRDefault="00554AA3" w:rsidP="00062BC7">
            <w:pPr>
              <w:keepNext/>
              <w:jc w:val="center"/>
              <w:rPr>
                <w:ins w:id="1814" w:author="瑞明 唐" w:date="2019-04-17T21:33:00Z"/>
              </w:rP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9">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711E68A8" w14:textId="4E52AA78" w:rsidR="00554AA3" w:rsidDel="003B361C" w:rsidRDefault="00554AA3">
            <w:pPr>
              <w:pStyle w:val="a9"/>
              <w:jc w:val="center"/>
              <w:rPr>
                <w:del w:id="1815" w:author="瑞明 唐" w:date="2019-04-17T21:34:00Z"/>
              </w:rPr>
              <w:pPrChange w:id="1816" w:author="瑞明 唐" w:date="2019-04-17T21:34:00Z">
                <w:pPr>
                  <w:keepNext/>
                  <w:jc w:val="center"/>
                </w:pPr>
              </w:pPrChange>
            </w:pPr>
            <w:bookmarkStart w:id="1817" w:name="_Ref6429298"/>
            <w:ins w:id="1818"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19" w:author="瑞明 唐" w:date="2019-04-18T11:44:00Z">
              <w:r w:rsidR="00526D34">
                <w:rPr>
                  <w:noProof/>
                </w:rPr>
                <w:t>106</w:t>
              </w:r>
            </w:ins>
            <w:ins w:id="1820" w:author="瑞明 唐" w:date="2019-04-17T21:33:00Z">
              <w:r>
                <w:fldChar w:fldCharType="end"/>
              </w:r>
              <w:r>
                <w:rPr>
                  <w:rFonts w:hint="eastAsia"/>
                </w:rPr>
                <w:t>鼠标拖曳改变行高和列宽</w:t>
              </w:r>
            </w:ins>
            <w:bookmarkEnd w:id="1817"/>
          </w:p>
          <w:p w14:paraId="200EB600" w14:textId="76702863" w:rsidR="00554AA3" w:rsidRDefault="00554AA3" w:rsidP="00062BC7">
            <w:pPr>
              <w:pStyle w:val="a9"/>
              <w:jc w:val="center"/>
              <w:rPr>
                <w:rFonts w:ascii="宋体" w:eastAsia="宋体" w:hAnsi="宋体"/>
                <w:sz w:val="24"/>
                <w:szCs w:val="24"/>
              </w:rPr>
            </w:pPr>
            <w:del w:id="1821"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22" w:author="瑞明 唐" w:date="2019-04-16T16:15:00Z">
              <w:r w:rsidDel="00C71EF7">
                <w:rPr>
                  <w:noProof/>
                </w:rPr>
                <w:delText>95</w:delText>
              </w:r>
            </w:del>
            <w:del w:id="1823" w:author="瑞明 唐" w:date="2019-04-17T21:34:00Z">
              <w:r w:rsidDel="003B361C">
                <w:fldChar w:fldCharType="end"/>
              </w:r>
              <w:r w:rsidDel="003B361C">
                <w:rPr>
                  <w:rFonts w:hint="eastAsia"/>
                </w:rPr>
                <w:delText>鼠标拖曳改变行高和列宽</w:delText>
              </w:r>
            </w:del>
          </w:p>
        </w:tc>
        <w:tc>
          <w:tcPr>
            <w:tcW w:w="2814" w:type="dxa"/>
            <w:tcPrChange w:id="1824" w:author="瑞明 唐" w:date="2019-04-17T21:58:00Z">
              <w:tcPr>
                <w:tcW w:w="2843" w:type="dxa"/>
              </w:tcPr>
            </w:tcPrChange>
          </w:tcPr>
          <w:p w14:paraId="0A6F9060" w14:textId="77777777" w:rsidR="00554AA3" w:rsidRDefault="00554AA3">
            <w:pPr>
              <w:keepNext/>
              <w:jc w:val="center"/>
              <w:rPr>
                <w:ins w:id="1825" w:author="瑞明 唐" w:date="2019-04-17T21:33:00Z"/>
              </w:rP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30">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7EF67F69" w14:textId="4CF878A9" w:rsidR="00554AA3" w:rsidDel="003B361C" w:rsidRDefault="00554AA3">
            <w:pPr>
              <w:pStyle w:val="a9"/>
              <w:jc w:val="center"/>
              <w:rPr>
                <w:del w:id="1826" w:author="瑞明 唐" w:date="2019-04-17T21:34:00Z"/>
              </w:rPr>
              <w:pPrChange w:id="1827" w:author="瑞明 唐" w:date="2019-04-17T21:34:00Z">
                <w:pPr>
                  <w:keepNext/>
                  <w:jc w:val="center"/>
                </w:pPr>
              </w:pPrChange>
            </w:pPr>
            <w:bookmarkStart w:id="1828" w:name="_Ref6429322"/>
            <w:ins w:id="1829"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30" w:author="瑞明 唐" w:date="2019-04-18T11:44:00Z">
              <w:r w:rsidR="00526D34">
                <w:rPr>
                  <w:noProof/>
                </w:rPr>
                <w:t>107</w:t>
              </w:r>
            </w:ins>
            <w:ins w:id="1831" w:author="瑞明 唐" w:date="2019-04-17T21:33:00Z">
              <w:r>
                <w:fldChar w:fldCharType="end"/>
              </w:r>
              <w:r>
                <w:rPr>
                  <w:rFonts w:hint="eastAsia"/>
                </w:rPr>
                <w:t>单元格对齐方式设置</w:t>
              </w:r>
            </w:ins>
            <w:bookmarkEnd w:id="1828"/>
          </w:p>
          <w:p w14:paraId="6F68E94D" w14:textId="154DB6EF" w:rsidR="00554AA3" w:rsidRDefault="00554AA3" w:rsidP="00062BC7">
            <w:pPr>
              <w:pStyle w:val="a9"/>
              <w:jc w:val="center"/>
              <w:rPr>
                <w:rFonts w:ascii="宋体" w:eastAsia="宋体" w:hAnsi="宋体"/>
                <w:sz w:val="24"/>
                <w:szCs w:val="24"/>
              </w:rPr>
            </w:pPr>
            <w:del w:id="1832"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33" w:author="瑞明 唐" w:date="2019-04-16T16:15:00Z">
              <w:r w:rsidDel="00C71EF7">
                <w:rPr>
                  <w:noProof/>
                </w:rPr>
                <w:delText>96</w:delText>
              </w:r>
            </w:del>
            <w:del w:id="1834" w:author="瑞明 唐" w:date="2019-04-17T21:34:00Z">
              <w:r w:rsidDel="003B361C">
                <w:fldChar w:fldCharType="end"/>
              </w:r>
              <w:r w:rsidDel="003B361C">
                <w:rPr>
                  <w:rFonts w:hint="eastAsia"/>
                </w:rPr>
                <w:delText>单元格对齐方式设置</w:delText>
              </w:r>
            </w:del>
          </w:p>
        </w:tc>
      </w:tr>
    </w:tbl>
    <w:p w14:paraId="1D96712A" w14:textId="094DC554" w:rsidR="002D26F0" w:rsidRDefault="002D26F0" w:rsidP="001A4179">
      <w:pPr>
        <w:rPr>
          <w:ins w:id="1835" w:author="瑞明 唐" w:date="2019-04-17T21:58:00Z"/>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36" w:author="瑞明 唐" w:date="2019-04-17T22:04:00Z">
          <w:tblPr>
            <w:tblStyle w:val="af1"/>
            <w:tblW w:w="0" w:type="auto"/>
            <w:tblLook w:val="04A0" w:firstRow="1" w:lastRow="0" w:firstColumn="1" w:lastColumn="0" w:noHBand="0" w:noVBand="1"/>
          </w:tblPr>
        </w:tblPrChange>
      </w:tblPr>
      <w:tblGrid>
        <w:gridCol w:w="3186"/>
        <w:tblGridChange w:id="1837">
          <w:tblGrid>
            <w:gridCol w:w="8528"/>
          </w:tblGrid>
        </w:tblGridChange>
      </w:tblGrid>
      <w:tr w:rsidR="00554AA3" w14:paraId="5BDBFCCD" w14:textId="77777777" w:rsidTr="00554AA3">
        <w:trPr>
          <w:ins w:id="1838" w:author="瑞明 唐" w:date="2019-04-17T21:58:00Z"/>
        </w:trPr>
        <w:tc>
          <w:tcPr>
            <w:tcW w:w="0" w:type="auto"/>
            <w:tcPrChange w:id="1839" w:author="瑞明 唐" w:date="2019-04-17T22:04:00Z">
              <w:tcPr>
                <w:tcW w:w="8528" w:type="dxa"/>
              </w:tcPr>
            </w:tcPrChange>
          </w:tcPr>
          <w:p w14:paraId="5F4A9D0B" w14:textId="77777777" w:rsidR="00554AA3" w:rsidRDefault="00554AA3">
            <w:pPr>
              <w:keepNext/>
              <w:jc w:val="center"/>
              <w:rPr>
                <w:ins w:id="1840" w:author="瑞明 唐" w:date="2019-04-17T22:04:00Z"/>
              </w:rPr>
              <w:pPrChange w:id="1841" w:author="瑞明 唐" w:date="2019-04-17T22:04:00Z">
                <w:pPr>
                  <w:framePr w:hSpace="180" w:wrap="around" w:vAnchor="text" w:hAnchor="text" w:xAlign="right" w:y="1"/>
                  <w:suppressOverlap/>
                  <w:jc w:val="center"/>
                </w:pPr>
              </w:pPrChange>
            </w:pPr>
            <w:ins w:id="1842" w:author="瑞明 唐" w:date="2019-04-17T21:59:00Z">
              <w:r>
                <w:rPr>
                  <w:rFonts w:ascii="宋体" w:eastAsia="宋体" w:hAnsi="宋体" w:hint="eastAsia"/>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31">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ins>
          </w:p>
          <w:p w14:paraId="5BC2D115" w14:textId="505C56B8" w:rsidR="00554AA3" w:rsidRDefault="00554AA3">
            <w:pPr>
              <w:pStyle w:val="a9"/>
              <w:jc w:val="center"/>
              <w:rPr>
                <w:ins w:id="1843" w:author="瑞明 唐" w:date="2019-04-17T21:58:00Z"/>
                <w:rFonts w:ascii="宋体" w:eastAsia="宋体" w:hAnsi="宋体"/>
                <w:sz w:val="24"/>
                <w:szCs w:val="24"/>
              </w:rPr>
              <w:pPrChange w:id="1844" w:author="瑞明 唐" w:date="2019-04-17T22:04:00Z">
                <w:pPr/>
              </w:pPrChange>
            </w:pPr>
            <w:bookmarkStart w:id="1845" w:name="_Ref6431549"/>
            <w:ins w:id="1846" w:author="瑞明 唐" w:date="2019-04-17T22:04:00Z">
              <w:r>
                <w:t>图</w:t>
              </w:r>
              <w:r>
                <w:t xml:space="preserve">4 - </w:t>
              </w:r>
              <w:r>
                <w:fldChar w:fldCharType="begin"/>
              </w:r>
              <w:r>
                <w:instrText xml:space="preserve"> SEQ </w:instrText>
              </w:r>
              <w:r>
                <w:instrText>图</w:instrText>
              </w:r>
              <w:r>
                <w:instrText xml:space="preserve">4_- \* ARABIC </w:instrText>
              </w:r>
            </w:ins>
            <w:r>
              <w:fldChar w:fldCharType="separate"/>
            </w:r>
            <w:ins w:id="1847" w:author="瑞明 唐" w:date="2019-04-18T11:44:00Z">
              <w:r w:rsidR="00526D34">
                <w:rPr>
                  <w:noProof/>
                </w:rPr>
                <w:t>108</w:t>
              </w:r>
            </w:ins>
            <w:ins w:id="1848" w:author="瑞明 唐" w:date="2019-04-17T22:04:00Z">
              <w:r>
                <w:fldChar w:fldCharType="end"/>
              </w:r>
              <w:r>
                <w:rPr>
                  <w:rFonts w:hint="eastAsia"/>
                </w:rPr>
                <w:t>设置表格边框</w:t>
              </w:r>
            </w:ins>
            <w:bookmarkEnd w:id="1845"/>
          </w:p>
        </w:tc>
      </w:tr>
    </w:tbl>
    <w:p w14:paraId="0797D72C" w14:textId="77777777" w:rsidR="00554AA3" w:rsidRPr="001A4179" w:rsidRDefault="00554AA3"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0CA93625"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ins w:id="1849"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50" w:author="瑞明 唐" w:date="2019-04-17T23:36:00Z">
        <w:r w:rsidR="00062BC7">
          <w:t xml:space="preserve">图4 - </w:t>
        </w:r>
        <w:r w:rsidR="00062BC7">
          <w:rPr>
            <w:noProof/>
          </w:rPr>
          <w:t>107</w:t>
        </w:r>
        <w:r w:rsidR="00062BC7">
          <w:rPr>
            <w:rFonts w:hint="eastAsia"/>
          </w:rPr>
          <w:t>单元格对齐方式设置</w:t>
        </w:r>
      </w:ins>
      <w:ins w:id="1851" w:author="瑞明 唐" w:date="2019-04-17T21:35:00Z">
        <w:r w:rsidR="003B361C">
          <w:rPr>
            <w:rFonts w:ascii="宋体" w:eastAsia="宋体" w:hAnsi="宋体"/>
            <w:sz w:val="24"/>
            <w:szCs w:val="24"/>
          </w:rPr>
          <w:fldChar w:fldCharType="end"/>
        </w:r>
      </w:ins>
      <w:del w:id="1852" w:author="瑞明 唐" w:date="2019-04-17T21:35: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450D5C" w:rsidDel="003B361C">
          <w:rPr>
            <w:rFonts w:ascii="宋体" w:eastAsia="宋体" w:hAnsi="宋体"/>
            <w:sz w:val="24"/>
            <w:szCs w:val="24"/>
          </w:rPr>
          <w:delText>6</w:delText>
        </w:r>
      </w:del>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76A6AB15"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del w:id="1853" w:author="瑞明 唐" w:date="2019-04-17T22:11:00Z">
        <w:r w:rsidR="008423DB" w:rsidRPr="001A4179" w:rsidDel="00B25A21">
          <w:rPr>
            <w:rFonts w:ascii="宋体" w:eastAsia="宋体" w:hAnsi="宋体" w:hint="eastAsia"/>
            <w:sz w:val="24"/>
            <w:szCs w:val="24"/>
          </w:rPr>
          <w:delText>边框</w:delText>
        </w:r>
      </w:del>
      <w:r w:rsidR="00555721">
        <w:rPr>
          <w:rFonts w:ascii="宋体" w:eastAsia="宋体" w:hAnsi="宋体" w:hint="eastAsia"/>
          <w:sz w:val="24"/>
          <w:szCs w:val="24"/>
        </w:rPr>
        <w:t>，</w:t>
      </w:r>
      <w:r w:rsidR="008423DB" w:rsidRPr="001A4179">
        <w:rPr>
          <w:rFonts w:ascii="宋体" w:eastAsia="宋体" w:hAnsi="宋体" w:hint="eastAsia"/>
          <w:sz w:val="24"/>
          <w:szCs w:val="24"/>
        </w:rPr>
        <w:t>选择“</w:t>
      </w:r>
      <w:del w:id="1854" w:author="瑞明 唐" w:date="2019-04-17T21:56:00Z">
        <w:r w:rsidR="008423DB" w:rsidRPr="001A4179" w:rsidDel="00D15469">
          <w:rPr>
            <w:rFonts w:ascii="宋体" w:eastAsia="宋体" w:hAnsi="宋体" w:hint="eastAsia"/>
            <w:sz w:val="24"/>
            <w:szCs w:val="24"/>
          </w:rPr>
          <w:delText>设计</w:delText>
        </w:r>
      </w:del>
      <w:ins w:id="1855" w:author="瑞明 唐" w:date="2019-04-17T21:56:00Z">
        <w:r w:rsidR="00D15469">
          <w:rPr>
            <w:rFonts w:ascii="宋体" w:eastAsia="宋体" w:hAnsi="宋体" w:hint="eastAsia"/>
            <w:sz w:val="24"/>
            <w:szCs w:val="24"/>
          </w:rPr>
          <w:t>图片工具</w:t>
        </w:r>
      </w:ins>
      <w:r w:rsidR="008423DB" w:rsidRPr="001A4179">
        <w:rPr>
          <w:rFonts w:ascii="宋体" w:eastAsia="宋体" w:hAnsi="宋体" w:hint="eastAsia"/>
          <w:sz w:val="24"/>
          <w:szCs w:val="24"/>
        </w:rPr>
        <w:t>”</w:t>
      </w:r>
      <w:ins w:id="1856" w:author="瑞明 唐" w:date="2019-04-17T21:56:00Z">
        <w:r w:rsidR="00D15469">
          <w:rPr>
            <w:rFonts w:ascii="宋体" w:eastAsia="宋体" w:hAnsi="宋体" w:hint="eastAsia"/>
            <w:sz w:val="24"/>
            <w:szCs w:val="24"/>
          </w:rPr>
          <w:t>上下文</w:t>
        </w:r>
      </w:ins>
      <w:r w:rsidR="008423DB" w:rsidRPr="001A4179">
        <w:rPr>
          <w:rFonts w:ascii="宋体" w:eastAsia="宋体" w:hAnsi="宋体" w:hint="eastAsia"/>
          <w:sz w:val="24"/>
          <w:szCs w:val="24"/>
        </w:rPr>
        <w:t>选项卡下的“</w:t>
      </w:r>
      <w:del w:id="1857" w:author="瑞明 唐" w:date="2019-04-17T21:57:00Z">
        <w:r w:rsidR="008423DB" w:rsidRPr="001A4179" w:rsidDel="00554AA3">
          <w:rPr>
            <w:rFonts w:ascii="宋体" w:eastAsia="宋体" w:hAnsi="宋体" w:hint="eastAsia"/>
            <w:sz w:val="24"/>
            <w:szCs w:val="24"/>
          </w:rPr>
          <w:delText>绘图边框</w:delText>
        </w:r>
      </w:del>
      <w:ins w:id="1858" w:author="瑞明 唐" w:date="2019-04-17T21:57:00Z">
        <w:r w:rsidR="00554AA3">
          <w:rPr>
            <w:rFonts w:ascii="宋体" w:eastAsia="宋体" w:hAnsi="宋体" w:hint="eastAsia"/>
            <w:sz w:val="24"/>
            <w:szCs w:val="24"/>
          </w:rPr>
          <w:t>设计</w:t>
        </w:r>
      </w:ins>
      <w:r w:rsidR="008423DB" w:rsidRPr="001A4179">
        <w:rPr>
          <w:rFonts w:ascii="宋体" w:eastAsia="宋体" w:hAnsi="宋体" w:hint="eastAsia"/>
          <w:sz w:val="24"/>
          <w:szCs w:val="24"/>
        </w:rPr>
        <w:t>”</w:t>
      </w:r>
      <w:ins w:id="1859" w:author="瑞明 唐" w:date="2019-04-17T21:57:00Z">
        <w:r w:rsidR="00554AA3">
          <w:rPr>
            <w:rFonts w:ascii="宋体" w:eastAsia="宋体" w:hAnsi="宋体" w:hint="eastAsia"/>
            <w:sz w:val="24"/>
            <w:szCs w:val="24"/>
          </w:rPr>
          <w:t>分组中的“边框”下拉列表</w:t>
        </w:r>
      </w:ins>
      <w:del w:id="1860" w:author="瑞明 唐" w:date="2019-04-17T21:57:00Z">
        <w:r w:rsidR="008423DB" w:rsidRPr="001A4179" w:rsidDel="00554AA3">
          <w:rPr>
            <w:rFonts w:ascii="宋体" w:eastAsia="宋体" w:hAnsi="宋体" w:hint="eastAsia"/>
            <w:sz w:val="24"/>
            <w:szCs w:val="24"/>
          </w:rPr>
          <w:delText>功能区</w:delText>
        </w:r>
        <w:r w:rsidR="00555721" w:rsidDel="00554AA3">
          <w:rPr>
            <w:rFonts w:ascii="宋体" w:eastAsia="宋体" w:hAnsi="宋体" w:hint="eastAsia"/>
            <w:sz w:val="24"/>
            <w:szCs w:val="24"/>
          </w:rPr>
          <w:delText>，</w:delText>
        </w:r>
      </w:del>
      <w:ins w:id="1861" w:author="瑞明 唐" w:date="2019-04-17T21:57:00Z">
        <w:r w:rsidR="00554AA3">
          <w:rPr>
            <w:rFonts w:ascii="宋体" w:eastAsia="宋体" w:hAnsi="宋体" w:hint="eastAsia"/>
            <w:sz w:val="24"/>
            <w:szCs w:val="24"/>
          </w:rPr>
          <w:t>，</w:t>
        </w:r>
      </w:ins>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2"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63" w:author="瑞明 唐" w:date="2019-04-17T23:36:00Z">
        <w:r w:rsidR="00062BC7">
          <w:rPr>
            <w:rFonts w:ascii="宋体" w:eastAsia="宋体" w:hAnsi="宋体" w:hint="eastAsia"/>
            <w:b/>
            <w:bCs/>
            <w:sz w:val="24"/>
            <w:szCs w:val="24"/>
          </w:rPr>
          <w:t>错误!未找到引用源。</w:t>
        </w:r>
      </w:ins>
      <w:ins w:id="1864" w:author="瑞明 唐" w:date="2019-04-17T21:35:00Z">
        <w:r w:rsidR="003B361C">
          <w:rPr>
            <w:rFonts w:ascii="宋体" w:eastAsia="宋体" w:hAnsi="宋体"/>
            <w:sz w:val="24"/>
            <w:szCs w:val="24"/>
          </w:rPr>
          <w:fldChar w:fldCharType="end"/>
        </w:r>
      </w:ins>
      <w:del w:id="1865" w:author="瑞明 唐" w:date="2019-04-17T21:35:00Z">
        <w:r w:rsidR="008423DB" w:rsidRPr="001A4179" w:rsidDel="003B361C">
          <w:rPr>
            <w:rFonts w:ascii="宋体" w:eastAsia="宋体" w:hAnsi="宋体" w:hint="eastAsia"/>
            <w:sz w:val="24"/>
            <w:szCs w:val="24"/>
          </w:rPr>
          <w:delText>图</w:delText>
        </w:r>
        <w:r w:rsidR="008423DB"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97</w:delText>
        </w:r>
      </w:del>
      <w:r w:rsidR="008423DB" w:rsidRPr="001A4179">
        <w:rPr>
          <w:rFonts w:ascii="宋体" w:eastAsia="宋体" w:hAnsi="宋体" w:hint="eastAsia"/>
          <w:sz w:val="24"/>
          <w:szCs w:val="24"/>
        </w:rPr>
        <w:t>所示。</w:t>
      </w:r>
    </w:p>
    <w:p w14:paraId="5183CBB9" w14:textId="122CDAA0"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6" w:author="瑞明 唐" w:date="2019-04-17T21:37: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867" w:author="瑞明 唐" w:date="2019-04-17T23:36:00Z">
        <w:r w:rsidR="00062BC7">
          <w:t xml:space="preserve">图4 - </w:t>
        </w:r>
        <w:r w:rsidR="00062BC7">
          <w:rPr>
            <w:noProof/>
          </w:rPr>
          <w:t>109</w:t>
        </w:r>
        <w:r w:rsidR="00062BC7">
          <w:rPr>
            <w:rFonts w:hint="eastAsia"/>
          </w:rPr>
          <w:t>表格边框设置</w:t>
        </w:r>
      </w:ins>
      <w:ins w:id="1868" w:author="瑞明 唐" w:date="2019-04-17T21:37:00Z">
        <w:r w:rsidR="00AE787B">
          <w:rPr>
            <w:rFonts w:ascii="宋体" w:eastAsia="宋体" w:hAnsi="宋体"/>
            <w:sz w:val="24"/>
            <w:szCs w:val="24"/>
          </w:rPr>
          <w:fldChar w:fldCharType="end"/>
        </w:r>
      </w:ins>
      <w:del w:id="1869"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8423DB" w:rsidRPr="001A4179" w:rsidDel="00AE787B">
          <w:rPr>
            <w:rFonts w:ascii="宋体" w:eastAsia="宋体" w:hAnsi="宋体"/>
            <w:sz w:val="24"/>
            <w:szCs w:val="24"/>
          </w:rPr>
          <w:delText>9</w:delText>
        </w:r>
        <w:r w:rsidDel="00AE787B">
          <w:rPr>
            <w:rFonts w:ascii="宋体" w:eastAsia="宋体" w:hAnsi="宋体"/>
            <w:sz w:val="24"/>
            <w:szCs w:val="24"/>
          </w:rPr>
          <w:delText>8</w:delText>
        </w:r>
      </w:del>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rPr>
                <w:ins w:id="1870" w:author="瑞明 唐" w:date="2019-04-17T21:36:00Z"/>
              </w:rP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2CA062D8" w14:textId="0ED21266" w:rsidR="006C6FE5" w:rsidDel="00AE787B" w:rsidRDefault="00AE787B">
            <w:pPr>
              <w:pStyle w:val="a9"/>
              <w:jc w:val="center"/>
              <w:rPr>
                <w:del w:id="1871" w:author="瑞明 唐" w:date="2019-04-17T21:36:00Z"/>
              </w:rPr>
              <w:pPrChange w:id="1872" w:author="瑞明 唐" w:date="2019-04-17T21:36:00Z">
                <w:pPr>
                  <w:keepNext/>
                  <w:jc w:val="center"/>
                </w:pPr>
              </w:pPrChange>
            </w:pPr>
            <w:bookmarkStart w:id="1873" w:name="_Ref6429473"/>
            <w:ins w:id="187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75" w:author="瑞明 唐" w:date="2019-04-18T11:44:00Z">
              <w:r w:rsidR="00526D34">
                <w:rPr>
                  <w:noProof/>
                </w:rPr>
                <w:t>109</w:t>
              </w:r>
            </w:ins>
            <w:ins w:id="1876" w:author="瑞明 唐" w:date="2019-04-17T21:36:00Z">
              <w:r>
                <w:fldChar w:fldCharType="end"/>
              </w:r>
              <w:r>
                <w:rPr>
                  <w:rFonts w:hint="eastAsia"/>
                </w:rPr>
                <w:t>表格边框设置</w:t>
              </w:r>
            </w:ins>
            <w:bookmarkEnd w:id="1873"/>
          </w:p>
          <w:p w14:paraId="7DB00F49" w14:textId="12958B7D" w:rsidR="00450D5C" w:rsidRDefault="006C6FE5" w:rsidP="00062BC7">
            <w:pPr>
              <w:pStyle w:val="a9"/>
              <w:jc w:val="center"/>
              <w:rPr>
                <w:rFonts w:ascii="宋体" w:eastAsia="宋体" w:hAnsi="宋体"/>
                <w:sz w:val="24"/>
                <w:szCs w:val="24"/>
              </w:rPr>
            </w:pPr>
            <w:del w:id="1877" w:author="瑞明 唐" w:date="2019-04-17T21:36: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78" w:author="瑞明 唐" w:date="2019-04-16T16:15:00Z">
              <w:r w:rsidR="00BB747F" w:rsidDel="00C71EF7">
                <w:rPr>
                  <w:noProof/>
                </w:rPr>
                <w:delText>98</w:delText>
              </w:r>
            </w:del>
            <w:del w:id="1879" w:author="瑞明 唐" w:date="2019-04-17T21:36:00Z">
              <w:r w:rsidDel="00AE787B">
                <w:fldChar w:fldCharType="end"/>
              </w:r>
              <w:r w:rsidDel="00AE787B">
                <w:rPr>
                  <w:rFonts w:hint="eastAsia"/>
                </w:rPr>
                <w:delText>表格边框设置</w:delText>
              </w:r>
            </w:del>
          </w:p>
        </w:tc>
        <w:tc>
          <w:tcPr>
            <w:tcW w:w="2843" w:type="dxa"/>
          </w:tcPr>
          <w:p w14:paraId="26A88FDC" w14:textId="77777777" w:rsidR="00AE787B" w:rsidRDefault="00450D5C">
            <w:pPr>
              <w:keepNext/>
              <w:jc w:val="center"/>
              <w:rPr>
                <w:ins w:id="1880" w:author="瑞明 唐" w:date="2019-04-17T21:36:00Z"/>
              </w:rPr>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02057C0" w14:textId="465D6AE0" w:rsidR="006C6FE5" w:rsidDel="00AE787B" w:rsidRDefault="00AE787B">
            <w:pPr>
              <w:pStyle w:val="a9"/>
              <w:jc w:val="center"/>
              <w:rPr>
                <w:del w:id="1881" w:author="瑞明 唐" w:date="2019-04-17T21:37:00Z"/>
              </w:rPr>
              <w:pPrChange w:id="1882" w:author="瑞明 唐" w:date="2019-04-17T21:37:00Z">
                <w:pPr>
                  <w:keepNext/>
                  <w:jc w:val="center"/>
                </w:pPr>
              </w:pPrChange>
            </w:pPr>
            <w:bookmarkStart w:id="1883" w:name="_Ref6429489"/>
            <w:ins w:id="188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85" w:author="瑞明 唐" w:date="2019-04-18T11:44:00Z">
              <w:r w:rsidR="00526D34">
                <w:rPr>
                  <w:noProof/>
                </w:rPr>
                <w:t>110</w:t>
              </w:r>
            </w:ins>
            <w:ins w:id="1886" w:author="瑞明 唐" w:date="2019-04-17T21:36:00Z">
              <w:r>
                <w:fldChar w:fldCharType="end"/>
              </w:r>
              <w:r>
                <w:rPr>
                  <w:rFonts w:hint="eastAsia"/>
                </w:rPr>
                <w:t>表格底纹设置</w:t>
              </w:r>
            </w:ins>
            <w:bookmarkEnd w:id="1883"/>
          </w:p>
          <w:p w14:paraId="66476512" w14:textId="6468FC02" w:rsidR="00450D5C" w:rsidRDefault="006C6FE5" w:rsidP="00062BC7">
            <w:pPr>
              <w:pStyle w:val="a9"/>
              <w:jc w:val="center"/>
              <w:rPr>
                <w:rFonts w:ascii="宋体" w:eastAsia="宋体" w:hAnsi="宋体"/>
                <w:sz w:val="24"/>
                <w:szCs w:val="24"/>
              </w:rPr>
            </w:pPr>
            <w:del w:id="1887"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88" w:author="瑞明 唐" w:date="2019-04-16T16:15:00Z">
              <w:r w:rsidR="00BB747F" w:rsidDel="00C71EF7">
                <w:rPr>
                  <w:noProof/>
                </w:rPr>
                <w:delText>99</w:delText>
              </w:r>
            </w:del>
            <w:del w:id="1889" w:author="瑞明 唐" w:date="2019-04-17T21:37:00Z">
              <w:r w:rsidDel="00AE787B">
                <w:fldChar w:fldCharType="end"/>
              </w:r>
              <w:r w:rsidDel="00AE787B">
                <w:rPr>
                  <w:rFonts w:hint="eastAsia"/>
                </w:rPr>
                <w:delText>表格底纹设置</w:delText>
              </w:r>
            </w:del>
          </w:p>
        </w:tc>
        <w:tc>
          <w:tcPr>
            <w:tcW w:w="2843" w:type="dxa"/>
          </w:tcPr>
          <w:p w14:paraId="451BEFD7" w14:textId="77777777" w:rsidR="00AE787B" w:rsidRDefault="00450D5C">
            <w:pPr>
              <w:keepNext/>
              <w:jc w:val="center"/>
              <w:rPr>
                <w:ins w:id="1890" w:author="瑞明 唐" w:date="2019-04-17T21:36:00Z"/>
              </w:rP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4">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64874AB2" w14:textId="3C07B2B2" w:rsidR="006C6FE5" w:rsidDel="00AE787B" w:rsidRDefault="00AE787B">
            <w:pPr>
              <w:pStyle w:val="a9"/>
              <w:jc w:val="center"/>
              <w:rPr>
                <w:del w:id="1891" w:author="瑞明 唐" w:date="2019-04-17T21:37:00Z"/>
              </w:rPr>
              <w:pPrChange w:id="1892" w:author="瑞明 唐" w:date="2019-04-17T21:37:00Z">
                <w:pPr>
                  <w:keepNext/>
                  <w:jc w:val="center"/>
                </w:pPr>
              </w:pPrChange>
            </w:pPr>
            <w:bookmarkStart w:id="1893" w:name="_Ref6429518"/>
            <w:ins w:id="189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95" w:author="瑞明 唐" w:date="2019-04-18T11:44:00Z">
              <w:r w:rsidR="00526D34">
                <w:rPr>
                  <w:noProof/>
                </w:rPr>
                <w:t>111</w:t>
              </w:r>
            </w:ins>
            <w:ins w:id="1896" w:author="瑞明 唐" w:date="2019-04-17T21:36:00Z">
              <w:r>
                <w:fldChar w:fldCharType="end"/>
              </w:r>
              <w:r>
                <w:rPr>
                  <w:rFonts w:hint="eastAsia"/>
                </w:rPr>
                <w:t>表格样式设置</w:t>
              </w:r>
            </w:ins>
            <w:bookmarkEnd w:id="1893"/>
          </w:p>
          <w:p w14:paraId="5BFD4E03" w14:textId="6F7481FE" w:rsidR="00450D5C" w:rsidRDefault="006C6FE5" w:rsidP="00062BC7">
            <w:pPr>
              <w:pStyle w:val="a9"/>
              <w:jc w:val="center"/>
              <w:rPr>
                <w:rFonts w:ascii="宋体" w:eastAsia="宋体" w:hAnsi="宋体"/>
                <w:sz w:val="24"/>
                <w:szCs w:val="24"/>
              </w:rPr>
            </w:pPr>
            <w:del w:id="1897"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98" w:author="瑞明 唐" w:date="2019-04-16T16:15:00Z">
              <w:r w:rsidR="00BB747F" w:rsidDel="00C71EF7">
                <w:rPr>
                  <w:noProof/>
                </w:rPr>
                <w:delText>100</w:delText>
              </w:r>
            </w:del>
            <w:del w:id="1899" w:author="瑞明 唐" w:date="2019-04-17T21:37:00Z">
              <w:r w:rsidDel="00AE787B">
                <w:fldChar w:fldCharType="end"/>
              </w:r>
              <w:r w:rsidDel="00AE787B">
                <w:rPr>
                  <w:rFonts w:hint="eastAsia"/>
                </w:rPr>
                <w:delText>表格样式设置</w:delText>
              </w:r>
            </w:del>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1922348" w:rsidR="008423DB" w:rsidRPr="001A4179" w:rsidRDefault="00B25A21" w:rsidP="001A4179">
      <w:pPr>
        <w:pStyle w:val="a6"/>
        <w:numPr>
          <w:ilvl w:val="0"/>
          <w:numId w:val="23"/>
        </w:numPr>
        <w:ind w:left="0" w:firstLine="509"/>
        <w:rPr>
          <w:rFonts w:ascii="宋体" w:eastAsia="宋体" w:hAnsi="宋体"/>
          <w:sz w:val="24"/>
          <w:szCs w:val="24"/>
        </w:rPr>
      </w:pPr>
      <w:ins w:id="1900" w:author="瑞明 唐" w:date="2019-04-17T22:11:00Z">
        <w:r w:rsidRPr="00B25A21">
          <w:rPr>
            <w:rFonts w:ascii="宋体" w:eastAsia="宋体" w:hAnsi="宋体" w:hint="eastAsia"/>
            <w:sz w:val="24"/>
            <w:szCs w:val="24"/>
          </w:rPr>
          <w:t>选中要设置的表格，选择“图片工具”上下文选项卡下的“设计”分组中的“边框”下拉列表，单击“边框和底纹”按钮，如</w:t>
        </w:r>
      </w:ins>
      <w:ins w:id="1901" w:author="瑞明 唐" w:date="2019-04-17T22:12: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2" w:author="瑞明 唐" w:date="2019-04-17T23:36:00Z">
        <w:r w:rsidR="00062BC7">
          <w:t xml:space="preserve">图4 - </w:t>
        </w:r>
        <w:r w:rsidR="00062BC7">
          <w:rPr>
            <w:noProof/>
          </w:rPr>
          <w:t>108</w:t>
        </w:r>
        <w:r w:rsidR="00062BC7">
          <w:rPr>
            <w:rFonts w:hint="eastAsia"/>
          </w:rPr>
          <w:t>设置表格边框</w:t>
        </w:r>
      </w:ins>
      <w:ins w:id="1903" w:author="瑞明 唐" w:date="2019-04-17T22:12:00Z">
        <w:r>
          <w:rPr>
            <w:rFonts w:ascii="宋体" w:eastAsia="宋体" w:hAnsi="宋体"/>
            <w:sz w:val="24"/>
            <w:szCs w:val="24"/>
          </w:rPr>
          <w:fldChar w:fldCharType="end"/>
        </w:r>
      </w:ins>
      <w:ins w:id="1904" w:author="瑞明 唐" w:date="2019-04-17T22:11:00Z">
        <w:r w:rsidRPr="00B25A21">
          <w:rPr>
            <w:rFonts w:ascii="宋体" w:eastAsia="宋体" w:hAnsi="宋体"/>
            <w:sz w:val="24"/>
            <w:szCs w:val="24"/>
          </w:rPr>
          <w:t>设置表格边框所示。</w:t>
        </w:r>
      </w:ins>
      <w:del w:id="1905" w:author="瑞明 唐" w:date="2019-04-17T22:11:00Z">
        <w:r w:rsidR="008423DB" w:rsidRPr="001A4179" w:rsidDel="00B25A21">
          <w:rPr>
            <w:rFonts w:ascii="宋体" w:eastAsia="宋体" w:hAnsi="宋体" w:hint="eastAsia"/>
            <w:sz w:val="24"/>
            <w:szCs w:val="24"/>
          </w:rPr>
          <w:delText>选中要设置的表格元素</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选择“设计”选项卡下的“绘图边框”功能区</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单击“边框和底纹”按钮</w:delText>
        </w:r>
      </w:del>
      <w:r w:rsidR="00555721">
        <w:rPr>
          <w:rFonts w:ascii="宋体" w:eastAsia="宋体" w:hAnsi="宋体" w:hint="eastAsia"/>
          <w:sz w:val="24"/>
          <w:szCs w:val="24"/>
        </w:rPr>
        <w:t>，</w:t>
      </w:r>
      <w:r w:rsidR="008423DB" w:rsidRPr="001A4179">
        <w:rPr>
          <w:rFonts w:ascii="宋体" w:eastAsia="宋体" w:hAnsi="宋体" w:hint="eastAsia"/>
          <w:sz w:val="24"/>
          <w:szCs w:val="24"/>
        </w:rPr>
        <w:t>如</w:t>
      </w:r>
      <w:ins w:id="1906" w:author="瑞明 唐" w:date="2019-04-17T22:13: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7" w:author="瑞明 唐" w:date="2019-04-17T23:36:00Z">
        <w:r w:rsidR="00062BC7">
          <w:t xml:space="preserve">图4 - </w:t>
        </w:r>
        <w:r w:rsidR="00062BC7">
          <w:rPr>
            <w:noProof/>
          </w:rPr>
          <w:t>109</w:t>
        </w:r>
        <w:r w:rsidR="00062BC7">
          <w:rPr>
            <w:rFonts w:hint="eastAsia"/>
          </w:rPr>
          <w:t>表格边框设置</w:t>
        </w:r>
      </w:ins>
      <w:ins w:id="1908" w:author="瑞明 唐" w:date="2019-04-17T22:13:00Z">
        <w:r>
          <w:rPr>
            <w:rFonts w:ascii="宋体" w:eastAsia="宋体" w:hAnsi="宋体"/>
            <w:sz w:val="24"/>
            <w:szCs w:val="24"/>
          </w:rPr>
          <w:fldChar w:fldCharType="end"/>
        </w:r>
      </w:ins>
      <w:del w:id="1909"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RPr="001A4179" w:rsidDel="00AE787B">
          <w:rPr>
            <w:rFonts w:ascii="宋体" w:eastAsia="宋体" w:hAnsi="宋体"/>
            <w:sz w:val="24"/>
            <w:szCs w:val="24"/>
          </w:rPr>
          <w:delText>9</w:delText>
        </w:r>
        <w:r w:rsidR="00450D5C" w:rsidDel="00AE787B">
          <w:rPr>
            <w:rFonts w:ascii="宋体" w:eastAsia="宋体" w:hAnsi="宋体"/>
            <w:sz w:val="24"/>
            <w:szCs w:val="24"/>
          </w:rPr>
          <w:delText>7</w:delText>
        </w:r>
      </w:del>
      <w:r w:rsidR="008423DB" w:rsidRPr="001A4179">
        <w:rPr>
          <w:rFonts w:ascii="宋体" w:eastAsia="宋体" w:hAnsi="宋体" w:hint="eastAsia"/>
          <w:sz w:val="24"/>
          <w:szCs w:val="24"/>
        </w:rPr>
        <w:t>所示。</w:t>
      </w:r>
    </w:p>
    <w:p w14:paraId="5C862114" w14:textId="199C817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ins w:id="1910" w:author="瑞明 唐" w:date="2019-04-17T21:39: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11" w:author="瑞明 唐" w:date="2019-04-17T23:36:00Z">
        <w:r w:rsidR="00062BC7">
          <w:t xml:space="preserve">图4 - </w:t>
        </w:r>
        <w:r w:rsidR="00062BC7">
          <w:rPr>
            <w:noProof/>
          </w:rPr>
          <w:t>110</w:t>
        </w:r>
        <w:r w:rsidR="00062BC7">
          <w:rPr>
            <w:rFonts w:hint="eastAsia"/>
          </w:rPr>
          <w:t>表格底纹设置</w:t>
        </w:r>
      </w:ins>
      <w:ins w:id="1912" w:author="瑞明 唐" w:date="2019-04-17T21:39:00Z">
        <w:r w:rsidR="00AE787B">
          <w:rPr>
            <w:rFonts w:ascii="宋体" w:eastAsia="宋体" w:hAnsi="宋体"/>
            <w:sz w:val="24"/>
            <w:szCs w:val="24"/>
          </w:rPr>
          <w:fldChar w:fldCharType="end"/>
        </w:r>
      </w:ins>
      <w:del w:id="1913" w:author="瑞明 唐" w:date="2019-04-17T21:39: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Pr="001A4179" w:rsidDel="00AE787B">
          <w:rPr>
            <w:rFonts w:ascii="宋体" w:eastAsia="宋体" w:hAnsi="宋体"/>
            <w:sz w:val="24"/>
            <w:szCs w:val="24"/>
          </w:rPr>
          <w:delText>9</w:delText>
        </w:r>
        <w:r w:rsidR="00450D5C" w:rsidDel="00AE787B">
          <w:rPr>
            <w:rFonts w:ascii="宋体" w:eastAsia="宋体" w:hAnsi="宋体"/>
            <w:sz w:val="24"/>
            <w:szCs w:val="24"/>
          </w:rPr>
          <w:delText>9</w:delText>
        </w:r>
      </w:del>
      <w:r w:rsidRPr="001A4179">
        <w:rPr>
          <w:rFonts w:ascii="宋体" w:eastAsia="宋体" w:hAnsi="宋体" w:hint="eastAsia"/>
          <w:sz w:val="24"/>
          <w:szCs w:val="24"/>
        </w:rPr>
        <w:t>所示。</w:t>
      </w:r>
    </w:p>
    <w:p w14:paraId="20AFE338" w14:textId="099E9C63"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ins w:id="1914" w:author="瑞明 唐" w:date="2019-04-17T21:38: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15" w:author="瑞明 唐" w:date="2019-04-17T23:36:00Z">
        <w:r w:rsidR="00062BC7">
          <w:t xml:space="preserve">图4 - </w:t>
        </w:r>
        <w:r w:rsidR="00062BC7">
          <w:rPr>
            <w:noProof/>
          </w:rPr>
          <w:t>111</w:t>
        </w:r>
        <w:r w:rsidR="00062BC7">
          <w:rPr>
            <w:rFonts w:hint="eastAsia"/>
          </w:rPr>
          <w:t>表格样式设置</w:t>
        </w:r>
      </w:ins>
      <w:ins w:id="1916" w:author="瑞明 唐" w:date="2019-04-17T21:38:00Z">
        <w:r w:rsidR="00AE787B">
          <w:rPr>
            <w:rFonts w:ascii="宋体" w:eastAsia="宋体" w:hAnsi="宋体"/>
            <w:sz w:val="24"/>
            <w:szCs w:val="24"/>
          </w:rPr>
          <w:fldChar w:fldCharType="end"/>
        </w:r>
      </w:ins>
      <w:del w:id="1917" w:author="瑞明 唐" w:date="2019-04-17T21:38: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Del="00AE787B">
          <w:rPr>
            <w:rFonts w:ascii="宋体" w:eastAsia="宋体" w:hAnsi="宋体"/>
            <w:sz w:val="24"/>
            <w:szCs w:val="24"/>
          </w:rPr>
          <w:delText>100</w:delText>
        </w:r>
      </w:del>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260FB88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ins w:id="1918" w:author="瑞明 唐" w:date="2019-04-17T22:58:00Z">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ins>
      <w:r w:rsidR="009C04E2">
        <w:rPr>
          <w:rFonts w:ascii="宋体" w:eastAsia="宋体" w:hAnsi="宋体"/>
          <w:sz w:val="24"/>
          <w:szCs w:val="24"/>
        </w:rPr>
      </w:r>
      <w:r w:rsidR="009C04E2">
        <w:rPr>
          <w:rFonts w:ascii="宋体" w:eastAsia="宋体" w:hAnsi="宋体"/>
          <w:sz w:val="24"/>
          <w:szCs w:val="24"/>
        </w:rPr>
        <w:fldChar w:fldCharType="separate"/>
      </w:r>
      <w:ins w:id="1919" w:author="瑞明 唐" w:date="2019-04-17T23:36:00Z">
        <w:r w:rsidR="00062BC7">
          <w:t xml:space="preserve">图4 - </w:t>
        </w:r>
        <w:r w:rsidR="00062BC7">
          <w:rPr>
            <w:noProof/>
          </w:rPr>
          <w:t>112</w:t>
        </w:r>
        <w:r w:rsidR="00062BC7">
          <w:rPr>
            <w:rFonts w:hint="eastAsia"/>
          </w:rPr>
          <w:t>表格内置样式</w:t>
        </w:r>
      </w:ins>
      <w:ins w:id="1920" w:author="瑞明 唐" w:date="2019-04-17T22:58:00Z">
        <w:r w:rsidR="009C04E2">
          <w:rPr>
            <w:rFonts w:ascii="宋体" w:eastAsia="宋体" w:hAnsi="宋体"/>
            <w:sz w:val="24"/>
            <w:szCs w:val="24"/>
          </w:rPr>
          <w:fldChar w:fldCharType="end"/>
        </w:r>
      </w:ins>
      <w:del w:id="1921" w:author="瑞明 唐" w:date="2019-04-17T22:58:00Z">
        <w:r w:rsidRPr="001A4179" w:rsidDel="009C04E2">
          <w:rPr>
            <w:rFonts w:ascii="宋体" w:eastAsia="宋体" w:hAnsi="宋体"/>
            <w:sz w:val="24"/>
            <w:szCs w:val="24"/>
          </w:rPr>
          <w:delText>图4</w:delText>
        </w:r>
        <w:r w:rsidR="00D96DA5" w:rsidDel="009C04E2">
          <w:rPr>
            <w:rFonts w:ascii="宋体" w:eastAsia="宋体" w:hAnsi="宋体"/>
            <w:sz w:val="24"/>
            <w:szCs w:val="24"/>
          </w:rPr>
          <w:delText>-</w:delText>
        </w:r>
        <w:r w:rsidR="006C6FE5" w:rsidDel="009C04E2">
          <w:rPr>
            <w:rFonts w:ascii="宋体" w:eastAsia="宋体" w:hAnsi="宋体"/>
            <w:sz w:val="24"/>
            <w:szCs w:val="24"/>
          </w:rPr>
          <w:delText>101</w:delText>
        </w:r>
      </w:del>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ins w:id="1922" w:author="瑞明 唐" w:date="2019-04-17T23:24:00Z">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ins>
      <w:r w:rsidR="00205CAE">
        <w:rPr>
          <w:rFonts w:ascii="宋体" w:eastAsia="宋体" w:hAnsi="宋体"/>
          <w:sz w:val="24"/>
          <w:szCs w:val="24"/>
        </w:rPr>
      </w:r>
      <w:r w:rsidR="00205CAE">
        <w:rPr>
          <w:rFonts w:ascii="宋体" w:eastAsia="宋体" w:hAnsi="宋体"/>
          <w:sz w:val="24"/>
          <w:szCs w:val="24"/>
        </w:rPr>
        <w:fldChar w:fldCharType="separate"/>
      </w:r>
      <w:ins w:id="1923" w:author="瑞明 唐" w:date="2019-04-17T23:36:00Z">
        <w:r w:rsidR="00062BC7">
          <w:t xml:space="preserve">图4 - </w:t>
        </w:r>
        <w:r w:rsidR="00062BC7">
          <w:rPr>
            <w:noProof/>
          </w:rPr>
          <w:t>113</w:t>
        </w:r>
        <w:r w:rsidR="00062BC7">
          <w:rPr>
            <w:rFonts w:hint="eastAsia"/>
          </w:rPr>
          <w:t>更多表格样式</w:t>
        </w:r>
      </w:ins>
      <w:ins w:id="1924" w:author="瑞明 唐" w:date="2019-04-17T23:24:00Z">
        <w:r w:rsidR="00205CAE">
          <w:rPr>
            <w:rFonts w:ascii="宋体" w:eastAsia="宋体" w:hAnsi="宋体"/>
            <w:sz w:val="24"/>
            <w:szCs w:val="24"/>
          </w:rPr>
          <w:fldChar w:fldCharType="end"/>
        </w:r>
      </w:ins>
      <w:del w:id="1925" w:author="瑞明 唐" w:date="2019-04-17T23:24:00Z">
        <w:r w:rsidRPr="001A4179" w:rsidDel="00205CAE">
          <w:rPr>
            <w:rFonts w:ascii="宋体" w:eastAsia="宋体" w:hAnsi="宋体" w:hint="eastAsia"/>
            <w:sz w:val="24"/>
            <w:szCs w:val="24"/>
          </w:rPr>
          <w:delText>图</w:delText>
        </w:r>
        <w:r w:rsidRPr="001A4179" w:rsidDel="00205CAE">
          <w:rPr>
            <w:rFonts w:ascii="宋体" w:eastAsia="宋体" w:hAnsi="宋体"/>
            <w:sz w:val="24"/>
            <w:szCs w:val="24"/>
          </w:rPr>
          <w:delText>4</w:delText>
        </w:r>
        <w:r w:rsidR="00D96DA5" w:rsidDel="00205CAE">
          <w:rPr>
            <w:rFonts w:ascii="宋体" w:eastAsia="宋体" w:hAnsi="宋体"/>
            <w:sz w:val="24"/>
            <w:szCs w:val="24"/>
          </w:rPr>
          <w:delText>-</w:delText>
        </w:r>
        <w:r w:rsidR="006C6FE5" w:rsidDel="00205CAE">
          <w:rPr>
            <w:rFonts w:ascii="宋体" w:eastAsia="宋体" w:hAnsi="宋体"/>
            <w:sz w:val="24"/>
            <w:szCs w:val="24"/>
          </w:rPr>
          <w:delText>102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rPr>
                <w:ins w:id="1926" w:author="瑞明 唐" w:date="2019-04-17T22:58:00Z"/>
              </w:rP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5">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34499628" w14:textId="3329ADB8" w:rsidR="006C6FE5" w:rsidDel="009C04E2" w:rsidRDefault="009C04E2">
            <w:pPr>
              <w:pStyle w:val="a9"/>
              <w:jc w:val="center"/>
              <w:rPr>
                <w:del w:id="1927" w:author="瑞明 唐" w:date="2019-04-17T22:58:00Z"/>
              </w:rPr>
              <w:pPrChange w:id="1928" w:author="瑞明 唐" w:date="2019-04-17T22:58:00Z">
                <w:pPr>
                  <w:keepNext/>
                  <w:jc w:val="center"/>
                </w:pPr>
              </w:pPrChange>
            </w:pPr>
            <w:bookmarkStart w:id="1929" w:name="_Ref6434331"/>
            <w:ins w:id="1930"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31" w:author="瑞明 唐" w:date="2019-04-18T11:44:00Z">
              <w:r w:rsidR="00526D34">
                <w:rPr>
                  <w:noProof/>
                </w:rPr>
                <w:t>112</w:t>
              </w:r>
            </w:ins>
            <w:ins w:id="1932" w:author="瑞明 唐" w:date="2019-04-17T22:58:00Z">
              <w:r>
                <w:fldChar w:fldCharType="end"/>
              </w:r>
              <w:r>
                <w:rPr>
                  <w:rFonts w:hint="eastAsia"/>
                </w:rPr>
                <w:t>表格内置样式</w:t>
              </w:r>
            </w:ins>
            <w:bookmarkEnd w:id="1929"/>
          </w:p>
          <w:p w14:paraId="600B8F9A" w14:textId="7EFD0A33" w:rsidR="006C6FE5" w:rsidRDefault="006C6FE5" w:rsidP="00062BC7">
            <w:pPr>
              <w:pStyle w:val="a9"/>
              <w:jc w:val="center"/>
              <w:rPr>
                <w:rFonts w:ascii="宋体" w:eastAsia="宋体" w:hAnsi="宋体"/>
                <w:sz w:val="24"/>
                <w:szCs w:val="24"/>
              </w:rPr>
            </w:pPr>
            <w:del w:id="1933" w:author="瑞明 唐" w:date="2019-04-17T22:58: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34" w:author="瑞明 唐" w:date="2019-04-16T16:15:00Z">
              <w:r w:rsidR="00BB747F" w:rsidDel="00C71EF7">
                <w:rPr>
                  <w:noProof/>
                </w:rPr>
                <w:delText>101</w:delText>
              </w:r>
            </w:del>
            <w:del w:id="1935" w:author="瑞明 唐" w:date="2019-04-17T22:58:00Z">
              <w:r w:rsidDel="009C04E2">
                <w:fldChar w:fldCharType="end"/>
              </w:r>
              <w:r w:rsidDel="009C04E2">
                <w:rPr>
                  <w:rFonts w:hint="eastAsia"/>
                </w:rPr>
                <w:delText>表格内置样式</w:delText>
              </w:r>
            </w:del>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rPr>
                <w:ins w:id="1936" w:author="瑞明 唐" w:date="2019-04-17T22:58:00Z"/>
              </w:rP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7AE1510" w14:textId="2257490A" w:rsidR="006C6FE5" w:rsidDel="009C04E2" w:rsidRDefault="009C04E2">
            <w:pPr>
              <w:pStyle w:val="a9"/>
              <w:jc w:val="center"/>
              <w:rPr>
                <w:del w:id="1937" w:author="瑞明 唐" w:date="2019-04-17T22:59:00Z"/>
              </w:rPr>
              <w:pPrChange w:id="1938" w:author="瑞明 唐" w:date="2019-04-17T22:59:00Z">
                <w:pPr>
                  <w:keepNext/>
                  <w:jc w:val="center"/>
                </w:pPr>
              </w:pPrChange>
            </w:pPr>
            <w:bookmarkStart w:id="1939" w:name="_Ref6435898"/>
            <w:ins w:id="1940"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41" w:author="瑞明 唐" w:date="2019-04-18T11:44:00Z">
              <w:r w:rsidR="00526D34">
                <w:rPr>
                  <w:noProof/>
                </w:rPr>
                <w:t>113</w:t>
              </w:r>
            </w:ins>
            <w:ins w:id="1942" w:author="瑞明 唐" w:date="2019-04-17T22:58:00Z">
              <w:r>
                <w:fldChar w:fldCharType="end"/>
              </w:r>
              <w:r>
                <w:rPr>
                  <w:rFonts w:hint="eastAsia"/>
                </w:rPr>
                <w:t>更多表格样式</w:t>
              </w:r>
            </w:ins>
            <w:bookmarkEnd w:id="1939"/>
          </w:p>
          <w:p w14:paraId="4C8CBB2E" w14:textId="6D32985F" w:rsidR="006C6FE5" w:rsidRDefault="006C6FE5" w:rsidP="00062BC7">
            <w:pPr>
              <w:pStyle w:val="a9"/>
              <w:jc w:val="center"/>
              <w:rPr>
                <w:rFonts w:ascii="宋体" w:eastAsia="宋体" w:hAnsi="宋体"/>
                <w:sz w:val="24"/>
                <w:szCs w:val="24"/>
              </w:rPr>
            </w:pPr>
            <w:del w:id="1943"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44" w:author="瑞明 唐" w:date="2019-04-16T16:15:00Z">
              <w:r w:rsidR="00BB747F" w:rsidDel="00C71EF7">
                <w:rPr>
                  <w:noProof/>
                </w:rPr>
                <w:delText>102</w:delText>
              </w:r>
            </w:del>
            <w:del w:id="1945" w:author="瑞明 唐" w:date="2019-04-17T22:59:00Z">
              <w:r w:rsidDel="009C04E2">
                <w:fldChar w:fldCharType="end"/>
              </w:r>
              <w:r w:rsidDel="009C04E2">
                <w:rPr>
                  <w:rFonts w:hint="eastAsia"/>
                </w:rPr>
                <w:delText>更多表格样式</w:delText>
              </w:r>
            </w:del>
          </w:p>
        </w:tc>
        <w:tc>
          <w:tcPr>
            <w:tcW w:w="4264" w:type="dxa"/>
          </w:tcPr>
          <w:p w14:paraId="5AA26E91" w14:textId="77777777" w:rsidR="009C04E2" w:rsidRDefault="006C6FE5" w:rsidP="00062BC7">
            <w:pPr>
              <w:keepNext/>
              <w:jc w:val="center"/>
              <w:rPr>
                <w:ins w:id="1946" w:author="瑞明 唐" w:date="2019-04-17T22:59:00Z"/>
              </w:rP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6873ED52" w14:textId="6C7BF476" w:rsidR="006C6FE5" w:rsidDel="009C04E2" w:rsidRDefault="009C04E2">
            <w:pPr>
              <w:pStyle w:val="a9"/>
              <w:jc w:val="center"/>
              <w:rPr>
                <w:del w:id="1947" w:author="瑞明 唐" w:date="2019-04-17T22:59:00Z"/>
              </w:rPr>
              <w:pPrChange w:id="1948" w:author="瑞明 唐" w:date="2019-04-17T22:59:00Z">
                <w:pPr>
                  <w:keepNext/>
                  <w:jc w:val="center"/>
                </w:pPr>
              </w:pPrChange>
            </w:pPr>
            <w:bookmarkStart w:id="1949" w:name="_Ref6435923"/>
            <w:ins w:id="1950" w:author="瑞明 唐" w:date="2019-04-17T22:59:00Z">
              <w:r>
                <w:t>图</w:t>
              </w:r>
              <w:r>
                <w:t xml:space="preserve">4 - </w:t>
              </w:r>
              <w:r>
                <w:fldChar w:fldCharType="begin"/>
              </w:r>
              <w:r>
                <w:instrText xml:space="preserve"> SEQ </w:instrText>
              </w:r>
              <w:r>
                <w:instrText>图</w:instrText>
              </w:r>
              <w:r>
                <w:instrText xml:space="preserve">4_- \* ARABIC </w:instrText>
              </w:r>
            </w:ins>
            <w:r>
              <w:fldChar w:fldCharType="separate"/>
            </w:r>
            <w:ins w:id="1951" w:author="瑞明 唐" w:date="2019-04-18T11:44:00Z">
              <w:r w:rsidR="00526D34">
                <w:rPr>
                  <w:noProof/>
                </w:rPr>
                <w:t>114</w:t>
              </w:r>
            </w:ins>
            <w:ins w:id="1952" w:author="瑞明 唐" w:date="2019-04-17T22:59:00Z">
              <w:r>
                <w:fldChar w:fldCharType="end"/>
              </w:r>
              <w:r>
                <w:rPr>
                  <w:rFonts w:hint="eastAsia"/>
                </w:rPr>
                <w:t>表格</w:t>
              </w:r>
              <w:r>
                <w:rPr>
                  <w:rFonts w:hint="eastAsia"/>
                </w:rPr>
                <w:t>1</w:t>
              </w:r>
            </w:ins>
            <w:bookmarkEnd w:id="1949"/>
          </w:p>
          <w:p w14:paraId="4DF5AC33" w14:textId="2932F1D5" w:rsidR="006C6FE5" w:rsidRDefault="006C6FE5" w:rsidP="00062BC7">
            <w:pPr>
              <w:pStyle w:val="a9"/>
              <w:jc w:val="center"/>
              <w:rPr>
                <w:rFonts w:ascii="宋体" w:eastAsia="宋体" w:hAnsi="宋体"/>
                <w:sz w:val="24"/>
                <w:szCs w:val="24"/>
              </w:rPr>
            </w:pPr>
            <w:del w:id="1953"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54" w:author="瑞明 唐" w:date="2019-04-16T16:15:00Z">
              <w:r w:rsidR="00BB747F" w:rsidDel="00C71EF7">
                <w:rPr>
                  <w:noProof/>
                </w:rPr>
                <w:delText>103</w:delText>
              </w:r>
            </w:del>
            <w:del w:id="1955" w:author="瑞明 唐" w:date="2019-04-17T22:59:00Z">
              <w:r w:rsidDel="009C04E2">
                <w:fldChar w:fldCharType="end"/>
              </w:r>
              <w:r w:rsidDel="009C04E2">
                <w:rPr>
                  <w:rFonts w:hint="eastAsia"/>
                </w:rPr>
                <w:delText>表格</w:delText>
              </w:r>
              <w:r w:rsidDel="009C04E2">
                <w:rPr>
                  <w:rFonts w:hint="eastAsia"/>
                </w:rPr>
                <w:delText>1</w:delText>
              </w:r>
            </w:del>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28B7EAE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ins w:id="1956" w:author="瑞明 唐" w:date="2019-04-17T23:25: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57" w:author="瑞明 唐" w:date="2019-04-17T23:36:00Z">
        <w:r w:rsidR="00062BC7">
          <w:t xml:space="preserve">图4 - </w:t>
        </w:r>
        <w:r w:rsidR="00062BC7">
          <w:rPr>
            <w:noProof/>
          </w:rPr>
          <w:t>114</w:t>
        </w:r>
        <w:r w:rsidR="00062BC7">
          <w:rPr>
            <w:rFonts w:hint="eastAsia"/>
          </w:rPr>
          <w:t>表格1</w:t>
        </w:r>
      </w:ins>
      <w:ins w:id="1958" w:author="瑞明 唐" w:date="2019-04-17T23:25:00Z">
        <w:r w:rsidR="00A61EF5">
          <w:rPr>
            <w:rFonts w:ascii="宋体" w:eastAsia="宋体" w:hAnsi="宋体"/>
            <w:sz w:val="24"/>
            <w:szCs w:val="24"/>
          </w:rPr>
          <w:fldChar w:fldCharType="end"/>
        </w:r>
      </w:ins>
      <w:del w:id="1959" w:author="瑞明 唐" w:date="2019-04-17T23:25: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3</w:delText>
        </w:r>
      </w:del>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5BBC13A5"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60" w:author="瑞明 唐" w:date="2019-04-17T23:26: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1" w:author="瑞明 唐" w:date="2019-04-17T23:36:00Z">
        <w:r w:rsidR="00062BC7">
          <w:t xml:space="preserve">图4 - </w:t>
        </w:r>
        <w:r w:rsidR="00062BC7">
          <w:rPr>
            <w:noProof/>
          </w:rPr>
          <w:t>115</w:t>
        </w:r>
        <w:r w:rsidR="00062BC7">
          <w:rPr>
            <w:rFonts w:hint="eastAsia"/>
          </w:rPr>
          <w:t>设置表格外框线</w:t>
        </w:r>
      </w:ins>
      <w:ins w:id="1962" w:author="瑞明 唐" w:date="2019-04-17T23:26:00Z">
        <w:r w:rsidR="00A61EF5">
          <w:rPr>
            <w:rFonts w:ascii="宋体" w:eastAsia="宋体" w:hAnsi="宋体"/>
            <w:sz w:val="24"/>
            <w:szCs w:val="24"/>
          </w:rPr>
          <w:fldChar w:fldCharType="end"/>
        </w:r>
      </w:ins>
      <w:del w:id="1963" w:author="瑞明 唐" w:date="2019-04-17T23:26: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4</w:delText>
        </w:r>
      </w:del>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41D9E883"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ins w:id="1964" w:author="瑞明 唐" w:date="2019-04-17T23:27: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5" w:author="瑞明 唐" w:date="2019-04-17T23:36:00Z">
        <w:r w:rsidR="00062BC7">
          <w:t xml:space="preserve">图4 - </w:t>
        </w:r>
        <w:r w:rsidR="00062BC7">
          <w:rPr>
            <w:noProof/>
          </w:rPr>
          <w:t>116</w:t>
        </w:r>
        <w:r w:rsidR="00062BC7">
          <w:rPr>
            <w:rFonts w:hint="eastAsia"/>
          </w:rPr>
          <w:t>设置表格内框线</w:t>
        </w:r>
      </w:ins>
      <w:ins w:id="1966" w:author="瑞明 唐" w:date="2019-04-17T23:27:00Z">
        <w:r w:rsidR="00A61EF5">
          <w:rPr>
            <w:rFonts w:ascii="宋体" w:eastAsia="宋体" w:hAnsi="宋体"/>
            <w:sz w:val="24"/>
            <w:szCs w:val="24"/>
          </w:rPr>
          <w:fldChar w:fldCharType="end"/>
        </w:r>
      </w:ins>
      <w:del w:id="1967" w:author="瑞明 唐" w:date="2019-04-17T23:27:00Z">
        <w:r w:rsidR="00140F8B" w:rsidRPr="001A4179" w:rsidDel="00A61EF5">
          <w:rPr>
            <w:rFonts w:ascii="宋体" w:eastAsia="宋体" w:hAnsi="宋体" w:hint="eastAsia"/>
            <w:sz w:val="24"/>
            <w:szCs w:val="24"/>
          </w:rPr>
          <w:delText>图</w:delText>
        </w:r>
        <w:r w:rsidR="00140F8B"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00140F8B" w:rsidRPr="001A4179" w:rsidDel="00A61EF5">
          <w:rPr>
            <w:rFonts w:ascii="宋体" w:eastAsia="宋体" w:hAnsi="宋体"/>
            <w:sz w:val="24"/>
            <w:szCs w:val="24"/>
          </w:rPr>
          <w:delText>10</w:delText>
        </w:r>
        <w:r w:rsidR="00C06021" w:rsidDel="00A61EF5">
          <w:rPr>
            <w:rFonts w:ascii="宋体" w:eastAsia="宋体" w:hAnsi="宋体"/>
            <w:sz w:val="24"/>
            <w:szCs w:val="24"/>
          </w:rPr>
          <w:delText>5</w:delText>
        </w:r>
      </w:del>
      <w:r w:rsidR="00140F8B" w:rsidRPr="001A4179">
        <w:rPr>
          <w:rFonts w:ascii="宋体" w:eastAsia="宋体" w:hAnsi="宋体" w:hint="eastAsia"/>
          <w:sz w:val="24"/>
          <w:szCs w:val="24"/>
        </w:rPr>
        <w:t>所示。</w:t>
      </w:r>
    </w:p>
    <w:p w14:paraId="2EC60967" w14:textId="08C458AD"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68"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9" w:author="瑞明 唐" w:date="2019-04-17T23:36:00Z">
        <w:r w:rsidR="00062BC7">
          <w:t xml:space="preserve">图4 - </w:t>
        </w:r>
        <w:r w:rsidR="00062BC7">
          <w:rPr>
            <w:noProof/>
          </w:rPr>
          <w:t>117</w:t>
        </w:r>
        <w:r w:rsidR="00062BC7">
          <w:rPr>
            <w:rFonts w:hint="eastAsia"/>
          </w:rPr>
          <w:t>设置表格底纹</w:t>
        </w:r>
      </w:ins>
      <w:ins w:id="1970" w:author="瑞明 唐" w:date="2019-04-17T23:28:00Z">
        <w:r w:rsidR="00A61EF5">
          <w:rPr>
            <w:rFonts w:ascii="宋体" w:eastAsia="宋体" w:hAnsi="宋体"/>
            <w:sz w:val="24"/>
            <w:szCs w:val="24"/>
          </w:rPr>
          <w:fldChar w:fldCharType="end"/>
        </w:r>
      </w:ins>
      <w:del w:id="1971"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6</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ins w:id="1972"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73" w:author="瑞明 唐" w:date="2019-04-17T23:36:00Z">
        <w:r w:rsidR="00062BC7">
          <w:t xml:space="preserve">图4 - </w:t>
        </w:r>
        <w:r w:rsidR="00062BC7">
          <w:rPr>
            <w:noProof/>
          </w:rPr>
          <w:t>118</w:t>
        </w:r>
        <w:r w:rsidR="00062BC7">
          <w:rPr>
            <w:rFonts w:hint="eastAsia"/>
          </w:rPr>
          <w:t>表格2</w:t>
        </w:r>
      </w:ins>
      <w:ins w:id="1974" w:author="瑞明 唐" w:date="2019-04-17T23:28:00Z">
        <w:r w:rsidR="00A61EF5">
          <w:rPr>
            <w:rFonts w:ascii="宋体" w:eastAsia="宋体" w:hAnsi="宋体"/>
            <w:sz w:val="24"/>
            <w:szCs w:val="24"/>
          </w:rPr>
          <w:fldChar w:fldCharType="end"/>
        </w:r>
      </w:ins>
      <w:del w:id="1975"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rPr>
                <w:ins w:id="1976" w:author="瑞明 唐" w:date="2019-04-17T23:25:00Z"/>
              </w:rPr>
            </w:pPr>
            <w:r>
              <w:rPr>
                <w:rFonts w:ascii="宋体" w:eastAsia="宋体" w:hAnsi="宋体"/>
                <w:noProof/>
                <w:sz w:val="24"/>
                <w:szCs w:val="24"/>
              </w:rPr>
              <w:lastRenderedPageBreak/>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0657A149" w14:textId="35BC72F5" w:rsidR="00C06021" w:rsidDel="00A61EF5" w:rsidRDefault="00A61EF5">
            <w:pPr>
              <w:pStyle w:val="a9"/>
              <w:jc w:val="center"/>
              <w:rPr>
                <w:del w:id="1977" w:author="瑞明 唐" w:date="2019-04-17T23:25:00Z"/>
              </w:rPr>
              <w:pPrChange w:id="1978" w:author="瑞明 唐" w:date="2019-04-17T23:25:00Z">
                <w:pPr>
                  <w:keepNext/>
                  <w:jc w:val="center"/>
                </w:pPr>
              </w:pPrChange>
            </w:pPr>
            <w:bookmarkStart w:id="1979" w:name="_Ref6436004"/>
            <w:ins w:id="1980"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81" w:author="瑞明 唐" w:date="2019-04-18T11:44:00Z">
              <w:r w:rsidR="00526D34">
                <w:rPr>
                  <w:noProof/>
                </w:rPr>
                <w:t>115</w:t>
              </w:r>
            </w:ins>
            <w:ins w:id="1982" w:author="瑞明 唐" w:date="2019-04-17T23:25:00Z">
              <w:r>
                <w:fldChar w:fldCharType="end"/>
              </w:r>
              <w:r>
                <w:rPr>
                  <w:rFonts w:hint="eastAsia"/>
                </w:rPr>
                <w:t>设置表格外框线</w:t>
              </w:r>
            </w:ins>
            <w:bookmarkEnd w:id="1979"/>
          </w:p>
          <w:p w14:paraId="1C5B68F6" w14:textId="0AF28883" w:rsidR="00C06021" w:rsidRDefault="00C06021" w:rsidP="00062BC7">
            <w:pPr>
              <w:pStyle w:val="a9"/>
              <w:jc w:val="center"/>
              <w:rPr>
                <w:rFonts w:ascii="宋体" w:eastAsia="宋体" w:hAnsi="宋体"/>
                <w:sz w:val="24"/>
                <w:szCs w:val="24"/>
              </w:rPr>
            </w:pPr>
            <w:del w:id="1983" w:author="瑞明 唐" w:date="2019-04-17T23:25: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84" w:author="瑞明 唐" w:date="2019-04-16T16:15:00Z">
              <w:r w:rsidR="00BB747F" w:rsidDel="00C71EF7">
                <w:rPr>
                  <w:noProof/>
                </w:rPr>
                <w:delText>104</w:delText>
              </w:r>
            </w:del>
            <w:del w:id="1985" w:author="瑞明 唐" w:date="2019-04-17T23:25:00Z">
              <w:r w:rsidDel="00A61EF5">
                <w:fldChar w:fldCharType="end"/>
              </w:r>
              <w:r w:rsidDel="00A61EF5">
                <w:rPr>
                  <w:rFonts w:hint="eastAsia"/>
                </w:rPr>
                <w:delText>设置表格</w:delText>
              </w:r>
              <w:r w:rsidR="00651866" w:rsidDel="00A61EF5">
                <w:rPr>
                  <w:rFonts w:hint="eastAsia"/>
                </w:rPr>
                <w:delText>外框线</w:delText>
              </w:r>
            </w:del>
          </w:p>
        </w:tc>
        <w:tc>
          <w:tcPr>
            <w:tcW w:w="4264" w:type="dxa"/>
          </w:tcPr>
          <w:p w14:paraId="6482382A" w14:textId="77777777" w:rsidR="00A61EF5" w:rsidRDefault="00C06021" w:rsidP="00062BC7">
            <w:pPr>
              <w:keepNext/>
              <w:jc w:val="center"/>
              <w:rPr>
                <w:ins w:id="1986" w:author="瑞明 唐" w:date="2019-04-17T23:25:00Z"/>
              </w:rP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37C5AF12" w14:textId="6518F06B" w:rsidR="00C06021" w:rsidDel="00A61EF5" w:rsidRDefault="00A61EF5">
            <w:pPr>
              <w:pStyle w:val="a9"/>
              <w:jc w:val="center"/>
              <w:rPr>
                <w:del w:id="1987" w:author="瑞明 唐" w:date="2019-04-17T23:26:00Z"/>
              </w:rPr>
              <w:pPrChange w:id="1988" w:author="瑞明 唐" w:date="2019-04-17T23:26:00Z">
                <w:pPr>
                  <w:keepNext/>
                  <w:jc w:val="center"/>
                </w:pPr>
              </w:pPrChange>
            </w:pPr>
            <w:bookmarkStart w:id="1989" w:name="_Ref6436042"/>
            <w:ins w:id="1990"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91" w:author="瑞明 唐" w:date="2019-04-18T11:44:00Z">
              <w:r w:rsidR="00526D34">
                <w:rPr>
                  <w:noProof/>
                </w:rPr>
                <w:t>116</w:t>
              </w:r>
            </w:ins>
            <w:ins w:id="1992" w:author="瑞明 唐" w:date="2019-04-17T23:25:00Z">
              <w:r>
                <w:fldChar w:fldCharType="end"/>
              </w:r>
              <w:r>
                <w:rPr>
                  <w:rFonts w:hint="eastAsia"/>
                </w:rPr>
                <w:t>设置表格内框线</w:t>
              </w:r>
            </w:ins>
            <w:bookmarkEnd w:id="1989"/>
          </w:p>
          <w:p w14:paraId="79D663A1" w14:textId="06CCC68E" w:rsidR="00C06021" w:rsidRDefault="00C06021" w:rsidP="00062BC7">
            <w:pPr>
              <w:pStyle w:val="a9"/>
              <w:jc w:val="center"/>
              <w:rPr>
                <w:rFonts w:ascii="宋体" w:eastAsia="宋体" w:hAnsi="宋体"/>
                <w:sz w:val="24"/>
                <w:szCs w:val="24"/>
              </w:rPr>
            </w:pPr>
            <w:del w:id="1993" w:author="瑞明 唐" w:date="2019-04-17T23:26: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94" w:author="瑞明 唐" w:date="2019-04-16T16:15:00Z">
              <w:r w:rsidR="00BB747F" w:rsidDel="00C71EF7">
                <w:rPr>
                  <w:noProof/>
                </w:rPr>
                <w:delText>105</w:delText>
              </w:r>
            </w:del>
            <w:del w:id="1995" w:author="瑞明 唐" w:date="2019-04-17T23:26:00Z">
              <w:r w:rsidDel="00A61EF5">
                <w:fldChar w:fldCharType="end"/>
              </w:r>
              <w:r w:rsidDel="00A61EF5">
                <w:rPr>
                  <w:rFonts w:hint="eastAsia"/>
                </w:rPr>
                <w:delText>设置表格</w:delText>
              </w:r>
              <w:r w:rsidR="00651866" w:rsidDel="00A61EF5">
                <w:rPr>
                  <w:rFonts w:hint="eastAsia"/>
                </w:rPr>
                <w:delText>内框线</w:delText>
              </w:r>
            </w:del>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rPr>
                <w:ins w:id="1996" w:author="瑞明 唐" w:date="2019-04-17T23:27:00Z"/>
              </w:rP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7D5054DF" w14:textId="5AAE2CA7" w:rsidR="00E05BE5" w:rsidDel="00A61EF5" w:rsidRDefault="00A61EF5">
            <w:pPr>
              <w:pStyle w:val="a9"/>
              <w:jc w:val="center"/>
              <w:rPr>
                <w:del w:id="1997" w:author="瑞明 唐" w:date="2019-04-17T23:27:00Z"/>
              </w:rPr>
              <w:pPrChange w:id="1998" w:author="瑞明 唐" w:date="2019-04-17T23:27:00Z">
                <w:pPr>
                  <w:keepNext/>
                  <w:jc w:val="center"/>
                </w:pPr>
              </w:pPrChange>
            </w:pPr>
            <w:bookmarkStart w:id="1999" w:name="_Ref6436116"/>
            <w:ins w:id="2000"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01" w:author="瑞明 唐" w:date="2019-04-18T11:44:00Z">
              <w:r w:rsidR="00526D34">
                <w:rPr>
                  <w:noProof/>
                </w:rPr>
                <w:t>117</w:t>
              </w:r>
            </w:ins>
            <w:ins w:id="2002" w:author="瑞明 唐" w:date="2019-04-17T23:27:00Z">
              <w:r>
                <w:fldChar w:fldCharType="end"/>
              </w:r>
              <w:r>
                <w:rPr>
                  <w:rFonts w:hint="eastAsia"/>
                </w:rPr>
                <w:t>设置表格底纹</w:t>
              </w:r>
            </w:ins>
            <w:bookmarkEnd w:id="1999"/>
          </w:p>
          <w:p w14:paraId="52A83E44" w14:textId="18472DDB" w:rsidR="00E05BE5" w:rsidRDefault="00E05BE5" w:rsidP="00062BC7">
            <w:pPr>
              <w:pStyle w:val="a9"/>
              <w:jc w:val="center"/>
              <w:rPr>
                <w:rFonts w:ascii="宋体" w:eastAsia="宋体" w:hAnsi="宋体"/>
                <w:sz w:val="24"/>
                <w:szCs w:val="24"/>
              </w:rPr>
            </w:pPr>
            <w:del w:id="2003"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04" w:author="瑞明 唐" w:date="2019-04-16T16:15:00Z">
              <w:r w:rsidR="00BB747F" w:rsidDel="00C71EF7">
                <w:rPr>
                  <w:noProof/>
                </w:rPr>
                <w:delText>106</w:delText>
              </w:r>
            </w:del>
            <w:del w:id="2005" w:author="瑞明 唐" w:date="2019-04-17T23:27:00Z">
              <w:r w:rsidDel="00A61EF5">
                <w:fldChar w:fldCharType="end"/>
              </w:r>
              <w:r w:rsidDel="00A61EF5">
                <w:rPr>
                  <w:rFonts w:hint="eastAsia"/>
                </w:rPr>
                <w:delText>设置表格底纹</w:delText>
              </w:r>
            </w:del>
          </w:p>
        </w:tc>
        <w:tc>
          <w:tcPr>
            <w:tcW w:w="4264" w:type="dxa"/>
          </w:tcPr>
          <w:p w14:paraId="35313D37" w14:textId="77777777" w:rsidR="00A61EF5" w:rsidRDefault="00E05BE5" w:rsidP="00062BC7">
            <w:pPr>
              <w:keepNext/>
              <w:jc w:val="center"/>
              <w:rPr>
                <w:ins w:id="2006" w:author="瑞明 唐" w:date="2019-04-17T23:27:00Z"/>
              </w:rP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3539B5CE" w14:textId="79F36489" w:rsidR="00E05BE5" w:rsidDel="00A61EF5" w:rsidRDefault="00A61EF5">
            <w:pPr>
              <w:pStyle w:val="a9"/>
              <w:jc w:val="center"/>
              <w:rPr>
                <w:del w:id="2007" w:author="瑞明 唐" w:date="2019-04-17T23:27:00Z"/>
              </w:rPr>
              <w:pPrChange w:id="2008" w:author="瑞明 唐" w:date="2019-04-17T23:27:00Z">
                <w:pPr>
                  <w:keepNext/>
                  <w:jc w:val="center"/>
                </w:pPr>
              </w:pPrChange>
            </w:pPr>
            <w:bookmarkStart w:id="2009" w:name="_Ref6436135"/>
            <w:ins w:id="2010"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11" w:author="瑞明 唐" w:date="2019-04-18T11:44:00Z">
              <w:r w:rsidR="00526D34">
                <w:rPr>
                  <w:noProof/>
                </w:rPr>
                <w:t>118</w:t>
              </w:r>
            </w:ins>
            <w:ins w:id="2012" w:author="瑞明 唐" w:date="2019-04-17T23:27:00Z">
              <w:r>
                <w:fldChar w:fldCharType="end"/>
              </w:r>
              <w:r>
                <w:rPr>
                  <w:rFonts w:hint="eastAsia"/>
                </w:rPr>
                <w:t>表格</w:t>
              </w:r>
              <w:r>
                <w:rPr>
                  <w:rFonts w:hint="eastAsia"/>
                </w:rPr>
                <w:t>2</w:t>
              </w:r>
            </w:ins>
            <w:bookmarkEnd w:id="2009"/>
          </w:p>
          <w:p w14:paraId="1B69878E" w14:textId="1EB8FAB1" w:rsidR="00E05BE5" w:rsidRDefault="00E05BE5" w:rsidP="00062BC7">
            <w:pPr>
              <w:pStyle w:val="a9"/>
              <w:jc w:val="center"/>
              <w:rPr>
                <w:rFonts w:ascii="宋体" w:eastAsia="宋体" w:hAnsi="宋体"/>
                <w:sz w:val="24"/>
                <w:szCs w:val="24"/>
              </w:rPr>
            </w:pPr>
            <w:del w:id="2013"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14" w:author="瑞明 唐" w:date="2019-04-16T16:15:00Z">
              <w:r w:rsidR="00BB747F" w:rsidDel="00C71EF7">
                <w:rPr>
                  <w:noProof/>
                </w:rPr>
                <w:delText>107</w:delText>
              </w:r>
            </w:del>
            <w:del w:id="2015" w:author="瑞明 唐" w:date="2019-04-17T23:27:00Z">
              <w:r w:rsidDel="00A61EF5">
                <w:fldChar w:fldCharType="end"/>
              </w:r>
              <w:r w:rsidDel="00A61EF5">
                <w:rPr>
                  <w:rFonts w:hint="eastAsia"/>
                </w:rPr>
                <w:delText>表格</w:delText>
              </w:r>
              <w:r w:rsidDel="00A61EF5">
                <w:rPr>
                  <w:rFonts w:hint="eastAsia"/>
                </w:rPr>
                <w:delText>2</w:delText>
              </w:r>
            </w:del>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ins w:id="2016" w:author="瑞明 唐" w:date="2019-04-17T23:42:00Z"/>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17" w:author="瑞明 唐" w:date="2019-04-17T23:45:00Z">
          <w:tblPr>
            <w:tblStyle w:val="af1"/>
            <w:tblpPr w:leftFromText="180" w:rightFromText="180" w:vertAnchor="text" w:horzAnchor="margin" w:tblpXSpec="right" w:tblpY="5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6"/>
        <w:tblGridChange w:id="2018">
          <w:tblGrid>
            <w:gridCol w:w="2086"/>
          </w:tblGrid>
        </w:tblGridChange>
      </w:tblGrid>
      <w:tr w:rsidR="00E03F96" w14:paraId="5C2C2CE8" w14:textId="77777777" w:rsidTr="00E03F96">
        <w:trPr>
          <w:ins w:id="2019" w:author="瑞明 唐" w:date="2019-04-17T23:45:00Z"/>
        </w:trPr>
        <w:tc>
          <w:tcPr>
            <w:tcW w:w="0" w:type="auto"/>
            <w:tcPrChange w:id="2020" w:author="瑞明 唐" w:date="2019-04-17T23:45:00Z">
              <w:tcPr>
                <w:tcW w:w="0" w:type="auto"/>
              </w:tcPr>
            </w:tcPrChange>
          </w:tcPr>
          <w:p w14:paraId="73B3DA4D" w14:textId="77777777" w:rsidR="00E03F96" w:rsidRDefault="00E03F96" w:rsidP="00E03F96">
            <w:pPr>
              <w:keepNext/>
              <w:jc w:val="center"/>
              <w:rPr>
                <w:ins w:id="2021" w:author="瑞明 唐" w:date="2019-04-17T23:45:00Z"/>
              </w:rPr>
            </w:pPr>
            <w:ins w:id="2022" w:author="瑞明 唐" w:date="2019-04-17T23:45:00Z">
              <w:r>
                <w:rPr>
                  <w:rFonts w:ascii="宋体" w:eastAsia="宋体" w:hAnsi="宋体" w:hint="eastAsia"/>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ins>
          </w:p>
          <w:p w14:paraId="55CAB26F" w14:textId="58801ECE" w:rsidR="00E03F96" w:rsidRDefault="00E03F96" w:rsidP="00E03F96">
            <w:pPr>
              <w:pStyle w:val="a9"/>
              <w:jc w:val="center"/>
              <w:rPr>
                <w:ins w:id="2023" w:author="瑞明 唐" w:date="2019-04-17T23:45:00Z"/>
                <w:rFonts w:ascii="宋体" w:eastAsia="宋体" w:hAnsi="宋体"/>
                <w:sz w:val="24"/>
                <w:szCs w:val="24"/>
              </w:rPr>
            </w:pPr>
            <w:bookmarkStart w:id="2024" w:name="_Ref6436262"/>
            <w:ins w:id="2025" w:author="瑞明 唐" w:date="2019-04-17T23:45:00Z">
              <w:r>
                <w:t>图</w:t>
              </w:r>
              <w:r>
                <w:t xml:space="preserve">4 - </w:t>
              </w:r>
              <w:r>
                <w:fldChar w:fldCharType="begin"/>
              </w:r>
              <w:r>
                <w:instrText xml:space="preserve"> SEQ </w:instrText>
              </w:r>
              <w:r>
                <w:instrText>图</w:instrText>
              </w:r>
              <w:r>
                <w:instrText xml:space="preserve">4_- \* ARABIC </w:instrText>
              </w:r>
              <w:r>
                <w:fldChar w:fldCharType="separate"/>
              </w:r>
            </w:ins>
            <w:ins w:id="2026" w:author="瑞明 唐" w:date="2019-04-18T11:44:00Z">
              <w:r w:rsidR="00526D34">
                <w:rPr>
                  <w:noProof/>
                </w:rPr>
                <w:t>119</w:t>
              </w:r>
            </w:ins>
            <w:ins w:id="2027" w:author="瑞明 唐" w:date="2019-04-17T23:45:00Z">
              <w:r>
                <w:fldChar w:fldCharType="end"/>
              </w:r>
              <w:r>
                <w:rPr>
                  <w:rFonts w:hint="eastAsia"/>
                </w:rPr>
                <w:t>插入公式</w:t>
              </w:r>
              <w:bookmarkEnd w:id="2024"/>
            </w:ins>
          </w:p>
        </w:tc>
      </w:tr>
    </w:tbl>
    <w:p w14:paraId="0F435216" w14:textId="4B974F1A" w:rsidR="00062BC7" w:rsidRPr="001A4179" w:rsidRDefault="00062BC7" w:rsidP="004F01D1">
      <w:pPr>
        <w:ind w:firstLineChars="200" w:firstLine="509"/>
        <w:rPr>
          <w:rFonts w:ascii="宋体" w:eastAsia="宋体" w:hAnsi="宋体"/>
          <w:sz w:val="24"/>
          <w:szCs w:val="24"/>
        </w:rPr>
      </w:pPr>
      <w:ins w:id="2028" w:author="瑞明 唐" w:date="2019-04-17T23:42:00Z">
        <w:r>
          <w:rPr>
            <w:rFonts w:ascii="宋体" w:eastAsia="宋体" w:hAnsi="宋体" w:hint="eastAsia"/>
            <w:sz w:val="24"/>
            <w:szCs w:val="24"/>
          </w:rPr>
          <w:t>Word表格常见的</w:t>
        </w:r>
      </w:ins>
      <w:ins w:id="2029" w:author="瑞明 唐" w:date="2019-04-17T23:43:00Z">
        <w:r>
          <w:rPr>
            <w:rFonts w:ascii="宋体" w:eastAsia="宋体" w:hAnsi="宋体" w:hint="eastAsia"/>
            <w:sz w:val="24"/>
            <w:szCs w:val="24"/>
          </w:rPr>
          <w:t>函数有sum求和函数、average平均值函数、max最大值函数以及min最小值函数等，这里我们介绍求和以及</w:t>
        </w:r>
      </w:ins>
      <w:ins w:id="2030" w:author="瑞明 唐" w:date="2019-04-17T23:44:00Z">
        <w:r>
          <w:rPr>
            <w:rFonts w:ascii="宋体" w:eastAsia="宋体" w:hAnsi="宋体" w:hint="eastAsia"/>
            <w:sz w:val="24"/>
            <w:szCs w:val="24"/>
          </w:rPr>
          <w:t>平均值函数计算，最大值以及最小值函数</w:t>
        </w:r>
      </w:ins>
      <w:ins w:id="2031" w:author="瑞明 唐" w:date="2019-04-17T23:45:00Z">
        <w:r>
          <w:rPr>
            <w:rFonts w:ascii="宋体" w:eastAsia="宋体" w:hAnsi="宋体" w:hint="eastAsia"/>
            <w:sz w:val="24"/>
            <w:szCs w:val="24"/>
          </w:rPr>
          <w:t>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ins>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2032"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tblGrid>
      <w:tr w:rsidR="0004024F" w:rsidDel="003E6AFF" w14:paraId="4CB6F3B9" w14:textId="19529A94" w:rsidTr="0004024F">
        <w:trPr>
          <w:del w:id="2033" w:author="瑞明 唐" w:date="2019-04-17T23:29:00Z"/>
        </w:trPr>
        <w:tc>
          <w:tcPr>
            <w:tcW w:w="0" w:type="auto"/>
          </w:tcPr>
          <w:bookmarkEnd w:id="2032"/>
          <w:p w14:paraId="7B06E8FC" w14:textId="24B4438F" w:rsidR="0004024F" w:rsidDel="003E6AFF" w:rsidRDefault="0004024F" w:rsidP="0004024F">
            <w:pPr>
              <w:keepNext/>
              <w:jc w:val="center"/>
              <w:rPr>
                <w:del w:id="2034" w:author="瑞明 唐" w:date="2019-04-17T23:29:00Z"/>
              </w:rPr>
            </w:pPr>
            <w:del w:id="2035" w:author="瑞明 唐" w:date="2019-04-17T23:29:00Z">
              <w:r w:rsidDel="003E6AFF">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del>
          </w:p>
          <w:p w14:paraId="5324FAD1" w14:textId="400EF826" w:rsidR="0004024F" w:rsidDel="003E6AFF" w:rsidRDefault="0004024F" w:rsidP="0004024F">
            <w:pPr>
              <w:pStyle w:val="a9"/>
              <w:jc w:val="center"/>
              <w:rPr>
                <w:del w:id="2036" w:author="瑞明 唐" w:date="2019-04-17T23:29:00Z"/>
                <w:rFonts w:ascii="宋体" w:eastAsia="宋体" w:hAnsi="宋体"/>
                <w:sz w:val="24"/>
                <w:szCs w:val="24"/>
              </w:rPr>
            </w:pPr>
            <w:del w:id="2037" w:author="瑞明 唐" w:date="2019-04-17T23:29: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38" w:author="瑞明 唐" w:date="2019-04-16T16:15:00Z">
              <w:r w:rsidR="00BB747F" w:rsidDel="00C71EF7">
                <w:rPr>
                  <w:noProof/>
                </w:rPr>
                <w:delText>108</w:delText>
              </w:r>
            </w:del>
            <w:del w:id="2039" w:author="瑞明 唐" w:date="2019-04-17T23:29:00Z">
              <w:r w:rsidDel="003E6AFF">
                <w:fldChar w:fldCharType="end"/>
              </w:r>
              <w:r w:rsidDel="003E6AFF">
                <w:rPr>
                  <w:rFonts w:hint="eastAsia"/>
                </w:rPr>
                <w:delText>插入公式</w:delText>
              </w:r>
            </w:del>
          </w:p>
        </w:tc>
      </w:tr>
    </w:tbl>
    <w:p w14:paraId="20B0D8EA" w14:textId="6A2C1BCF"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w:t>
      </w:r>
      <w:r w:rsidRPr="001A4179">
        <w:rPr>
          <w:rFonts w:ascii="宋体" w:eastAsia="宋体" w:hAnsi="宋体" w:hint="eastAsia"/>
          <w:sz w:val="24"/>
          <w:szCs w:val="24"/>
        </w:rPr>
        <w:lastRenderedPageBreak/>
        <w:t>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40" w:author="瑞明 唐" w:date="2019-04-17T23:30: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41" w:author="瑞明 唐" w:date="2019-04-17T23:36:00Z">
        <w:r w:rsidR="00062BC7">
          <w:t xml:space="preserve">图4 - </w:t>
        </w:r>
        <w:r w:rsidR="00062BC7">
          <w:rPr>
            <w:noProof/>
          </w:rPr>
          <w:t>119</w:t>
        </w:r>
        <w:r w:rsidR="00062BC7">
          <w:rPr>
            <w:rFonts w:hint="eastAsia"/>
          </w:rPr>
          <w:t>插入公式</w:t>
        </w:r>
      </w:ins>
      <w:ins w:id="2042" w:author="瑞明 唐" w:date="2019-04-17T23:30:00Z">
        <w:r w:rsidR="003E6AFF">
          <w:rPr>
            <w:rFonts w:ascii="宋体" w:eastAsia="宋体" w:hAnsi="宋体"/>
            <w:sz w:val="24"/>
            <w:szCs w:val="24"/>
          </w:rPr>
          <w:fldChar w:fldCharType="end"/>
        </w:r>
      </w:ins>
      <w:del w:id="2043" w:author="瑞明 唐" w:date="2019-04-17T23:30: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04024F" w:rsidDel="003E6AFF">
          <w:rPr>
            <w:rFonts w:ascii="宋体" w:eastAsia="宋体" w:hAnsi="宋体"/>
            <w:sz w:val="24"/>
            <w:szCs w:val="24"/>
          </w:rPr>
          <w:delText>8</w:delText>
        </w:r>
      </w:del>
      <w:r w:rsidRPr="001A4179">
        <w:rPr>
          <w:rFonts w:ascii="宋体" w:eastAsia="宋体" w:hAnsi="宋体" w:hint="eastAsia"/>
          <w:sz w:val="24"/>
          <w:szCs w:val="24"/>
        </w:rPr>
        <w:t>所示。</w:t>
      </w:r>
    </w:p>
    <w:p w14:paraId="22F042E7" w14:textId="328DE83C"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ins w:id="2044" w:author="瑞明 唐" w:date="2019-04-17T23:33: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45" w:author="瑞明 唐" w:date="2019-04-17T23:36:00Z">
        <w:r w:rsidR="00062BC7">
          <w:t xml:space="preserve">图4 - </w:t>
        </w:r>
        <w:r w:rsidR="00062BC7">
          <w:rPr>
            <w:noProof/>
          </w:rPr>
          <w:t>120</w:t>
        </w:r>
        <w:r w:rsidR="00062BC7">
          <w:rPr>
            <w:rFonts w:hint="eastAsia"/>
          </w:rPr>
          <w:t>表格公式求和</w:t>
        </w:r>
      </w:ins>
      <w:ins w:id="2046" w:author="瑞明 唐" w:date="2019-04-17T23:33:00Z">
        <w:r w:rsidR="003E6AFF">
          <w:rPr>
            <w:rFonts w:ascii="宋体" w:eastAsia="宋体" w:hAnsi="宋体"/>
            <w:sz w:val="24"/>
            <w:szCs w:val="24"/>
          </w:rPr>
          <w:fldChar w:fldCharType="end"/>
        </w:r>
      </w:ins>
      <w:del w:id="2047"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0004024F" w:rsidDel="003E6AFF">
          <w:rPr>
            <w:rFonts w:ascii="宋体" w:eastAsia="宋体" w:hAnsi="宋体"/>
            <w:sz w:val="24"/>
            <w:szCs w:val="24"/>
          </w:rPr>
          <w:delText>109</w:delText>
        </w:r>
      </w:del>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Change w:id="2048" w:author="瑞明 唐" w:date="2019-04-17T23:40: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728"/>
        <w:gridCol w:w="3800"/>
        <w:tblGridChange w:id="2049">
          <w:tblGrid>
            <w:gridCol w:w="4728"/>
            <w:gridCol w:w="3800"/>
          </w:tblGrid>
        </w:tblGridChange>
      </w:tblGrid>
      <w:tr w:rsidR="00494130" w14:paraId="5E5A18B1" w14:textId="77777777" w:rsidTr="00062BC7">
        <w:tc>
          <w:tcPr>
            <w:tcW w:w="4264" w:type="dxa"/>
            <w:tcPrChange w:id="2050" w:author="瑞明 唐" w:date="2019-04-17T23:40:00Z">
              <w:tcPr>
                <w:tcW w:w="4264" w:type="dxa"/>
              </w:tcPr>
            </w:tcPrChange>
          </w:tcPr>
          <w:p w14:paraId="215C36C3" w14:textId="77777777" w:rsidR="003E6AFF" w:rsidRDefault="00494130" w:rsidP="00062BC7">
            <w:pPr>
              <w:keepNext/>
              <w:jc w:val="center"/>
              <w:rPr>
                <w:ins w:id="2051" w:author="瑞明 唐" w:date="2019-04-17T23:31:00Z"/>
              </w:rP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612096FE" w14:textId="6081D044" w:rsidR="00494130" w:rsidDel="003E6AFF" w:rsidRDefault="003E6AFF">
            <w:pPr>
              <w:pStyle w:val="a9"/>
              <w:jc w:val="center"/>
              <w:rPr>
                <w:del w:id="2052" w:author="瑞明 唐" w:date="2019-04-17T23:31:00Z"/>
              </w:rPr>
              <w:pPrChange w:id="2053" w:author="瑞明 唐" w:date="2019-04-17T23:31:00Z">
                <w:pPr>
                  <w:keepNext/>
                  <w:jc w:val="center"/>
                </w:pPr>
              </w:pPrChange>
            </w:pPr>
            <w:bookmarkStart w:id="2054" w:name="_Ref6436419"/>
            <w:ins w:id="2055" w:author="瑞明 唐" w:date="2019-04-17T23:31:00Z">
              <w:r>
                <w:t>图</w:t>
              </w:r>
              <w:r>
                <w:t xml:space="preserve">4 - </w:t>
              </w:r>
              <w:r>
                <w:fldChar w:fldCharType="begin"/>
              </w:r>
              <w:r>
                <w:instrText xml:space="preserve"> SEQ </w:instrText>
              </w:r>
              <w:r>
                <w:instrText>图</w:instrText>
              </w:r>
              <w:r>
                <w:instrText xml:space="preserve">4_- \* ARABIC </w:instrText>
              </w:r>
            </w:ins>
            <w:r>
              <w:fldChar w:fldCharType="separate"/>
            </w:r>
            <w:ins w:id="2056" w:author="瑞明 唐" w:date="2019-04-18T11:44:00Z">
              <w:r w:rsidR="00526D34">
                <w:rPr>
                  <w:noProof/>
                </w:rPr>
                <w:t>120</w:t>
              </w:r>
            </w:ins>
            <w:ins w:id="2057" w:author="瑞明 唐" w:date="2019-04-17T23:31:00Z">
              <w:r>
                <w:fldChar w:fldCharType="end"/>
              </w:r>
              <w:r>
                <w:rPr>
                  <w:rFonts w:hint="eastAsia"/>
                </w:rPr>
                <w:t>表格公式求和</w:t>
              </w:r>
            </w:ins>
            <w:bookmarkEnd w:id="2054"/>
          </w:p>
          <w:p w14:paraId="7DA0CBE8" w14:textId="0D14D1EB" w:rsidR="00494130" w:rsidRDefault="00494130" w:rsidP="00062BC7">
            <w:pPr>
              <w:pStyle w:val="a9"/>
              <w:jc w:val="center"/>
              <w:rPr>
                <w:rFonts w:ascii="宋体" w:eastAsia="宋体" w:hAnsi="宋体"/>
                <w:sz w:val="24"/>
                <w:szCs w:val="24"/>
              </w:rPr>
            </w:pPr>
            <w:del w:id="2058" w:author="瑞明 唐" w:date="2019-04-17T23:31: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59" w:author="瑞明 唐" w:date="2019-04-16T16:15:00Z">
              <w:r w:rsidR="00BB747F" w:rsidDel="00C71EF7">
                <w:rPr>
                  <w:noProof/>
                </w:rPr>
                <w:delText>109</w:delText>
              </w:r>
            </w:del>
            <w:del w:id="2060" w:author="瑞明 唐" w:date="2019-04-17T23:31:00Z">
              <w:r w:rsidDel="003E6AFF">
                <w:fldChar w:fldCharType="end"/>
              </w:r>
              <w:r w:rsidDel="003E6AFF">
                <w:rPr>
                  <w:rFonts w:hint="eastAsia"/>
                </w:rPr>
                <w:delText>表格公式求和</w:delText>
              </w:r>
            </w:del>
          </w:p>
        </w:tc>
        <w:tc>
          <w:tcPr>
            <w:tcW w:w="4264" w:type="dxa"/>
            <w:tcPrChange w:id="2061" w:author="瑞明 唐" w:date="2019-04-17T23:40:00Z">
              <w:tcPr>
                <w:tcW w:w="4264" w:type="dxa"/>
              </w:tcPr>
            </w:tcPrChange>
          </w:tcPr>
          <w:p w14:paraId="7070CD56" w14:textId="55EDDA4B" w:rsidR="003E6AFF" w:rsidRDefault="00494130" w:rsidP="00062BC7">
            <w:pPr>
              <w:keepNext/>
              <w:jc w:val="center"/>
              <w:rPr>
                <w:ins w:id="2062" w:author="瑞明 唐" w:date="2019-04-17T23:32:00Z"/>
              </w:rP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5E2833A1" w14:textId="7795168A" w:rsidR="00494130" w:rsidDel="003E6AFF" w:rsidRDefault="003E6AFF">
            <w:pPr>
              <w:pStyle w:val="a9"/>
              <w:jc w:val="center"/>
              <w:rPr>
                <w:del w:id="2063" w:author="瑞明 唐" w:date="2019-04-17T23:32:00Z"/>
              </w:rPr>
              <w:pPrChange w:id="2064" w:author="瑞明 唐" w:date="2019-04-17T23:32:00Z">
                <w:pPr>
                  <w:keepNext/>
                  <w:jc w:val="center"/>
                </w:pPr>
              </w:pPrChange>
            </w:pPr>
            <w:bookmarkStart w:id="2065" w:name="_Ref6436454"/>
            <w:ins w:id="2066" w:author="瑞明 唐" w:date="2019-04-17T23:32:00Z">
              <w:r>
                <w:t>图</w:t>
              </w:r>
              <w:r>
                <w:t xml:space="preserve">4 - </w:t>
              </w:r>
              <w:r>
                <w:fldChar w:fldCharType="begin"/>
              </w:r>
              <w:r>
                <w:instrText xml:space="preserve"> SEQ </w:instrText>
              </w:r>
              <w:r>
                <w:instrText>图</w:instrText>
              </w:r>
              <w:r>
                <w:instrText xml:space="preserve">4_- \* ARABIC </w:instrText>
              </w:r>
            </w:ins>
            <w:r>
              <w:fldChar w:fldCharType="separate"/>
            </w:r>
            <w:ins w:id="2067" w:author="瑞明 唐" w:date="2019-04-18T11:44:00Z">
              <w:r w:rsidR="00526D34">
                <w:rPr>
                  <w:noProof/>
                </w:rPr>
                <w:t>121</w:t>
              </w:r>
            </w:ins>
            <w:ins w:id="2068" w:author="瑞明 唐" w:date="2019-04-17T23:32:00Z">
              <w:r>
                <w:fldChar w:fldCharType="end"/>
              </w:r>
              <w:r>
                <w:rPr>
                  <w:rFonts w:hint="eastAsia"/>
                </w:rPr>
                <w:t>表格公式求平均值</w:t>
              </w:r>
            </w:ins>
            <w:bookmarkEnd w:id="2065"/>
          </w:p>
          <w:p w14:paraId="1CBB73E7" w14:textId="7A8B4ED8" w:rsidR="00494130" w:rsidRDefault="00494130" w:rsidP="00062BC7">
            <w:pPr>
              <w:pStyle w:val="a9"/>
              <w:jc w:val="center"/>
              <w:rPr>
                <w:rFonts w:ascii="宋体" w:eastAsia="宋体" w:hAnsi="宋体"/>
                <w:sz w:val="24"/>
                <w:szCs w:val="24"/>
              </w:rPr>
            </w:pPr>
            <w:del w:id="2069" w:author="瑞明 唐" w:date="2019-04-17T23:32: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70" w:author="瑞明 唐" w:date="2019-04-16T16:15:00Z">
              <w:r w:rsidR="00BB747F" w:rsidDel="00C71EF7">
                <w:rPr>
                  <w:noProof/>
                </w:rPr>
                <w:delText>110</w:delText>
              </w:r>
            </w:del>
            <w:del w:id="2071" w:author="瑞明 唐" w:date="2019-04-17T23:32:00Z">
              <w:r w:rsidDel="003E6AFF">
                <w:fldChar w:fldCharType="end"/>
              </w:r>
              <w:r w:rsidDel="003E6AFF">
                <w:rPr>
                  <w:rFonts w:hint="eastAsia"/>
                </w:rPr>
                <w:delText>表格公式求平均值</w:delText>
              </w:r>
            </w:del>
          </w:p>
        </w:tc>
      </w:tr>
    </w:tbl>
    <w:p w14:paraId="48480F53" w14:textId="77777777" w:rsidR="00494130" w:rsidRPr="001A4179" w:rsidRDefault="00494130" w:rsidP="001A4179">
      <w:pPr>
        <w:rPr>
          <w:rFonts w:ascii="宋体" w:eastAsia="宋体" w:hAnsi="宋体"/>
          <w:sz w:val="24"/>
          <w:szCs w:val="24"/>
        </w:rPr>
      </w:pPr>
    </w:p>
    <w:p w14:paraId="1BE186D8" w14:textId="2AE0805E"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2"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3" w:author="瑞明 唐" w:date="2019-04-17T23:39: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74"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494130" w:rsidDel="003E6AFF">
          <w:rPr>
            <w:rFonts w:ascii="宋体" w:eastAsia="宋体" w:hAnsi="宋体"/>
            <w:sz w:val="24"/>
            <w:szCs w:val="24"/>
          </w:rPr>
          <w:delText>8</w:delText>
        </w:r>
      </w:del>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2436D55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ins w:id="2075"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6" w:author="瑞明 唐" w:date="2019-04-17T23:39:00Z">
        <w:r w:rsidR="00062BC7">
          <w:t xml:space="preserve">图4 - </w:t>
        </w:r>
        <w:r w:rsidR="00062BC7">
          <w:rPr>
            <w:noProof/>
          </w:rPr>
          <w:t>121</w:t>
        </w:r>
        <w:r w:rsidR="00062BC7">
          <w:rPr>
            <w:rFonts w:hint="eastAsia"/>
          </w:rPr>
          <w:t>表格公式求平均值</w:t>
        </w:r>
        <w:r w:rsidR="00062BC7">
          <w:rPr>
            <w:rFonts w:ascii="宋体" w:eastAsia="宋体" w:hAnsi="宋体"/>
            <w:sz w:val="24"/>
            <w:szCs w:val="24"/>
          </w:rPr>
          <w:fldChar w:fldCharType="end"/>
        </w:r>
      </w:ins>
      <w:del w:id="2077" w:author="瑞明 唐" w:date="2019-04-17T23:39: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w:delText>
        </w:r>
        <w:r w:rsidR="00494130" w:rsidDel="00062BC7">
          <w:rPr>
            <w:rFonts w:ascii="宋体" w:eastAsia="宋体" w:hAnsi="宋体"/>
            <w:sz w:val="24"/>
            <w:szCs w:val="24"/>
          </w:rPr>
          <w:delText>10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37FD4329"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8" w:author="瑞明 唐" w:date="2019-04-17T23:41: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9" w:author="瑞明 唐" w:date="2019-04-17T23:41: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80" w:author="瑞明 唐" w:date="2019-04-17T23:41: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10</w:delText>
        </w:r>
        <w:r w:rsidR="00494130" w:rsidDel="00062BC7">
          <w:rPr>
            <w:rFonts w:ascii="宋体" w:eastAsia="宋体" w:hAnsi="宋体"/>
            <w:sz w:val="24"/>
            <w:szCs w:val="24"/>
          </w:rPr>
          <w:delText>8</w:delText>
        </w:r>
      </w:del>
      <w:r w:rsidRPr="001A4179">
        <w:rPr>
          <w:rFonts w:ascii="宋体" w:eastAsia="宋体" w:hAnsi="宋体" w:hint="eastAsia"/>
          <w:sz w:val="24"/>
          <w:szCs w:val="24"/>
        </w:rPr>
        <w:t>所示。</w:t>
      </w:r>
    </w:p>
    <w:p w14:paraId="4A3F64C8" w14:textId="133378CE"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ins w:id="2081" w:author="瑞明 唐" w:date="2019-04-17T23:42: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82" w:author="瑞明 唐" w:date="2019-04-17T23:42:00Z">
        <w:r w:rsidR="00062BC7">
          <w:t xml:space="preserve">图4 - </w:t>
        </w:r>
        <w:r w:rsidR="00062BC7">
          <w:rPr>
            <w:noProof/>
          </w:rPr>
          <w:t>122</w:t>
        </w:r>
        <w:r w:rsidR="00062BC7">
          <w:rPr>
            <w:rFonts w:hint="eastAsia"/>
          </w:rPr>
          <w:t>自定义公式</w:t>
        </w:r>
        <w:r w:rsidR="00062BC7">
          <w:rPr>
            <w:rFonts w:ascii="宋体" w:eastAsia="宋体" w:hAnsi="宋体"/>
            <w:sz w:val="24"/>
            <w:szCs w:val="24"/>
          </w:rPr>
          <w:fldChar w:fldCharType="end"/>
        </w:r>
      </w:ins>
      <w:del w:id="2083" w:author="瑞明 唐" w:date="2019-04-17T23:42: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00494130" w:rsidRPr="001A4179" w:rsidDel="00062BC7">
          <w:rPr>
            <w:rFonts w:ascii="宋体" w:eastAsia="宋体" w:hAnsi="宋体"/>
            <w:sz w:val="24"/>
            <w:szCs w:val="24"/>
          </w:rPr>
          <w:delText>1</w:delText>
        </w:r>
        <w:r w:rsidR="00494130" w:rsidDel="00062BC7">
          <w:rPr>
            <w:rFonts w:ascii="宋体" w:eastAsia="宋体" w:hAnsi="宋体"/>
            <w:sz w:val="24"/>
            <w:szCs w:val="24"/>
          </w:rPr>
          <w:delText>11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rPr>
                <w:ins w:id="2084" w:author="瑞明 唐" w:date="2019-04-17T23:35:00Z"/>
              </w:rP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7A1248BF" w14:textId="4F892826" w:rsidR="00494130" w:rsidDel="00062BC7" w:rsidRDefault="00062BC7">
            <w:pPr>
              <w:pStyle w:val="a9"/>
              <w:jc w:val="center"/>
              <w:rPr>
                <w:del w:id="2085" w:author="瑞明 唐" w:date="2019-04-17T23:35:00Z"/>
              </w:rPr>
              <w:pPrChange w:id="2086" w:author="瑞明 唐" w:date="2019-04-17T23:35:00Z">
                <w:pPr>
                  <w:keepNext/>
                  <w:jc w:val="center"/>
                </w:pPr>
              </w:pPrChange>
            </w:pPr>
            <w:bookmarkStart w:id="2087" w:name="_Ref6436945"/>
            <w:ins w:id="2088" w:author="瑞明 唐" w:date="2019-04-17T23:35:00Z">
              <w:r>
                <w:t>图</w:t>
              </w:r>
              <w:r>
                <w:t xml:space="preserve">4 - </w:t>
              </w:r>
              <w:r>
                <w:fldChar w:fldCharType="begin"/>
              </w:r>
              <w:r>
                <w:instrText xml:space="preserve"> SEQ </w:instrText>
              </w:r>
              <w:r>
                <w:instrText>图</w:instrText>
              </w:r>
              <w:r>
                <w:instrText xml:space="preserve">4_- \* ARABIC </w:instrText>
              </w:r>
            </w:ins>
            <w:r>
              <w:fldChar w:fldCharType="separate"/>
            </w:r>
            <w:ins w:id="2089" w:author="瑞明 唐" w:date="2019-04-18T11:44:00Z">
              <w:r w:rsidR="00526D34">
                <w:rPr>
                  <w:noProof/>
                </w:rPr>
                <w:t>122</w:t>
              </w:r>
            </w:ins>
            <w:ins w:id="2090" w:author="瑞明 唐" w:date="2019-04-17T23:35:00Z">
              <w:r>
                <w:fldChar w:fldCharType="end"/>
              </w:r>
              <w:r>
                <w:rPr>
                  <w:rFonts w:hint="eastAsia"/>
                </w:rPr>
                <w:t>自定义公式</w:t>
              </w:r>
            </w:ins>
            <w:bookmarkEnd w:id="2087"/>
          </w:p>
          <w:p w14:paraId="0DDB5889" w14:textId="11F63907" w:rsidR="00494130" w:rsidRDefault="00494130" w:rsidP="00062BC7">
            <w:pPr>
              <w:pStyle w:val="a9"/>
              <w:jc w:val="center"/>
              <w:rPr>
                <w:rFonts w:ascii="宋体" w:eastAsia="宋体" w:hAnsi="宋体"/>
                <w:sz w:val="24"/>
                <w:szCs w:val="24"/>
              </w:rPr>
            </w:pPr>
            <w:del w:id="2091" w:author="瑞明 唐" w:date="2019-04-17T23:35:00Z">
              <w:r w:rsidDel="00062BC7">
                <w:delText>图</w:delText>
              </w:r>
              <w:r w:rsidDel="00062BC7">
                <w:delText xml:space="preserve"> 4 </w:delText>
              </w:r>
              <w:r w:rsidR="00D96DA5" w:rsidDel="00062BC7">
                <w:delText>-</w:delText>
              </w:r>
              <w:r w:rsidDel="00062BC7">
                <w:delText xml:space="preserve"> </w:delText>
              </w:r>
              <w:r w:rsidDel="00062BC7">
                <w:fldChar w:fldCharType="begin"/>
              </w:r>
              <w:r w:rsidDel="00062BC7">
                <w:delInstrText xml:space="preserve"> SEQ </w:delInstrText>
              </w:r>
              <w:r w:rsidDel="00062BC7">
                <w:delInstrText>图</w:delInstrText>
              </w:r>
              <w:r w:rsidDel="00062BC7">
                <w:delInstrText xml:space="preserve">_4_- \* ARABIC </w:delInstrText>
              </w:r>
              <w:r w:rsidDel="00062BC7">
                <w:fldChar w:fldCharType="separate"/>
              </w:r>
            </w:del>
            <w:del w:id="2092" w:author="瑞明 唐" w:date="2019-04-16T16:15:00Z">
              <w:r w:rsidR="00BB747F" w:rsidDel="00C71EF7">
                <w:rPr>
                  <w:noProof/>
                </w:rPr>
                <w:delText>111</w:delText>
              </w:r>
            </w:del>
            <w:del w:id="2093" w:author="瑞明 唐" w:date="2019-04-17T23:35:00Z">
              <w:r w:rsidDel="00062BC7">
                <w:fldChar w:fldCharType="end"/>
              </w:r>
              <w:r w:rsidDel="00062BC7">
                <w:rPr>
                  <w:rFonts w:hint="eastAsia"/>
                </w:rPr>
                <w:delText>自定义公式</w:delText>
              </w:r>
            </w:del>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135DA259"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w:t>
      </w:r>
      <w:ins w:id="2094"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_Ref6477579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095" w:author="瑞明 唐" w:date="2019-04-18T10:59:00Z">
        <w:r w:rsidR="00C51754">
          <w:t xml:space="preserve">图4 - </w:t>
        </w:r>
        <w:r w:rsidR="00C51754">
          <w:rPr>
            <w:noProof/>
          </w:rPr>
          <w:t>123</w:t>
        </w:r>
        <w:r w:rsidR="00C51754">
          <w:rPr>
            <w:rFonts w:hint="eastAsia"/>
          </w:rPr>
          <w:t>表格排序</w:t>
        </w:r>
        <w:r w:rsidR="00C51754">
          <w:rPr>
            <w:rFonts w:ascii="宋体" w:eastAsia="宋体" w:hAnsi="宋体"/>
            <w:sz w:val="24"/>
            <w:szCs w:val="24"/>
          </w:rPr>
          <w:fldChar w:fldCharType="end"/>
        </w:r>
      </w:ins>
      <w:del w:id="2096"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2067" w:rsidDel="00C51754">
          <w:rPr>
            <w:rFonts w:ascii="宋体" w:eastAsia="宋体" w:hAnsi="宋体"/>
            <w:sz w:val="24"/>
            <w:szCs w:val="24"/>
          </w:rPr>
          <w:delText>112</w:delText>
        </w:r>
      </w:del>
      <w:r w:rsidRPr="001A4179">
        <w:rPr>
          <w:rFonts w:ascii="宋体" w:eastAsia="宋体" w:hAnsi="宋体" w:hint="eastAsia"/>
          <w:sz w:val="24"/>
          <w:szCs w:val="24"/>
        </w:rPr>
        <w:t>所示。</w:t>
      </w:r>
    </w:p>
    <w:p w14:paraId="5833D264" w14:textId="6BE74180"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w:t>
      </w:r>
      <w:ins w:id="2097"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_Ref6477593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098" w:author="瑞明 唐" w:date="2019-04-18T10:59:00Z">
        <w:r w:rsidR="00C51754">
          <w:t xml:space="preserve">图4 - </w:t>
        </w:r>
        <w:r w:rsidR="00C51754">
          <w:rPr>
            <w:noProof/>
          </w:rPr>
          <w:t>124</w:t>
        </w:r>
        <w:r w:rsidR="00C51754">
          <w:rPr>
            <w:rFonts w:hint="eastAsia"/>
          </w:rPr>
          <w:t>排序选项</w:t>
        </w:r>
        <w:r w:rsidR="00C51754">
          <w:rPr>
            <w:rFonts w:ascii="宋体" w:eastAsia="宋体" w:hAnsi="宋体"/>
            <w:sz w:val="24"/>
            <w:szCs w:val="24"/>
          </w:rPr>
          <w:fldChar w:fldCharType="end"/>
        </w:r>
      </w:ins>
      <w:del w:id="2099" w:author="瑞明 唐" w:date="2019-04-18T10:59:00Z">
        <w:r w:rsidR="008316EE" w:rsidRPr="001A4179" w:rsidDel="00C51754">
          <w:rPr>
            <w:rFonts w:ascii="宋体" w:eastAsia="宋体" w:hAnsi="宋体" w:hint="eastAsia"/>
            <w:sz w:val="24"/>
            <w:szCs w:val="24"/>
          </w:rPr>
          <w:delText>图</w:delText>
        </w:r>
        <w:r w:rsidR="008316EE"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8316EE" w:rsidRPr="001A4179" w:rsidDel="00C51754">
          <w:rPr>
            <w:rFonts w:ascii="宋体" w:eastAsia="宋体" w:hAnsi="宋体"/>
            <w:sz w:val="24"/>
            <w:szCs w:val="24"/>
          </w:rPr>
          <w:delText>11</w:delText>
        </w:r>
        <w:r w:rsidR="00E22067" w:rsidDel="00C51754">
          <w:rPr>
            <w:rFonts w:ascii="宋体" w:eastAsia="宋体" w:hAnsi="宋体"/>
            <w:sz w:val="24"/>
            <w:szCs w:val="24"/>
          </w:rPr>
          <w:delText>3</w:delText>
        </w:r>
      </w:del>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06E43083" w14:textId="77777777" w:rsidR="00C51754" w:rsidRDefault="008E2F15">
            <w:pPr>
              <w:keepNext/>
              <w:jc w:val="center"/>
              <w:rPr>
                <w:ins w:id="2100" w:author="瑞明 唐" w:date="2019-04-18T10:58:00Z"/>
              </w:rP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1D914E4A" w14:textId="039A9F9C" w:rsidR="008E2F15" w:rsidDel="00C51754" w:rsidRDefault="00C51754">
            <w:pPr>
              <w:pStyle w:val="a9"/>
              <w:jc w:val="center"/>
              <w:rPr>
                <w:del w:id="2101" w:author="瑞明 唐" w:date="2019-04-18T10:58:00Z"/>
              </w:rPr>
              <w:pPrChange w:id="2102" w:author="瑞明 唐" w:date="2019-04-18T10:58:00Z">
                <w:pPr>
                  <w:keepNext/>
                  <w:jc w:val="center"/>
                </w:pPr>
              </w:pPrChange>
            </w:pPr>
            <w:bookmarkStart w:id="2103" w:name="_Ref6477579"/>
            <w:ins w:id="210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05" w:author="瑞明 唐" w:date="2019-04-18T11:44:00Z">
              <w:r w:rsidR="00526D34">
                <w:rPr>
                  <w:noProof/>
                </w:rPr>
                <w:t>123</w:t>
              </w:r>
            </w:ins>
            <w:ins w:id="2106" w:author="瑞明 唐" w:date="2019-04-18T10:58:00Z">
              <w:r>
                <w:fldChar w:fldCharType="end"/>
              </w:r>
              <w:r>
                <w:rPr>
                  <w:rFonts w:hint="eastAsia"/>
                </w:rPr>
                <w:t>表格排序</w:t>
              </w:r>
            </w:ins>
            <w:bookmarkEnd w:id="2103"/>
          </w:p>
          <w:p w14:paraId="6B0BB631" w14:textId="7AF77E64" w:rsidR="008E2F15" w:rsidRDefault="008E2F15">
            <w:pPr>
              <w:pStyle w:val="a9"/>
              <w:jc w:val="center"/>
              <w:rPr>
                <w:rFonts w:ascii="宋体" w:eastAsia="宋体" w:hAnsi="宋体"/>
                <w:sz w:val="24"/>
                <w:szCs w:val="24"/>
              </w:rPr>
            </w:pPr>
            <w:del w:id="210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08" w:author="瑞明 唐" w:date="2019-04-16T16:15:00Z">
              <w:r w:rsidR="00BB747F" w:rsidDel="00C71EF7">
                <w:rPr>
                  <w:noProof/>
                </w:rPr>
                <w:delText>112</w:delText>
              </w:r>
            </w:del>
            <w:del w:id="2109" w:author="瑞明 唐" w:date="2019-04-18T10:58:00Z">
              <w:r w:rsidDel="00C51754">
                <w:fldChar w:fldCharType="end"/>
              </w:r>
              <w:r w:rsidDel="00C51754">
                <w:rPr>
                  <w:rFonts w:hint="eastAsia"/>
                </w:rPr>
                <w:delText>表格排序</w:delText>
              </w:r>
            </w:del>
          </w:p>
        </w:tc>
        <w:tc>
          <w:tcPr>
            <w:tcW w:w="3537" w:type="dxa"/>
          </w:tcPr>
          <w:p w14:paraId="5AB9D5B0" w14:textId="77777777" w:rsidR="00C51754" w:rsidRDefault="008E2F15">
            <w:pPr>
              <w:keepNext/>
              <w:jc w:val="center"/>
              <w:rPr>
                <w:ins w:id="2110" w:author="瑞明 唐" w:date="2019-04-18T10:58:00Z"/>
              </w:rP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2D5EED4B" w14:textId="236B1F03" w:rsidR="008E2F15" w:rsidDel="00C51754" w:rsidRDefault="00C51754">
            <w:pPr>
              <w:pStyle w:val="a9"/>
              <w:jc w:val="center"/>
              <w:rPr>
                <w:del w:id="2111" w:author="瑞明 唐" w:date="2019-04-18T10:58:00Z"/>
              </w:rPr>
              <w:pPrChange w:id="2112" w:author="瑞明 唐" w:date="2019-04-18T10:58:00Z">
                <w:pPr>
                  <w:keepNext/>
                  <w:jc w:val="center"/>
                </w:pPr>
              </w:pPrChange>
            </w:pPr>
            <w:bookmarkStart w:id="2113" w:name="_Ref6477593"/>
            <w:ins w:id="211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15" w:author="瑞明 唐" w:date="2019-04-18T11:44:00Z">
              <w:r w:rsidR="00526D34">
                <w:rPr>
                  <w:noProof/>
                </w:rPr>
                <w:t>124</w:t>
              </w:r>
            </w:ins>
            <w:ins w:id="2116" w:author="瑞明 唐" w:date="2019-04-18T10:58:00Z">
              <w:r>
                <w:fldChar w:fldCharType="end"/>
              </w:r>
              <w:r>
                <w:rPr>
                  <w:rFonts w:hint="eastAsia"/>
                </w:rPr>
                <w:t>排序选项</w:t>
              </w:r>
            </w:ins>
            <w:bookmarkEnd w:id="2113"/>
          </w:p>
          <w:p w14:paraId="3B597687" w14:textId="09166A31" w:rsidR="008E2F15" w:rsidRDefault="008E2F15">
            <w:pPr>
              <w:pStyle w:val="a9"/>
              <w:jc w:val="center"/>
              <w:rPr>
                <w:rFonts w:ascii="宋体" w:eastAsia="宋体" w:hAnsi="宋体"/>
                <w:sz w:val="24"/>
                <w:szCs w:val="24"/>
              </w:rPr>
            </w:pPr>
            <w:del w:id="211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18" w:author="瑞明 唐" w:date="2019-04-16T16:15:00Z">
              <w:r w:rsidR="00BB747F" w:rsidDel="00C71EF7">
                <w:rPr>
                  <w:noProof/>
                </w:rPr>
                <w:delText>113</w:delText>
              </w:r>
            </w:del>
            <w:del w:id="2119" w:author="瑞明 唐" w:date="2019-04-18T10:58:00Z">
              <w:r w:rsidDel="00C51754">
                <w:fldChar w:fldCharType="end"/>
              </w:r>
              <w:r w:rsidDel="00C51754">
                <w:rPr>
                  <w:rFonts w:hint="eastAsia"/>
                </w:rPr>
                <w:delText>排序选项</w:delText>
              </w:r>
            </w:del>
          </w:p>
        </w:tc>
        <w:tc>
          <w:tcPr>
            <w:tcW w:w="2330" w:type="dxa"/>
          </w:tcPr>
          <w:p w14:paraId="4725A4AA" w14:textId="77777777" w:rsidR="00C51754" w:rsidRDefault="008E2F15">
            <w:pPr>
              <w:keepNext/>
              <w:jc w:val="center"/>
              <w:rPr>
                <w:ins w:id="2120" w:author="瑞明 唐" w:date="2019-04-18T10:58:00Z"/>
              </w:rP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1D985CBF" w14:textId="74A2075C" w:rsidR="008E2F15" w:rsidDel="00C51754" w:rsidRDefault="00C51754">
            <w:pPr>
              <w:pStyle w:val="a9"/>
              <w:jc w:val="center"/>
              <w:rPr>
                <w:del w:id="2121" w:author="瑞明 唐" w:date="2019-04-18T10:58:00Z"/>
              </w:rPr>
              <w:pPrChange w:id="2122" w:author="瑞明 唐" w:date="2019-04-18T10:58:00Z">
                <w:pPr>
                  <w:keepNext/>
                  <w:jc w:val="center"/>
                </w:pPr>
              </w:pPrChange>
            </w:pPr>
            <w:bookmarkStart w:id="2123" w:name="_Ref6477606"/>
            <w:ins w:id="212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25" w:author="瑞明 唐" w:date="2019-04-18T11:44:00Z">
              <w:r w:rsidR="00526D34">
                <w:rPr>
                  <w:noProof/>
                </w:rPr>
                <w:t>125</w:t>
              </w:r>
            </w:ins>
            <w:ins w:id="2126" w:author="瑞明 唐" w:date="2019-04-18T10:58:00Z">
              <w:r>
                <w:fldChar w:fldCharType="end"/>
              </w:r>
              <w:r>
                <w:rPr>
                  <w:rFonts w:hint="eastAsia"/>
                </w:rPr>
                <w:t>排序数据对比</w:t>
              </w:r>
            </w:ins>
            <w:bookmarkEnd w:id="2123"/>
          </w:p>
          <w:p w14:paraId="6F42FB4C" w14:textId="11FF1F78" w:rsidR="008E2F15" w:rsidRDefault="008E2F15">
            <w:pPr>
              <w:pStyle w:val="a9"/>
              <w:jc w:val="center"/>
              <w:rPr>
                <w:rFonts w:ascii="宋体" w:eastAsia="宋体" w:hAnsi="宋体"/>
                <w:noProof/>
                <w:sz w:val="24"/>
                <w:szCs w:val="24"/>
              </w:rPr>
            </w:pPr>
            <w:del w:id="212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28" w:author="瑞明 唐" w:date="2019-04-16T16:15:00Z">
              <w:r w:rsidR="00BB747F" w:rsidDel="00C71EF7">
                <w:rPr>
                  <w:noProof/>
                </w:rPr>
                <w:delText>114</w:delText>
              </w:r>
            </w:del>
            <w:del w:id="2129" w:author="瑞明 唐" w:date="2019-04-18T10:58:00Z">
              <w:r w:rsidDel="00C51754">
                <w:fldChar w:fldCharType="end"/>
              </w:r>
              <w:r w:rsidDel="00C51754">
                <w:rPr>
                  <w:rFonts w:hint="eastAsia"/>
                </w:rPr>
                <w:delText>排序数据对比</w:delText>
              </w:r>
            </w:del>
          </w:p>
        </w:tc>
      </w:tr>
    </w:tbl>
    <w:p w14:paraId="729F86A3" w14:textId="77777777" w:rsidR="00E22067" w:rsidRPr="001A4179" w:rsidRDefault="00E22067" w:rsidP="001A4179">
      <w:pPr>
        <w:rPr>
          <w:rFonts w:ascii="宋体" w:eastAsia="宋体" w:hAnsi="宋体"/>
          <w:sz w:val="24"/>
          <w:szCs w:val="24"/>
        </w:rPr>
      </w:pPr>
    </w:p>
    <w:p w14:paraId="571B1E38" w14:textId="23C1583B"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w:t>
      </w:r>
      <w:ins w:id="2130"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_Ref6477606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31" w:author="瑞明 唐" w:date="2019-04-18T10:59:00Z">
        <w:r w:rsidR="00C51754">
          <w:t xml:space="preserve">图4 - </w:t>
        </w:r>
        <w:r w:rsidR="00C51754">
          <w:rPr>
            <w:noProof/>
          </w:rPr>
          <w:t>125</w:t>
        </w:r>
        <w:r w:rsidR="00C51754">
          <w:rPr>
            <w:rFonts w:hint="eastAsia"/>
          </w:rPr>
          <w:t>排序数据对比</w:t>
        </w:r>
        <w:r w:rsidR="00C51754">
          <w:rPr>
            <w:rFonts w:ascii="宋体" w:eastAsia="宋体" w:hAnsi="宋体"/>
            <w:sz w:val="24"/>
            <w:szCs w:val="24"/>
          </w:rPr>
          <w:fldChar w:fldCharType="end"/>
        </w:r>
      </w:ins>
      <w:del w:id="2132"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E22067" w:rsidDel="00C51754">
          <w:rPr>
            <w:rFonts w:ascii="宋体" w:eastAsia="宋体" w:hAnsi="宋体"/>
            <w:sz w:val="24"/>
            <w:szCs w:val="24"/>
          </w:rPr>
          <w:delText>4</w:delText>
        </w:r>
      </w:del>
      <w:r w:rsidRPr="001A4179">
        <w:rPr>
          <w:rFonts w:ascii="宋体" w:eastAsia="宋体" w:hAnsi="宋体" w:hint="eastAsia"/>
          <w:sz w:val="24"/>
          <w:szCs w:val="24"/>
        </w:rPr>
        <w:t>所示。</w:t>
      </w:r>
      <w:del w:id="2133" w:author="瑞明 唐" w:date="2019-04-18T11:00:00Z">
        <w:r w:rsidRPr="001A4179" w:rsidDel="00C51754">
          <w:rPr>
            <w:rFonts w:ascii="宋体" w:eastAsia="宋体" w:hAnsi="宋体" w:hint="eastAsia"/>
            <w:sz w:val="24"/>
            <w:szCs w:val="24"/>
          </w:rPr>
          <w:delText>主要关键字没有相同的</w:delText>
        </w:r>
        <w:r w:rsidR="00555721" w:rsidDel="00C51754">
          <w:rPr>
            <w:rFonts w:ascii="宋体" w:eastAsia="宋体" w:hAnsi="宋体" w:hint="eastAsia"/>
            <w:sz w:val="24"/>
            <w:szCs w:val="24"/>
          </w:rPr>
          <w:delText>，</w:delText>
        </w:r>
        <w:r w:rsidRPr="001A4179" w:rsidDel="00C51754">
          <w:rPr>
            <w:rFonts w:ascii="宋体" w:eastAsia="宋体" w:hAnsi="宋体" w:hint="eastAsia"/>
            <w:sz w:val="24"/>
            <w:szCs w:val="24"/>
          </w:rPr>
          <w:delText>后两个关键字不起作用</w:delText>
        </w:r>
      </w:del>
      <w:ins w:id="2134" w:author="瑞明 唐" w:date="2019-04-18T11:00:00Z">
        <w:r w:rsidR="00C51754">
          <w:rPr>
            <w:rFonts w:ascii="宋体" w:eastAsia="宋体" w:hAnsi="宋体" w:hint="eastAsia"/>
            <w:sz w:val="24"/>
            <w:szCs w:val="24"/>
          </w:rPr>
          <w:t>排序时，首先按照主要关键字排序，如果主要关键字相同再</w:t>
        </w:r>
      </w:ins>
      <w:ins w:id="2135" w:author="瑞明 唐" w:date="2019-04-18T11:01:00Z">
        <w:r w:rsidR="00C51754">
          <w:rPr>
            <w:rFonts w:ascii="宋体" w:eastAsia="宋体" w:hAnsi="宋体" w:hint="eastAsia"/>
            <w:sz w:val="24"/>
            <w:szCs w:val="24"/>
          </w:rPr>
          <w:t>按照次要关键字排序，以此类推</w:t>
        </w:r>
      </w:ins>
      <w:r w:rsidRPr="001A4179">
        <w:rPr>
          <w:rFonts w:ascii="宋体" w:eastAsia="宋体" w:hAnsi="宋体" w:hint="eastAsia"/>
          <w:sz w:val="24"/>
          <w:szCs w:val="24"/>
        </w:rPr>
        <w:t>。</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6D89F349"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w:t>
      </w:r>
      <w:ins w:id="2136"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REF _Ref6477781 \h </w:instrText>
        </w:r>
      </w:ins>
      <w:r w:rsidR="00C51754">
        <w:rPr>
          <w:rFonts w:ascii="宋体" w:eastAsia="宋体" w:hAnsi="宋体"/>
          <w:sz w:val="24"/>
          <w:szCs w:val="24"/>
        </w:rPr>
      </w:r>
      <w:r w:rsidR="00C51754">
        <w:rPr>
          <w:rFonts w:ascii="宋体" w:eastAsia="宋体" w:hAnsi="宋体"/>
          <w:sz w:val="24"/>
          <w:szCs w:val="24"/>
        </w:rPr>
        <w:fldChar w:fldCharType="separate"/>
      </w:r>
      <w:ins w:id="2137" w:author="瑞明 唐" w:date="2019-04-18T11:02:00Z">
        <w:r w:rsidR="00C51754">
          <w:t xml:space="preserve">图4 - </w:t>
        </w:r>
        <w:r w:rsidR="00C51754">
          <w:rPr>
            <w:noProof/>
          </w:rPr>
          <w:t>126</w:t>
        </w:r>
        <w:r w:rsidR="00C51754">
          <w:rPr>
            <w:rFonts w:hint="eastAsia"/>
          </w:rPr>
          <w:t>插图分组</w:t>
        </w:r>
        <w:r w:rsidR="00C51754">
          <w:rPr>
            <w:rFonts w:ascii="宋体" w:eastAsia="宋体" w:hAnsi="宋体"/>
            <w:sz w:val="24"/>
            <w:szCs w:val="24"/>
          </w:rPr>
          <w:fldChar w:fldCharType="end"/>
        </w:r>
      </w:ins>
      <w:del w:id="2138" w:author="瑞明 唐" w:date="2019-04-18T11:02:00Z">
        <w:r w:rsidR="00291885" w:rsidRPr="001A4179" w:rsidDel="00C51754">
          <w:rPr>
            <w:rFonts w:ascii="宋体" w:eastAsia="宋体" w:hAnsi="宋体"/>
            <w:sz w:val="24"/>
            <w:szCs w:val="24"/>
          </w:rPr>
          <w:delText>图4</w:delText>
        </w:r>
        <w:r w:rsidR="00D96DA5" w:rsidDel="00C51754">
          <w:rPr>
            <w:rFonts w:ascii="宋体" w:eastAsia="宋体" w:hAnsi="宋体"/>
            <w:sz w:val="24"/>
            <w:szCs w:val="24"/>
          </w:rPr>
          <w:delText>-</w:delText>
        </w:r>
        <w:r w:rsidR="00291885" w:rsidRPr="001A4179" w:rsidDel="00C51754">
          <w:rPr>
            <w:rFonts w:ascii="宋体" w:eastAsia="宋体" w:hAnsi="宋体"/>
            <w:sz w:val="24"/>
            <w:szCs w:val="24"/>
          </w:rPr>
          <w:delText>11</w:delText>
        </w:r>
        <w:r w:rsidR="008179E5" w:rsidDel="00C51754">
          <w:rPr>
            <w:rFonts w:ascii="宋体" w:eastAsia="宋体" w:hAnsi="宋体"/>
            <w:sz w:val="24"/>
            <w:szCs w:val="24"/>
          </w:rPr>
          <w:delText>5</w:delText>
        </w:r>
      </w:del>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7A3F46CE"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ins w:id="2139"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_Ref6477791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40" w:author="瑞明 唐" w:date="2019-04-18T11:02:00Z">
        <w:r w:rsidR="00C51754">
          <w:t xml:space="preserve">图4 - </w:t>
        </w:r>
        <w:r w:rsidR="00C51754">
          <w:rPr>
            <w:noProof/>
          </w:rPr>
          <w:t>127</w:t>
        </w:r>
        <w:r w:rsidR="00C51754">
          <w:rPr>
            <w:rFonts w:hint="eastAsia"/>
          </w:rPr>
          <w:t>插入图片对话框</w:t>
        </w:r>
        <w:r w:rsidR="00C51754">
          <w:rPr>
            <w:rFonts w:ascii="宋体" w:eastAsia="宋体" w:hAnsi="宋体"/>
            <w:sz w:val="24"/>
            <w:szCs w:val="24"/>
          </w:rPr>
          <w:fldChar w:fldCharType="end"/>
        </w:r>
      </w:ins>
      <w:del w:id="2141" w:author="瑞明 唐" w:date="2019-04-18T11:02:00Z">
        <w:r w:rsidR="00E23C0C" w:rsidRPr="001A4179" w:rsidDel="00C51754">
          <w:rPr>
            <w:rFonts w:ascii="宋体" w:eastAsia="宋体" w:hAnsi="宋体" w:hint="eastAsia"/>
            <w:sz w:val="24"/>
            <w:szCs w:val="24"/>
          </w:rPr>
          <w:delText>图</w:delText>
        </w:r>
        <w:r w:rsidR="00E23C0C"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3C0C" w:rsidRPr="001A4179" w:rsidDel="00C51754">
          <w:rPr>
            <w:rFonts w:ascii="宋体" w:eastAsia="宋体" w:hAnsi="宋体"/>
            <w:sz w:val="24"/>
            <w:szCs w:val="24"/>
          </w:rPr>
          <w:delText>11</w:delText>
        </w:r>
        <w:r w:rsidR="008179E5" w:rsidDel="00C51754">
          <w:rPr>
            <w:rFonts w:ascii="宋体" w:eastAsia="宋体" w:hAnsi="宋体"/>
            <w:sz w:val="24"/>
            <w:szCs w:val="24"/>
          </w:rPr>
          <w:delText>6</w:delText>
        </w:r>
      </w:del>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5EDBF2A6" w14:textId="77777777" w:rsidR="00C51754" w:rsidRDefault="008179E5">
            <w:pPr>
              <w:keepNext/>
              <w:jc w:val="center"/>
              <w:rPr>
                <w:ins w:id="2142" w:author="瑞明 唐" w:date="2019-04-18T11:02:00Z"/>
              </w:rPr>
            </w:pPr>
            <w:r>
              <w:rPr>
                <w:rFonts w:ascii="宋体" w:eastAsia="宋体" w:hAnsi="宋体" w:hint="eastAsia"/>
                <w:noProof/>
                <w:sz w:val="24"/>
                <w:szCs w:val="24"/>
              </w:rPr>
              <w:lastRenderedPageBreak/>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9">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638122E7" w14:textId="642DE123" w:rsidR="008179E5" w:rsidDel="00C51754" w:rsidRDefault="00C51754">
            <w:pPr>
              <w:pStyle w:val="a9"/>
              <w:jc w:val="center"/>
              <w:rPr>
                <w:del w:id="2143" w:author="瑞明 唐" w:date="2019-04-18T11:02:00Z"/>
              </w:rPr>
              <w:pPrChange w:id="2144" w:author="瑞明 唐" w:date="2019-04-18T11:02:00Z">
                <w:pPr>
                  <w:keepNext/>
                  <w:jc w:val="center"/>
                </w:pPr>
              </w:pPrChange>
            </w:pPr>
            <w:bookmarkStart w:id="2145" w:name="_Ref6477781"/>
            <w:ins w:id="2146"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47" w:author="瑞明 唐" w:date="2019-04-18T11:44:00Z">
              <w:r w:rsidR="00526D34">
                <w:rPr>
                  <w:noProof/>
                </w:rPr>
                <w:t>126</w:t>
              </w:r>
            </w:ins>
            <w:ins w:id="2148" w:author="瑞明 唐" w:date="2019-04-18T11:02:00Z">
              <w:r>
                <w:fldChar w:fldCharType="end"/>
              </w:r>
              <w:r>
                <w:rPr>
                  <w:rFonts w:hint="eastAsia"/>
                </w:rPr>
                <w:t>插图分组</w:t>
              </w:r>
            </w:ins>
            <w:bookmarkEnd w:id="2145"/>
          </w:p>
          <w:p w14:paraId="0BFCEDC3" w14:textId="7C48D7F9" w:rsidR="008179E5" w:rsidRDefault="008179E5">
            <w:pPr>
              <w:pStyle w:val="a9"/>
              <w:jc w:val="center"/>
              <w:rPr>
                <w:rFonts w:ascii="宋体" w:eastAsia="宋体" w:hAnsi="宋体"/>
                <w:sz w:val="24"/>
                <w:szCs w:val="24"/>
              </w:rPr>
            </w:pPr>
            <w:del w:id="2149"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50" w:author="瑞明 唐" w:date="2019-04-16T16:15:00Z">
              <w:r w:rsidR="00BB747F" w:rsidDel="00C71EF7">
                <w:rPr>
                  <w:noProof/>
                </w:rPr>
                <w:delText>115</w:delText>
              </w:r>
            </w:del>
            <w:del w:id="2151" w:author="瑞明 唐" w:date="2019-04-18T11:02:00Z">
              <w:r w:rsidDel="00C51754">
                <w:fldChar w:fldCharType="end"/>
              </w:r>
              <w:r w:rsidDel="00C51754">
                <w:rPr>
                  <w:rFonts w:hint="eastAsia"/>
                </w:rPr>
                <w:delText>插图分组</w:delText>
              </w:r>
            </w:del>
          </w:p>
        </w:tc>
        <w:tc>
          <w:tcPr>
            <w:tcW w:w="4264" w:type="dxa"/>
          </w:tcPr>
          <w:p w14:paraId="2324C1AD" w14:textId="77777777" w:rsidR="00C51754" w:rsidRDefault="008179E5">
            <w:pPr>
              <w:keepNext/>
              <w:jc w:val="center"/>
              <w:rPr>
                <w:ins w:id="2152" w:author="瑞明 唐" w:date="2019-04-18T11:02:00Z"/>
              </w:rP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2AFEE84A" w14:textId="1BDA3AB3" w:rsidR="008179E5" w:rsidDel="00C51754" w:rsidRDefault="00C51754">
            <w:pPr>
              <w:pStyle w:val="a9"/>
              <w:jc w:val="center"/>
              <w:rPr>
                <w:del w:id="2153" w:author="瑞明 唐" w:date="2019-04-18T11:02:00Z"/>
              </w:rPr>
              <w:pPrChange w:id="2154" w:author="瑞明 唐" w:date="2019-04-18T11:02:00Z">
                <w:pPr>
                  <w:keepNext/>
                  <w:jc w:val="center"/>
                </w:pPr>
              </w:pPrChange>
            </w:pPr>
            <w:bookmarkStart w:id="2155" w:name="_Ref6477791"/>
            <w:ins w:id="2156"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57" w:author="瑞明 唐" w:date="2019-04-18T11:44:00Z">
              <w:r w:rsidR="00526D34">
                <w:rPr>
                  <w:noProof/>
                </w:rPr>
                <w:t>127</w:t>
              </w:r>
            </w:ins>
            <w:ins w:id="2158" w:author="瑞明 唐" w:date="2019-04-18T11:02:00Z">
              <w:r>
                <w:fldChar w:fldCharType="end"/>
              </w:r>
              <w:r>
                <w:rPr>
                  <w:rFonts w:hint="eastAsia"/>
                </w:rPr>
                <w:t>插入图片对话框</w:t>
              </w:r>
            </w:ins>
            <w:bookmarkEnd w:id="2155"/>
          </w:p>
          <w:p w14:paraId="013A191A" w14:textId="1F06B86D" w:rsidR="008179E5" w:rsidRDefault="008179E5">
            <w:pPr>
              <w:pStyle w:val="a9"/>
              <w:jc w:val="center"/>
              <w:rPr>
                <w:rFonts w:ascii="宋体" w:eastAsia="宋体" w:hAnsi="宋体"/>
                <w:sz w:val="24"/>
                <w:szCs w:val="24"/>
              </w:rPr>
            </w:pPr>
            <w:del w:id="2159"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60" w:author="瑞明 唐" w:date="2019-04-16T16:15:00Z">
              <w:r w:rsidR="00BB747F" w:rsidDel="00C71EF7">
                <w:rPr>
                  <w:noProof/>
                </w:rPr>
                <w:delText>116</w:delText>
              </w:r>
            </w:del>
            <w:del w:id="2161" w:author="瑞明 唐" w:date="2019-04-18T11:02:00Z">
              <w:r w:rsidDel="00C51754">
                <w:fldChar w:fldCharType="end"/>
              </w:r>
              <w:r w:rsidDel="00C51754">
                <w:rPr>
                  <w:rFonts w:hint="eastAsia"/>
                </w:rPr>
                <w:delText>插入图片对话框</w:delText>
              </w:r>
            </w:del>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20017EE5"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w:t>
      </w:r>
      <w:ins w:id="2162"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_Ref6478004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63" w:author="瑞明 唐" w:date="2019-04-18T11:06:00Z">
        <w:r w:rsidR="00C51754">
          <w:t xml:space="preserve">图4 - </w:t>
        </w:r>
        <w:r w:rsidR="00C51754">
          <w:rPr>
            <w:noProof/>
          </w:rPr>
          <w:t>128</w:t>
        </w:r>
        <w:r w:rsidR="00C51754">
          <w:rPr>
            <w:rFonts w:hint="eastAsia"/>
          </w:rPr>
          <w:t>剪贴画导航窗格</w:t>
        </w:r>
        <w:r w:rsidR="00C51754">
          <w:rPr>
            <w:rFonts w:ascii="宋体" w:eastAsia="宋体" w:hAnsi="宋体"/>
            <w:sz w:val="24"/>
            <w:szCs w:val="24"/>
          </w:rPr>
          <w:fldChar w:fldCharType="end"/>
        </w:r>
      </w:ins>
      <w:del w:id="2164"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w:t>
      </w:r>
      <w:ins w:id="2165"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_Ref6478021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66" w:author="瑞明 唐" w:date="2019-04-18T11:06:00Z">
        <w:r w:rsidR="00C51754">
          <w:t xml:space="preserve">图4 - </w:t>
        </w:r>
        <w:r w:rsidR="00C51754">
          <w:rPr>
            <w:noProof/>
          </w:rPr>
          <w:t>129</w:t>
        </w:r>
        <w:r w:rsidR="00C51754">
          <w:rPr>
            <w:rFonts w:hint="eastAsia"/>
          </w:rPr>
          <w:t>剪贴画搜索</w:t>
        </w:r>
        <w:r w:rsidR="00C51754">
          <w:rPr>
            <w:rFonts w:ascii="宋体" w:eastAsia="宋体" w:hAnsi="宋体"/>
            <w:sz w:val="24"/>
            <w:szCs w:val="24"/>
          </w:rPr>
          <w:fldChar w:fldCharType="end"/>
        </w:r>
      </w:ins>
      <w:del w:id="2167"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8</w:delText>
        </w:r>
      </w:del>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143B6D67" w14:textId="77777777" w:rsidR="00C51754" w:rsidRDefault="00D05C37">
            <w:pPr>
              <w:keepNext/>
              <w:jc w:val="center"/>
              <w:rPr>
                <w:ins w:id="2168" w:author="瑞明 唐" w:date="2019-04-18T11:05:00Z"/>
              </w:rP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20815826" w14:textId="52A04F0A" w:rsidR="00D05C37" w:rsidDel="00C51754" w:rsidRDefault="00C51754">
            <w:pPr>
              <w:pStyle w:val="a9"/>
              <w:jc w:val="center"/>
              <w:rPr>
                <w:del w:id="2169" w:author="瑞明 唐" w:date="2019-04-18T11:05:00Z"/>
              </w:rPr>
              <w:pPrChange w:id="2170" w:author="瑞明 唐" w:date="2019-04-18T11:05:00Z">
                <w:pPr>
                  <w:keepNext/>
                  <w:jc w:val="center"/>
                </w:pPr>
              </w:pPrChange>
            </w:pPr>
            <w:bookmarkStart w:id="2171" w:name="_Ref6478004"/>
            <w:ins w:id="217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73" w:author="瑞明 唐" w:date="2019-04-18T11:44:00Z">
              <w:r w:rsidR="00526D34">
                <w:rPr>
                  <w:noProof/>
                </w:rPr>
                <w:t>128</w:t>
              </w:r>
            </w:ins>
            <w:ins w:id="2174" w:author="瑞明 唐" w:date="2019-04-18T11:05:00Z">
              <w:r>
                <w:fldChar w:fldCharType="end"/>
              </w:r>
              <w:r>
                <w:rPr>
                  <w:rFonts w:hint="eastAsia"/>
                </w:rPr>
                <w:t>剪贴画导航窗格</w:t>
              </w:r>
            </w:ins>
            <w:bookmarkEnd w:id="2171"/>
          </w:p>
          <w:p w14:paraId="4372EC1A" w14:textId="55EDED0B" w:rsidR="00D05C37" w:rsidRDefault="00D05C37">
            <w:pPr>
              <w:pStyle w:val="a9"/>
              <w:jc w:val="center"/>
              <w:rPr>
                <w:rFonts w:ascii="宋体" w:eastAsia="宋体" w:hAnsi="宋体"/>
                <w:sz w:val="24"/>
                <w:szCs w:val="24"/>
              </w:rPr>
            </w:pPr>
            <w:del w:id="2175"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76" w:author="瑞明 唐" w:date="2019-04-16T16:15:00Z">
              <w:r w:rsidR="00BB747F" w:rsidDel="00C71EF7">
                <w:rPr>
                  <w:noProof/>
                </w:rPr>
                <w:delText>117</w:delText>
              </w:r>
            </w:del>
            <w:del w:id="2177" w:author="瑞明 唐" w:date="2019-04-18T11:05:00Z">
              <w:r w:rsidDel="00C51754">
                <w:fldChar w:fldCharType="end"/>
              </w:r>
              <w:r w:rsidDel="00C51754">
                <w:rPr>
                  <w:rFonts w:hint="eastAsia"/>
                </w:rPr>
                <w:delText>剪贴画导航窗格</w:delText>
              </w:r>
            </w:del>
          </w:p>
        </w:tc>
        <w:tc>
          <w:tcPr>
            <w:tcW w:w="2674" w:type="dxa"/>
          </w:tcPr>
          <w:p w14:paraId="3EDA58A8" w14:textId="77777777" w:rsidR="00C51754" w:rsidRDefault="00D05C37">
            <w:pPr>
              <w:keepNext/>
              <w:jc w:val="center"/>
              <w:rPr>
                <w:ins w:id="2178" w:author="瑞明 唐" w:date="2019-04-18T11:05:00Z"/>
              </w:rP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1F9BFA6" w14:textId="430A853F" w:rsidR="00D05C37" w:rsidDel="00C51754" w:rsidRDefault="00C51754">
            <w:pPr>
              <w:pStyle w:val="a9"/>
              <w:jc w:val="center"/>
              <w:rPr>
                <w:del w:id="2179" w:author="瑞明 唐" w:date="2019-04-18T11:05:00Z"/>
              </w:rPr>
              <w:pPrChange w:id="2180" w:author="瑞明 唐" w:date="2019-04-18T11:05:00Z">
                <w:pPr>
                  <w:keepNext/>
                  <w:jc w:val="center"/>
                </w:pPr>
              </w:pPrChange>
            </w:pPr>
            <w:bookmarkStart w:id="2181" w:name="_Ref6478021"/>
            <w:ins w:id="218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83" w:author="瑞明 唐" w:date="2019-04-18T11:44:00Z">
              <w:r w:rsidR="00526D34">
                <w:rPr>
                  <w:noProof/>
                </w:rPr>
                <w:t>129</w:t>
              </w:r>
            </w:ins>
            <w:ins w:id="2184" w:author="瑞明 唐" w:date="2019-04-18T11:05:00Z">
              <w:r>
                <w:fldChar w:fldCharType="end"/>
              </w:r>
              <w:r>
                <w:rPr>
                  <w:rFonts w:hint="eastAsia"/>
                </w:rPr>
                <w:t>剪贴画搜索</w:t>
              </w:r>
            </w:ins>
            <w:bookmarkEnd w:id="2181"/>
          </w:p>
          <w:p w14:paraId="2AD880FB" w14:textId="151A11B1" w:rsidR="00D05C37" w:rsidRDefault="00D05C37">
            <w:pPr>
              <w:pStyle w:val="a9"/>
              <w:jc w:val="center"/>
              <w:rPr>
                <w:rFonts w:ascii="宋体" w:eastAsia="宋体" w:hAnsi="宋体"/>
                <w:sz w:val="24"/>
                <w:szCs w:val="24"/>
              </w:rPr>
            </w:pPr>
            <w:del w:id="2185"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86" w:author="瑞明 唐" w:date="2019-04-16T16:15:00Z">
              <w:r w:rsidR="00BB747F" w:rsidDel="00C71EF7">
                <w:rPr>
                  <w:noProof/>
                </w:rPr>
                <w:delText>118</w:delText>
              </w:r>
            </w:del>
            <w:del w:id="2187" w:author="瑞明 唐" w:date="2019-04-18T11:05:00Z">
              <w:r w:rsidDel="00C51754">
                <w:fldChar w:fldCharType="end"/>
              </w:r>
              <w:r w:rsidDel="00C51754">
                <w:rPr>
                  <w:rFonts w:hint="eastAsia"/>
                </w:rPr>
                <w:delText>剪贴画搜索</w:delText>
              </w:r>
            </w:del>
          </w:p>
        </w:tc>
        <w:tc>
          <w:tcPr>
            <w:tcW w:w="2674" w:type="dxa"/>
          </w:tcPr>
          <w:p w14:paraId="246EC29D" w14:textId="77777777" w:rsidR="00C51754" w:rsidRDefault="00D05C37">
            <w:pPr>
              <w:keepNext/>
              <w:jc w:val="center"/>
              <w:rPr>
                <w:ins w:id="2188" w:author="瑞明 唐" w:date="2019-04-18T11:05:00Z"/>
              </w:rP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486C3197" w14:textId="7A310A46" w:rsidR="00D05C37" w:rsidDel="00C51754" w:rsidRDefault="00C51754">
            <w:pPr>
              <w:pStyle w:val="a9"/>
              <w:jc w:val="center"/>
              <w:rPr>
                <w:del w:id="2189" w:author="瑞明 唐" w:date="2019-04-18T11:06:00Z"/>
              </w:rPr>
              <w:pPrChange w:id="2190" w:author="瑞明 唐" w:date="2019-04-18T11:06:00Z">
                <w:pPr>
                  <w:keepNext/>
                  <w:jc w:val="center"/>
                </w:pPr>
              </w:pPrChange>
            </w:pPr>
            <w:bookmarkStart w:id="2191" w:name="_Ref6478036"/>
            <w:ins w:id="219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93" w:author="瑞明 唐" w:date="2019-04-18T11:44:00Z">
              <w:r w:rsidR="00526D34">
                <w:rPr>
                  <w:noProof/>
                </w:rPr>
                <w:t>130</w:t>
              </w:r>
            </w:ins>
            <w:ins w:id="2194" w:author="瑞明 唐" w:date="2019-04-18T11:05:00Z">
              <w:r>
                <w:fldChar w:fldCharType="end"/>
              </w:r>
              <w:r>
                <w:rPr>
                  <w:rFonts w:hint="eastAsia"/>
                </w:rPr>
                <w:t>图形形状</w:t>
              </w:r>
            </w:ins>
            <w:bookmarkEnd w:id="2191"/>
          </w:p>
          <w:p w14:paraId="3A2C4E68" w14:textId="2F0F410E" w:rsidR="00D05C37" w:rsidRDefault="00D05C37">
            <w:pPr>
              <w:pStyle w:val="a9"/>
              <w:jc w:val="center"/>
              <w:rPr>
                <w:rFonts w:ascii="宋体" w:eastAsia="宋体" w:hAnsi="宋体"/>
                <w:sz w:val="24"/>
                <w:szCs w:val="24"/>
              </w:rPr>
            </w:pPr>
            <w:del w:id="2195" w:author="瑞明 唐" w:date="2019-04-18T11:06: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96" w:author="瑞明 唐" w:date="2019-04-16T16:15:00Z">
              <w:r w:rsidR="00BB747F" w:rsidDel="00C71EF7">
                <w:rPr>
                  <w:noProof/>
                </w:rPr>
                <w:delText>119</w:delText>
              </w:r>
            </w:del>
            <w:del w:id="2197" w:author="瑞明 唐" w:date="2019-04-18T11:06:00Z">
              <w:r w:rsidDel="00C51754">
                <w:fldChar w:fldCharType="end"/>
              </w:r>
              <w:r w:rsidDel="00C51754">
                <w:rPr>
                  <w:rFonts w:hint="eastAsia"/>
                </w:rPr>
                <w:delText>图形形状</w:delText>
              </w:r>
            </w:del>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12582313"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w:t>
      </w:r>
      <w:ins w:id="2198" w:author="瑞明 唐" w:date="2019-04-18T11:07: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_Ref6478036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99" w:author="瑞明 唐" w:date="2019-04-18T11:07:00Z">
        <w:r w:rsidR="00C51754">
          <w:t xml:space="preserve">图4 - </w:t>
        </w:r>
        <w:r w:rsidR="00C51754">
          <w:rPr>
            <w:noProof/>
          </w:rPr>
          <w:t>130</w:t>
        </w:r>
        <w:r w:rsidR="00C51754">
          <w:rPr>
            <w:rFonts w:hint="eastAsia"/>
          </w:rPr>
          <w:t>图形形状</w:t>
        </w:r>
        <w:r w:rsidR="00C51754">
          <w:rPr>
            <w:rFonts w:ascii="宋体" w:eastAsia="宋体" w:hAnsi="宋体"/>
            <w:sz w:val="24"/>
            <w:szCs w:val="24"/>
          </w:rPr>
          <w:fldChar w:fldCharType="end"/>
        </w:r>
      </w:ins>
      <w:del w:id="2200" w:author="瑞明 唐" w:date="2019-04-18T11:07:00Z">
        <w:r w:rsidR="00587FA1" w:rsidRPr="001A4179" w:rsidDel="00C51754">
          <w:rPr>
            <w:rFonts w:ascii="宋体" w:eastAsia="宋体" w:hAnsi="宋体" w:hint="eastAsia"/>
            <w:sz w:val="24"/>
            <w:szCs w:val="24"/>
          </w:rPr>
          <w:delText>图</w:delText>
        </w:r>
        <w:r w:rsidR="00587FA1"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587FA1" w:rsidRPr="001A4179" w:rsidDel="00C51754">
          <w:rPr>
            <w:rFonts w:ascii="宋体" w:eastAsia="宋体" w:hAnsi="宋体"/>
            <w:sz w:val="24"/>
            <w:szCs w:val="24"/>
          </w:rPr>
          <w:delText>11</w:delText>
        </w:r>
        <w:r w:rsidR="00D05C37" w:rsidDel="00C51754">
          <w:rPr>
            <w:rFonts w:ascii="宋体" w:eastAsia="宋体" w:hAnsi="宋体"/>
            <w:sz w:val="24"/>
            <w:szCs w:val="24"/>
          </w:rPr>
          <w:delText>9</w:delText>
        </w:r>
      </w:del>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572A293A"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w:t>
      </w:r>
      <w:ins w:id="2201"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REF _Ref6478111 \h </w:instrText>
        </w:r>
      </w:ins>
      <w:r w:rsidR="00BC3F73">
        <w:rPr>
          <w:rFonts w:ascii="宋体" w:eastAsia="宋体" w:hAnsi="宋体"/>
          <w:sz w:val="24"/>
          <w:szCs w:val="24"/>
        </w:rPr>
      </w:r>
      <w:r w:rsidR="00BC3F73">
        <w:rPr>
          <w:rFonts w:ascii="宋体" w:eastAsia="宋体" w:hAnsi="宋体"/>
          <w:sz w:val="24"/>
          <w:szCs w:val="24"/>
        </w:rPr>
        <w:fldChar w:fldCharType="separate"/>
      </w:r>
      <w:ins w:id="2202" w:author="瑞明 唐" w:date="2019-04-18T11:08:00Z">
        <w:r w:rsidR="00BC3F73">
          <w:t xml:space="preserve">图4 - </w:t>
        </w:r>
        <w:r w:rsidR="00BC3F73">
          <w:rPr>
            <w:noProof/>
          </w:rPr>
          <w:t>131</w:t>
        </w:r>
        <w:r w:rsidR="00BC3F73">
          <w:rPr>
            <w:rFonts w:hint="eastAsia"/>
          </w:rPr>
          <w:t>插入SmartArt图形</w:t>
        </w:r>
        <w:r w:rsidR="00BC3F73">
          <w:rPr>
            <w:rFonts w:ascii="宋体" w:eastAsia="宋体" w:hAnsi="宋体"/>
            <w:sz w:val="24"/>
            <w:szCs w:val="24"/>
          </w:rPr>
          <w:fldChar w:fldCharType="end"/>
        </w:r>
      </w:ins>
      <w:del w:id="2203" w:author="瑞明 唐" w:date="2019-04-18T11:08:00Z">
        <w:r w:rsidRPr="001A4179" w:rsidDel="00BC3F73">
          <w:rPr>
            <w:rFonts w:ascii="宋体" w:eastAsia="宋体" w:hAnsi="宋体"/>
            <w:sz w:val="24"/>
            <w:szCs w:val="24"/>
          </w:rPr>
          <w:delText>图4</w:delText>
        </w:r>
        <w:r w:rsidR="00D96DA5" w:rsidDel="00BC3F73">
          <w:rPr>
            <w:rFonts w:ascii="宋体" w:eastAsia="宋体" w:hAnsi="宋体"/>
            <w:sz w:val="24"/>
            <w:szCs w:val="24"/>
          </w:rPr>
          <w:delText>-</w:delText>
        </w:r>
        <w:r w:rsidRPr="001A4179" w:rsidDel="00BC3F73">
          <w:rPr>
            <w:rFonts w:ascii="宋体" w:eastAsia="宋体" w:hAnsi="宋体"/>
            <w:sz w:val="24"/>
            <w:szCs w:val="24"/>
          </w:rPr>
          <w:delText>1</w:delText>
        </w:r>
        <w:r w:rsidR="00D05C37" w:rsidDel="00BC3F73">
          <w:rPr>
            <w:rFonts w:ascii="宋体" w:eastAsia="宋体" w:hAnsi="宋体"/>
            <w:sz w:val="24"/>
            <w:szCs w:val="24"/>
          </w:rPr>
          <w:delText>20</w:delText>
        </w:r>
      </w:del>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37EB9932" w14:textId="77777777" w:rsidR="00C51754" w:rsidRDefault="00D05C37">
            <w:pPr>
              <w:keepNext/>
              <w:jc w:val="center"/>
              <w:rPr>
                <w:ins w:id="2204" w:author="瑞明 唐" w:date="2019-04-18T11:07:00Z"/>
              </w:rPr>
            </w:pPr>
            <w:r>
              <w:rPr>
                <w:rFonts w:ascii="宋体" w:eastAsia="宋体" w:hAnsi="宋体" w:hint="eastAsia"/>
                <w:noProof/>
                <w:sz w:val="24"/>
                <w:szCs w:val="24"/>
              </w:rPr>
              <w:lastRenderedPageBreak/>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5FD992F1" w14:textId="120E108C" w:rsidR="00D05C37" w:rsidDel="00BC3F73" w:rsidRDefault="00C51754">
            <w:pPr>
              <w:pStyle w:val="a9"/>
              <w:jc w:val="center"/>
              <w:rPr>
                <w:del w:id="2205" w:author="瑞明 唐" w:date="2019-04-18T11:07:00Z"/>
              </w:rPr>
              <w:pPrChange w:id="2206" w:author="瑞明 唐" w:date="2019-04-18T11:07:00Z">
                <w:pPr>
                  <w:keepNext/>
                  <w:jc w:val="center"/>
                </w:pPr>
              </w:pPrChange>
            </w:pPr>
            <w:bookmarkStart w:id="2207" w:name="_Ref6478111"/>
            <w:ins w:id="2208"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09" w:author="瑞明 唐" w:date="2019-04-18T11:44:00Z">
              <w:r w:rsidR="00526D34">
                <w:rPr>
                  <w:noProof/>
                </w:rPr>
                <w:t>131</w:t>
              </w:r>
            </w:ins>
            <w:ins w:id="2210" w:author="瑞明 唐" w:date="2019-04-18T11:07:00Z">
              <w:r>
                <w:fldChar w:fldCharType="end"/>
              </w:r>
              <w:r>
                <w:rPr>
                  <w:rFonts w:hint="eastAsia"/>
                </w:rPr>
                <w:t>插入</w:t>
              </w:r>
              <w:r>
                <w:rPr>
                  <w:rFonts w:hint="eastAsia"/>
                </w:rPr>
                <w:t>SmartArt</w:t>
              </w:r>
              <w:r>
                <w:rPr>
                  <w:rFonts w:hint="eastAsia"/>
                </w:rPr>
                <w:t>图形</w:t>
              </w:r>
            </w:ins>
            <w:bookmarkEnd w:id="2207"/>
          </w:p>
          <w:p w14:paraId="22C2AF94" w14:textId="303D2E1F" w:rsidR="00D05C37" w:rsidRDefault="00D05C37">
            <w:pPr>
              <w:pStyle w:val="a9"/>
              <w:jc w:val="center"/>
              <w:rPr>
                <w:rFonts w:ascii="宋体" w:eastAsia="宋体" w:hAnsi="宋体"/>
                <w:sz w:val="24"/>
                <w:szCs w:val="24"/>
              </w:rPr>
            </w:pPr>
            <w:del w:id="2211"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12" w:author="瑞明 唐" w:date="2019-04-16T16:15:00Z">
              <w:r w:rsidR="00BB747F" w:rsidDel="00C71EF7">
                <w:rPr>
                  <w:noProof/>
                </w:rPr>
                <w:delText>120</w:delText>
              </w:r>
            </w:del>
            <w:del w:id="2213" w:author="瑞明 唐" w:date="2019-04-18T11:07:00Z">
              <w:r w:rsidDel="00BC3F73">
                <w:fldChar w:fldCharType="end"/>
              </w:r>
              <w:r w:rsidDel="00BC3F73">
                <w:rPr>
                  <w:rFonts w:hint="eastAsia"/>
                </w:rPr>
                <w:delText>插入</w:delText>
              </w:r>
              <w:r w:rsidDel="00BC3F73">
                <w:rPr>
                  <w:rFonts w:hint="eastAsia"/>
                </w:rPr>
                <w:delText>SmartArt</w:delText>
              </w:r>
              <w:r w:rsidDel="00BC3F73">
                <w:rPr>
                  <w:rFonts w:hint="eastAsia"/>
                </w:rPr>
                <w:delText>图形</w:delText>
              </w:r>
            </w:del>
          </w:p>
        </w:tc>
        <w:tc>
          <w:tcPr>
            <w:tcW w:w="4264" w:type="dxa"/>
          </w:tcPr>
          <w:p w14:paraId="0C207226" w14:textId="77777777" w:rsidR="00BC3F73" w:rsidRDefault="00D05C37">
            <w:pPr>
              <w:keepNext/>
              <w:jc w:val="center"/>
              <w:rPr>
                <w:ins w:id="2214" w:author="瑞明 唐" w:date="2019-04-18T11:07:00Z"/>
              </w:rP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5">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0EFF85F2" w14:textId="2BBD35AF" w:rsidR="00D05C37" w:rsidDel="00BC3F73" w:rsidRDefault="00BC3F73">
            <w:pPr>
              <w:pStyle w:val="a9"/>
              <w:jc w:val="center"/>
              <w:rPr>
                <w:del w:id="2215" w:author="瑞明 唐" w:date="2019-04-18T11:07:00Z"/>
              </w:rPr>
              <w:pPrChange w:id="2216" w:author="瑞明 唐" w:date="2019-04-18T11:07:00Z">
                <w:pPr>
                  <w:keepNext/>
                  <w:jc w:val="center"/>
                </w:pPr>
              </w:pPrChange>
            </w:pPr>
            <w:bookmarkStart w:id="2217" w:name="_Ref6478128"/>
            <w:ins w:id="2218"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19" w:author="瑞明 唐" w:date="2019-04-18T11:44:00Z">
              <w:r w:rsidR="00526D34">
                <w:rPr>
                  <w:noProof/>
                </w:rPr>
                <w:t>132</w:t>
              </w:r>
            </w:ins>
            <w:ins w:id="2220" w:author="瑞明 唐" w:date="2019-04-18T11:07:00Z">
              <w:r>
                <w:fldChar w:fldCharType="end"/>
              </w:r>
              <w:r>
                <w:rPr>
                  <w:rFonts w:hint="eastAsia"/>
                </w:rPr>
                <w:t>插入屏幕截图</w:t>
              </w:r>
            </w:ins>
            <w:bookmarkEnd w:id="2217"/>
          </w:p>
          <w:p w14:paraId="21D689D3" w14:textId="375CC79A" w:rsidR="00D05C37" w:rsidRDefault="00D05C37">
            <w:pPr>
              <w:pStyle w:val="a9"/>
              <w:jc w:val="center"/>
              <w:rPr>
                <w:rFonts w:ascii="宋体" w:eastAsia="宋体" w:hAnsi="宋体"/>
                <w:sz w:val="24"/>
                <w:szCs w:val="24"/>
              </w:rPr>
            </w:pPr>
            <w:del w:id="2221"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22" w:author="瑞明 唐" w:date="2019-04-16T16:15:00Z">
              <w:r w:rsidR="00BB747F" w:rsidDel="00C71EF7">
                <w:rPr>
                  <w:noProof/>
                </w:rPr>
                <w:delText>121</w:delText>
              </w:r>
            </w:del>
            <w:del w:id="2223" w:author="瑞明 唐" w:date="2019-04-18T11:07:00Z">
              <w:r w:rsidDel="00BC3F73">
                <w:fldChar w:fldCharType="end"/>
              </w:r>
              <w:r w:rsidDel="00BC3F73">
                <w:rPr>
                  <w:rFonts w:hint="eastAsia"/>
                </w:rPr>
                <w:delText>插入屏幕截图</w:delText>
              </w:r>
            </w:del>
          </w:p>
        </w:tc>
      </w:tr>
    </w:tbl>
    <w:p w14:paraId="20B9E254" w14:textId="77777777" w:rsidR="00D05C37" w:rsidRPr="001A4179" w:rsidRDefault="00D05C37" w:rsidP="001A4179">
      <w:pPr>
        <w:rPr>
          <w:rFonts w:ascii="宋体" w:eastAsia="宋体" w:hAnsi="宋体"/>
          <w:sz w:val="24"/>
          <w:szCs w:val="24"/>
        </w:rPr>
      </w:pPr>
    </w:p>
    <w:p w14:paraId="5E5B9C8C" w14:textId="55834EC7"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w:t>
      </w:r>
      <w:ins w:id="2224"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w:instrText>
        </w:r>
        <w:r w:rsidR="00BC3F73">
          <w:rPr>
            <w:rFonts w:ascii="宋体" w:eastAsia="宋体" w:hAnsi="宋体" w:hint="eastAsia"/>
            <w:sz w:val="24"/>
            <w:szCs w:val="24"/>
          </w:rPr>
          <w:instrText>REF _Ref6478128 \h</w:instrText>
        </w:r>
        <w:r w:rsidR="00BC3F73">
          <w:rPr>
            <w:rFonts w:ascii="宋体" w:eastAsia="宋体" w:hAnsi="宋体"/>
            <w:sz w:val="24"/>
            <w:szCs w:val="24"/>
          </w:rPr>
          <w:instrText xml:space="preserve"> </w:instrText>
        </w:r>
      </w:ins>
      <w:r w:rsidR="00BC3F73">
        <w:rPr>
          <w:rFonts w:ascii="宋体" w:eastAsia="宋体" w:hAnsi="宋体"/>
          <w:sz w:val="24"/>
          <w:szCs w:val="24"/>
        </w:rPr>
      </w:r>
      <w:r w:rsidR="00BC3F73">
        <w:rPr>
          <w:rFonts w:ascii="宋体" w:eastAsia="宋体" w:hAnsi="宋体"/>
          <w:sz w:val="24"/>
          <w:szCs w:val="24"/>
        </w:rPr>
        <w:fldChar w:fldCharType="separate"/>
      </w:r>
      <w:ins w:id="2225" w:author="瑞明 唐" w:date="2019-04-18T11:08:00Z">
        <w:r w:rsidR="00BC3F73">
          <w:t xml:space="preserve">图4 - </w:t>
        </w:r>
        <w:r w:rsidR="00BC3F73">
          <w:rPr>
            <w:noProof/>
          </w:rPr>
          <w:t>132</w:t>
        </w:r>
        <w:r w:rsidR="00BC3F73">
          <w:rPr>
            <w:rFonts w:hint="eastAsia"/>
          </w:rPr>
          <w:t>插入屏幕截图</w:t>
        </w:r>
        <w:r w:rsidR="00BC3F73">
          <w:rPr>
            <w:rFonts w:ascii="宋体" w:eastAsia="宋体" w:hAnsi="宋体"/>
            <w:sz w:val="24"/>
            <w:szCs w:val="24"/>
          </w:rPr>
          <w:fldChar w:fldCharType="end"/>
        </w:r>
      </w:ins>
      <w:del w:id="2226" w:author="瑞明 唐" w:date="2019-04-18T11:08:00Z">
        <w:r w:rsidRPr="001A4179" w:rsidDel="00BC3F73">
          <w:rPr>
            <w:rFonts w:ascii="宋体" w:eastAsia="宋体" w:hAnsi="宋体" w:hint="eastAsia"/>
            <w:sz w:val="24"/>
            <w:szCs w:val="24"/>
          </w:rPr>
          <w:delText>图</w:delText>
        </w:r>
        <w:r w:rsidRPr="001A4179" w:rsidDel="00BC3F73">
          <w:rPr>
            <w:rFonts w:ascii="宋体" w:eastAsia="宋体" w:hAnsi="宋体"/>
            <w:sz w:val="24"/>
            <w:szCs w:val="24"/>
          </w:rPr>
          <w:delText>4</w:delText>
        </w:r>
        <w:r w:rsidR="00D96DA5" w:rsidDel="00BC3F73">
          <w:rPr>
            <w:rFonts w:ascii="宋体" w:eastAsia="宋体" w:hAnsi="宋体"/>
            <w:sz w:val="24"/>
            <w:szCs w:val="24"/>
          </w:rPr>
          <w:delText>-</w:delText>
        </w:r>
        <w:r w:rsidR="00D05C37" w:rsidRPr="001A4179" w:rsidDel="00BC3F73">
          <w:rPr>
            <w:rFonts w:ascii="宋体" w:eastAsia="宋体" w:hAnsi="宋体"/>
            <w:sz w:val="24"/>
            <w:szCs w:val="24"/>
          </w:rPr>
          <w:delText>1</w:delText>
        </w:r>
        <w:r w:rsidR="00D05C37" w:rsidDel="00BC3F73">
          <w:rPr>
            <w:rFonts w:ascii="宋体" w:eastAsia="宋体" w:hAnsi="宋体"/>
            <w:sz w:val="24"/>
            <w:szCs w:val="24"/>
          </w:rPr>
          <w:delText>21</w:delText>
        </w:r>
      </w:del>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68CB61D5"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w:t>
      </w:r>
      <w:ins w:id="2227"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_Ref6478217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28" w:author="瑞明 唐" w:date="2019-04-18T11:10:00Z">
        <w:r w:rsidR="001F69A6">
          <w:t xml:space="preserve">图4 - </w:t>
        </w:r>
        <w:r w:rsidR="001F69A6">
          <w:rPr>
            <w:noProof/>
          </w:rPr>
          <w:t>133</w:t>
        </w:r>
        <w:r w:rsidR="001F69A6">
          <w:rPr>
            <w:rFonts w:hint="eastAsia"/>
          </w:rPr>
          <w:t>鼠标拖曳图形</w:t>
        </w:r>
        <w:r w:rsidR="001F69A6">
          <w:rPr>
            <w:rFonts w:ascii="宋体" w:eastAsia="宋体" w:hAnsi="宋体"/>
            <w:sz w:val="24"/>
            <w:szCs w:val="24"/>
          </w:rPr>
          <w:fldChar w:fldCharType="end"/>
        </w:r>
      </w:ins>
      <w:del w:id="2229"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4BA942B4" w14:textId="77777777" w:rsidR="001F69A6" w:rsidRDefault="00D05C37">
            <w:pPr>
              <w:keepNext/>
              <w:jc w:val="center"/>
              <w:rPr>
                <w:ins w:id="2230" w:author="瑞明 唐" w:date="2019-04-18T11:08:00Z"/>
              </w:rP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7260F79" w14:textId="3C2B9817" w:rsidR="006B25F3" w:rsidDel="001F69A6" w:rsidRDefault="001F69A6">
            <w:pPr>
              <w:pStyle w:val="a9"/>
              <w:jc w:val="center"/>
              <w:rPr>
                <w:del w:id="2231" w:author="瑞明 唐" w:date="2019-04-18T11:09:00Z"/>
              </w:rPr>
              <w:pPrChange w:id="2232" w:author="瑞明 唐" w:date="2019-04-18T11:09:00Z">
                <w:pPr>
                  <w:keepNext/>
                  <w:jc w:val="center"/>
                </w:pPr>
              </w:pPrChange>
            </w:pPr>
            <w:bookmarkStart w:id="2233" w:name="_Ref6478217"/>
            <w:ins w:id="2234" w:author="瑞明 唐" w:date="2019-04-18T11:08:00Z">
              <w:r>
                <w:t>图</w:t>
              </w:r>
              <w:r>
                <w:t xml:space="preserve">4 - </w:t>
              </w:r>
              <w:r>
                <w:fldChar w:fldCharType="begin"/>
              </w:r>
              <w:r>
                <w:instrText xml:space="preserve"> SEQ </w:instrText>
              </w:r>
              <w:r>
                <w:instrText>图</w:instrText>
              </w:r>
              <w:r>
                <w:instrText xml:space="preserve">4_- \* ARABIC </w:instrText>
              </w:r>
            </w:ins>
            <w:r>
              <w:fldChar w:fldCharType="separate"/>
            </w:r>
            <w:ins w:id="2235" w:author="瑞明 唐" w:date="2019-04-18T11:44:00Z">
              <w:r w:rsidR="00526D34">
                <w:rPr>
                  <w:noProof/>
                </w:rPr>
                <w:t>133</w:t>
              </w:r>
            </w:ins>
            <w:ins w:id="2236" w:author="瑞明 唐" w:date="2019-04-18T11:08:00Z">
              <w:r>
                <w:fldChar w:fldCharType="end"/>
              </w:r>
              <w:r>
                <w:rPr>
                  <w:rFonts w:hint="eastAsia"/>
                </w:rPr>
                <w:t>鼠标拖曳图形</w:t>
              </w:r>
            </w:ins>
            <w:bookmarkEnd w:id="2233"/>
          </w:p>
          <w:p w14:paraId="04163607" w14:textId="37203499" w:rsidR="00D05C37" w:rsidRDefault="006B25F3">
            <w:pPr>
              <w:pStyle w:val="a9"/>
              <w:jc w:val="center"/>
              <w:rPr>
                <w:rFonts w:ascii="宋体" w:eastAsia="宋体" w:hAnsi="宋体"/>
                <w:sz w:val="24"/>
                <w:szCs w:val="24"/>
              </w:rPr>
            </w:pPr>
            <w:del w:id="223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38" w:author="瑞明 唐" w:date="2019-04-16T16:15:00Z">
              <w:r w:rsidR="00BB747F" w:rsidDel="00C71EF7">
                <w:rPr>
                  <w:noProof/>
                </w:rPr>
                <w:delText>122</w:delText>
              </w:r>
            </w:del>
            <w:del w:id="2239" w:author="瑞明 唐" w:date="2019-04-18T11:09:00Z">
              <w:r w:rsidDel="001F69A6">
                <w:fldChar w:fldCharType="end"/>
              </w:r>
              <w:r w:rsidDel="001F69A6">
                <w:rPr>
                  <w:rFonts w:hint="eastAsia"/>
                </w:rPr>
                <w:delText>鼠标拖曳图形</w:delText>
              </w:r>
            </w:del>
          </w:p>
        </w:tc>
        <w:tc>
          <w:tcPr>
            <w:tcW w:w="2843" w:type="dxa"/>
          </w:tcPr>
          <w:p w14:paraId="7302C915" w14:textId="77777777" w:rsidR="001F69A6" w:rsidRDefault="00D05C37">
            <w:pPr>
              <w:keepNext/>
              <w:jc w:val="center"/>
              <w:rPr>
                <w:ins w:id="2240" w:author="瑞明 唐" w:date="2019-04-18T11:09:00Z"/>
              </w:rP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FCE2765" w14:textId="6337080C" w:rsidR="006B25F3" w:rsidDel="001F69A6" w:rsidRDefault="001F69A6">
            <w:pPr>
              <w:pStyle w:val="a9"/>
              <w:jc w:val="center"/>
              <w:rPr>
                <w:del w:id="2241" w:author="瑞明 唐" w:date="2019-04-18T11:09:00Z"/>
              </w:rPr>
              <w:pPrChange w:id="2242" w:author="瑞明 唐" w:date="2019-04-18T11:09:00Z">
                <w:pPr>
                  <w:keepNext/>
                  <w:jc w:val="center"/>
                </w:pPr>
              </w:pPrChange>
            </w:pPr>
            <w:bookmarkStart w:id="2243" w:name="_Ref6478231"/>
            <w:ins w:id="2244"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45" w:author="瑞明 唐" w:date="2019-04-18T11:44:00Z">
              <w:r w:rsidR="00526D34">
                <w:rPr>
                  <w:noProof/>
                </w:rPr>
                <w:t>134</w:t>
              </w:r>
            </w:ins>
            <w:ins w:id="2246" w:author="瑞明 唐" w:date="2019-04-18T11:09:00Z">
              <w:r>
                <w:fldChar w:fldCharType="end"/>
              </w:r>
              <w:r>
                <w:rPr>
                  <w:rFonts w:hint="eastAsia"/>
                </w:rPr>
                <w:t>精确调整方法</w:t>
              </w:r>
              <w:r>
                <w:rPr>
                  <w:rFonts w:hint="eastAsia"/>
                </w:rPr>
                <w:t>1</w:t>
              </w:r>
            </w:ins>
            <w:bookmarkEnd w:id="2243"/>
          </w:p>
          <w:p w14:paraId="6323582C" w14:textId="11D1B8D6" w:rsidR="00D05C37" w:rsidRDefault="006B25F3">
            <w:pPr>
              <w:pStyle w:val="a9"/>
              <w:jc w:val="center"/>
              <w:rPr>
                <w:rFonts w:ascii="宋体" w:eastAsia="宋体" w:hAnsi="宋体"/>
                <w:sz w:val="24"/>
                <w:szCs w:val="24"/>
              </w:rPr>
            </w:pPr>
            <w:del w:id="224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48" w:author="瑞明 唐" w:date="2019-04-16T16:15:00Z">
              <w:r w:rsidR="00BB747F" w:rsidDel="00C71EF7">
                <w:rPr>
                  <w:noProof/>
                </w:rPr>
                <w:delText>123</w:delText>
              </w:r>
            </w:del>
            <w:del w:id="2249" w:author="瑞明 唐" w:date="2019-04-18T11:09:00Z">
              <w:r w:rsidDel="001F69A6">
                <w:fldChar w:fldCharType="end"/>
              </w:r>
              <w:r w:rsidDel="001F69A6">
                <w:rPr>
                  <w:rFonts w:hint="eastAsia"/>
                </w:rPr>
                <w:delText>精确调整方法</w:delText>
              </w:r>
              <w:r w:rsidDel="001F69A6">
                <w:rPr>
                  <w:rFonts w:hint="eastAsia"/>
                </w:rPr>
                <w:delText>1</w:delText>
              </w:r>
            </w:del>
          </w:p>
        </w:tc>
        <w:tc>
          <w:tcPr>
            <w:tcW w:w="2843" w:type="dxa"/>
          </w:tcPr>
          <w:p w14:paraId="0D59C6E4" w14:textId="77777777" w:rsidR="001F69A6" w:rsidRDefault="00D05C37">
            <w:pPr>
              <w:keepNext/>
              <w:jc w:val="center"/>
              <w:rPr>
                <w:ins w:id="2250" w:author="瑞明 唐" w:date="2019-04-18T11:09:00Z"/>
              </w:rP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785B4675" w14:textId="6BA270E5" w:rsidR="006B25F3" w:rsidDel="001F69A6" w:rsidRDefault="001F69A6">
            <w:pPr>
              <w:pStyle w:val="a9"/>
              <w:jc w:val="center"/>
              <w:rPr>
                <w:del w:id="2251" w:author="瑞明 唐" w:date="2019-04-18T11:09:00Z"/>
              </w:rPr>
              <w:pPrChange w:id="2252" w:author="瑞明 唐" w:date="2019-04-18T11:09:00Z">
                <w:pPr>
                  <w:keepNext/>
                  <w:jc w:val="center"/>
                </w:pPr>
              </w:pPrChange>
            </w:pPr>
            <w:bookmarkStart w:id="2253" w:name="_Ref6478249"/>
            <w:ins w:id="2254"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55" w:author="瑞明 唐" w:date="2019-04-18T11:44:00Z">
              <w:r w:rsidR="00526D34">
                <w:rPr>
                  <w:noProof/>
                </w:rPr>
                <w:t>135</w:t>
              </w:r>
            </w:ins>
            <w:ins w:id="2256" w:author="瑞明 唐" w:date="2019-04-18T11:09:00Z">
              <w:r>
                <w:fldChar w:fldCharType="end"/>
              </w:r>
              <w:r>
                <w:rPr>
                  <w:rFonts w:hint="eastAsia"/>
                </w:rPr>
                <w:t>精确调整方法</w:t>
              </w:r>
              <w:r>
                <w:rPr>
                  <w:rFonts w:hint="eastAsia"/>
                </w:rPr>
                <w:t>2</w:t>
              </w:r>
            </w:ins>
            <w:bookmarkEnd w:id="2253"/>
          </w:p>
          <w:p w14:paraId="5DFA8193" w14:textId="0B3DBEF1" w:rsidR="00D05C37" w:rsidRDefault="006B25F3">
            <w:pPr>
              <w:pStyle w:val="a9"/>
              <w:jc w:val="center"/>
              <w:rPr>
                <w:rFonts w:ascii="宋体" w:eastAsia="宋体" w:hAnsi="宋体"/>
                <w:sz w:val="24"/>
                <w:szCs w:val="24"/>
              </w:rPr>
            </w:pPr>
            <w:del w:id="225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58" w:author="瑞明 唐" w:date="2019-04-16T16:15:00Z">
              <w:r w:rsidR="00BB747F" w:rsidDel="00C71EF7">
                <w:rPr>
                  <w:noProof/>
                </w:rPr>
                <w:delText>124</w:delText>
              </w:r>
            </w:del>
            <w:del w:id="2259" w:author="瑞明 唐" w:date="2019-04-18T11:09:00Z">
              <w:r w:rsidDel="001F69A6">
                <w:fldChar w:fldCharType="end"/>
              </w:r>
              <w:r w:rsidDel="001F69A6">
                <w:rPr>
                  <w:rFonts w:hint="eastAsia"/>
                </w:rPr>
                <w:delText>精确调整方法</w:delText>
              </w:r>
              <w:r w:rsidDel="001F69A6">
                <w:rPr>
                  <w:rFonts w:hint="eastAsia"/>
                </w:rPr>
                <w:delText>2</w:delText>
              </w:r>
            </w:del>
          </w:p>
        </w:tc>
      </w:tr>
    </w:tbl>
    <w:p w14:paraId="06F90322" w14:textId="77777777" w:rsidR="00D05C37" w:rsidRPr="001A4179" w:rsidRDefault="00D05C37" w:rsidP="001A4179">
      <w:pPr>
        <w:rPr>
          <w:rFonts w:ascii="宋体" w:eastAsia="宋体" w:hAnsi="宋体"/>
          <w:sz w:val="24"/>
          <w:szCs w:val="24"/>
        </w:rPr>
      </w:pPr>
    </w:p>
    <w:p w14:paraId="498BDCCF" w14:textId="3C6F3497"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w:t>
      </w:r>
      <w:ins w:id="2260"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_Ref6478231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61" w:author="瑞明 唐" w:date="2019-04-18T11:10:00Z">
        <w:r w:rsidR="001F69A6">
          <w:t xml:space="preserve">图4 - </w:t>
        </w:r>
        <w:r w:rsidR="001F69A6">
          <w:rPr>
            <w:noProof/>
          </w:rPr>
          <w:t>134</w:t>
        </w:r>
        <w:r w:rsidR="001F69A6">
          <w:rPr>
            <w:rFonts w:hint="eastAsia"/>
          </w:rPr>
          <w:t>精确调整方法1</w:t>
        </w:r>
        <w:r w:rsidR="001F69A6">
          <w:rPr>
            <w:rFonts w:ascii="宋体" w:eastAsia="宋体" w:hAnsi="宋体"/>
            <w:sz w:val="24"/>
            <w:szCs w:val="24"/>
          </w:rPr>
          <w:fldChar w:fldCharType="end"/>
        </w:r>
      </w:ins>
      <w:del w:id="2262"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3</w:delText>
        </w:r>
      </w:del>
      <w:r w:rsidRPr="001A4179">
        <w:rPr>
          <w:rFonts w:ascii="宋体" w:eastAsia="宋体" w:hAnsi="宋体" w:hint="eastAsia"/>
          <w:sz w:val="24"/>
          <w:szCs w:val="24"/>
        </w:rPr>
        <w:t>所示。</w:t>
      </w:r>
    </w:p>
    <w:p w14:paraId="15A2E09F" w14:textId="628AEFE6"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w:t>
      </w:r>
      <w:ins w:id="2263"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_Ref6478249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64" w:author="瑞明 唐" w:date="2019-04-18T11:10:00Z">
        <w:r w:rsidR="001F69A6">
          <w:t xml:space="preserve">图4 - </w:t>
        </w:r>
        <w:r w:rsidR="001F69A6">
          <w:rPr>
            <w:noProof/>
          </w:rPr>
          <w:t>135</w:t>
        </w:r>
        <w:r w:rsidR="001F69A6">
          <w:rPr>
            <w:rFonts w:hint="eastAsia"/>
          </w:rPr>
          <w:t>精确调整方法2</w:t>
        </w:r>
        <w:r w:rsidR="001F69A6">
          <w:rPr>
            <w:rFonts w:ascii="宋体" w:eastAsia="宋体" w:hAnsi="宋体"/>
            <w:sz w:val="24"/>
            <w:szCs w:val="24"/>
          </w:rPr>
          <w:fldChar w:fldCharType="end"/>
        </w:r>
      </w:ins>
      <w:del w:id="2265"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4</w:delText>
        </w:r>
      </w:del>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8D2374"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w:t>
      </w:r>
      <w:ins w:id="2266" w:author="瑞明 唐" w:date="2019-04-18T11:1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_Ref6478675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67" w:author="瑞明 唐" w:date="2019-04-18T11:17:00Z">
        <w:r w:rsidR="008D1FE7">
          <w:t xml:space="preserve">图4 - </w:t>
        </w:r>
        <w:r w:rsidR="008D1FE7">
          <w:rPr>
            <w:noProof/>
          </w:rPr>
          <w:t>136</w:t>
        </w:r>
        <w:r w:rsidR="008D1FE7">
          <w:rPr>
            <w:rFonts w:hint="eastAsia"/>
          </w:rPr>
          <w:t>图片裁剪控制点</w:t>
        </w:r>
        <w:r w:rsidR="008D1FE7">
          <w:rPr>
            <w:rFonts w:ascii="宋体" w:eastAsia="宋体" w:hAnsi="宋体"/>
            <w:sz w:val="24"/>
            <w:szCs w:val="24"/>
          </w:rPr>
          <w:fldChar w:fldCharType="end"/>
        </w:r>
      </w:ins>
      <w:del w:id="2268" w:author="瑞明 唐" w:date="2019-04-18T11:1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5</w:delText>
        </w:r>
      </w:del>
      <w:r w:rsidRPr="001A4179">
        <w:rPr>
          <w:rFonts w:ascii="宋体" w:eastAsia="宋体" w:hAnsi="宋体" w:hint="eastAsia"/>
          <w:sz w:val="24"/>
          <w:szCs w:val="24"/>
        </w:rPr>
        <w:t>所示。</w:t>
      </w:r>
    </w:p>
    <w:p w14:paraId="151F6223" w14:textId="28AC7A75"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w:t>
      </w:r>
      <w:ins w:id="2269" w:author="瑞明 唐" w:date="2019-04-18T11:18: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_Ref6478703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70" w:author="瑞明 唐" w:date="2019-04-18T11:18:00Z">
        <w:r w:rsidR="008D1FE7">
          <w:t xml:space="preserve">图4 - </w:t>
        </w:r>
        <w:r w:rsidR="008D1FE7">
          <w:rPr>
            <w:noProof/>
          </w:rPr>
          <w:t>137</w:t>
        </w:r>
        <w:r w:rsidR="008D1FE7">
          <w:rPr>
            <w:rFonts w:hint="eastAsia"/>
          </w:rPr>
          <w:t>裁剪为形状</w:t>
        </w:r>
        <w:r w:rsidR="008D1FE7">
          <w:rPr>
            <w:rFonts w:ascii="宋体" w:eastAsia="宋体" w:hAnsi="宋体"/>
            <w:sz w:val="24"/>
            <w:szCs w:val="24"/>
          </w:rPr>
          <w:fldChar w:fldCharType="end"/>
        </w:r>
      </w:ins>
      <w:del w:id="2271" w:author="瑞明 唐" w:date="2019-04-18T11:18: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6</w:delText>
        </w:r>
      </w:del>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w:t>
      </w:r>
      <w:ins w:id="2272"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_Ref6478760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73" w:author="瑞明 唐" w:date="2019-04-18T11:19:00Z">
        <w:r w:rsidR="008D1FE7">
          <w:t xml:space="preserve">图4 - </w:t>
        </w:r>
        <w:r w:rsidR="008D1FE7">
          <w:rPr>
            <w:noProof/>
          </w:rPr>
          <w:t>138</w:t>
        </w:r>
        <w:r w:rsidR="008D1FE7">
          <w:rPr>
            <w:rFonts w:hint="eastAsia"/>
          </w:rPr>
          <w:t>裁剪后图形</w:t>
        </w:r>
        <w:r w:rsidR="008D1FE7">
          <w:rPr>
            <w:rFonts w:ascii="宋体" w:eastAsia="宋体" w:hAnsi="宋体"/>
            <w:sz w:val="24"/>
            <w:szCs w:val="24"/>
          </w:rPr>
          <w:fldChar w:fldCharType="end"/>
        </w:r>
      </w:ins>
      <w:del w:id="2274" w:author="瑞明 唐" w:date="2019-04-18T11:19: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640228B" w14:textId="77777777" w:rsidR="001F69A6" w:rsidRDefault="003F3E3B">
            <w:pPr>
              <w:keepNext/>
              <w:jc w:val="center"/>
              <w:rPr>
                <w:ins w:id="2275" w:author="瑞明 唐" w:date="2019-04-18T11:16:00Z"/>
              </w:rP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1A15583D" w14:textId="00795397" w:rsidR="003F3E3B" w:rsidDel="001F69A6" w:rsidRDefault="001F69A6">
            <w:pPr>
              <w:pStyle w:val="a9"/>
              <w:jc w:val="center"/>
              <w:rPr>
                <w:del w:id="2276" w:author="瑞明 唐" w:date="2019-04-18T11:17:00Z"/>
              </w:rPr>
              <w:pPrChange w:id="2277" w:author="瑞明 唐" w:date="2019-04-18T11:17:00Z">
                <w:pPr>
                  <w:keepNext/>
                  <w:jc w:val="center"/>
                </w:pPr>
              </w:pPrChange>
            </w:pPr>
            <w:bookmarkStart w:id="2278" w:name="_Ref6478675"/>
            <w:ins w:id="2279"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280" w:author="瑞明 唐" w:date="2019-04-18T11:44:00Z">
              <w:r w:rsidR="00526D34">
                <w:rPr>
                  <w:noProof/>
                </w:rPr>
                <w:t>136</w:t>
              </w:r>
            </w:ins>
            <w:ins w:id="2281" w:author="瑞明 唐" w:date="2019-04-18T11:16:00Z">
              <w:r>
                <w:fldChar w:fldCharType="end"/>
              </w:r>
              <w:r>
                <w:rPr>
                  <w:rFonts w:hint="eastAsia"/>
                </w:rPr>
                <w:t>图片裁剪控制点</w:t>
              </w:r>
            </w:ins>
            <w:bookmarkEnd w:id="2278"/>
          </w:p>
          <w:p w14:paraId="5E50A43B" w14:textId="366462CF" w:rsidR="003F3E3B" w:rsidRDefault="003F3E3B">
            <w:pPr>
              <w:pStyle w:val="a9"/>
              <w:jc w:val="center"/>
              <w:rPr>
                <w:rFonts w:ascii="宋体" w:eastAsia="宋体" w:hAnsi="宋体"/>
                <w:sz w:val="24"/>
                <w:szCs w:val="24"/>
              </w:rPr>
            </w:pPr>
            <w:del w:id="2282"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83" w:author="瑞明 唐" w:date="2019-04-16T16:15:00Z">
              <w:r w:rsidR="00BB747F" w:rsidDel="00C71EF7">
                <w:rPr>
                  <w:noProof/>
                </w:rPr>
                <w:delText>125</w:delText>
              </w:r>
            </w:del>
            <w:del w:id="2284" w:author="瑞明 唐" w:date="2019-04-18T11:17:00Z">
              <w:r w:rsidDel="001F69A6">
                <w:fldChar w:fldCharType="end"/>
              </w:r>
              <w:r w:rsidDel="001F69A6">
                <w:rPr>
                  <w:rFonts w:hint="eastAsia"/>
                </w:rPr>
                <w:delText>图片裁剪控制点</w:delText>
              </w:r>
            </w:del>
          </w:p>
        </w:tc>
        <w:tc>
          <w:tcPr>
            <w:tcW w:w="4264" w:type="dxa"/>
          </w:tcPr>
          <w:p w14:paraId="523990A3" w14:textId="77777777" w:rsidR="001F69A6" w:rsidRDefault="003F3E3B">
            <w:pPr>
              <w:keepNext/>
              <w:jc w:val="center"/>
              <w:rPr>
                <w:ins w:id="2285" w:author="瑞明 唐" w:date="2019-04-18T11:16:00Z"/>
              </w:rP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6BA5DADC" w14:textId="01DEB1D5" w:rsidR="003F3E3B" w:rsidDel="001F69A6" w:rsidRDefault="001F69A6">
            <w:pPr>
              <w:pStyle w:val="a9"/>
              <w:jc w:val="center"/>
              <w:rPr>
                <w:del w:id="2286" w:author="瑞明 唐" w:date="2019-04-18T11:17:00Z"/>
              </w:rPr>
              <w:pPrChange w:id="2287" w:author="瑞明 唐" w:date="2019-04-18T11:17:00Z">
                <w:pPr>
                  <w:keepNext/>
                  <w:jc w:val="center"/>
                </w:pPr>
              </w:pPrChange>
            </w:pPr>
            <w:bookmarkStart w:id="2288" w:name="_Ref6478703"/>
            <w:ins w:id="2289"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290" w:author="瑞明 唐" w:date="2019-04-18T11:44:00Z">
              <w:r w:rsidR="00526D34">
                <w:rPr>
                  <w:noProof/>
                </w:rPr>
                <w:t>137</w:t>
              </w:r>
            </w:ins>
            <w:ins w:id="2291" w:author="瑞明 唐" w:date="2019-04-18T11:16:00Z">
              <w:r>
                <w:fldChar w:fldCharType="end"/>
              </w:r>
              <w:r>
                <w:rPr>
                  <w:rFonts w:hint="eastAsia"/>
                </w:rPr>
                <w:t>裁剪为形状</w:t>
              </w:r>
            </w:ins>
            <w:bookmarkEnd w:id="2288"/>
          </w:p>
          <w:p w14:paraId="56B96557" w14:textId="68CA9B96" w:rsidR="003F3E3B" w:rsidRDefault="003F3E3B">
            <w:pPr>
              <w:pStyle w:val="a9"/>
              <w:jc w:val="center"/>
              <w:rPr>
                <w:rFonts w:ascii="宋体" w:eastAsia="宋体" w:hAnsi="宋体"/>
                <w:sz w:val="24"/>
                <w:szCs w:val="24"/>
              </w:rPr>
            </w:pPr>
            <w:del w:id="2292"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93" w:author="瑞明 唐" w:date="2019-04-16T16:15:00Z">
              <w:r w:rsidR="00BB747F" w:rsidDel="00C71EF7">
                <w:rPr>
                  <w:noProof/>
                </w:rPr>
                <w:delText>126</w:delText>
              </w:r>
            </w:del>
            <w:del w:id="2294" w:author="瑞明 唐" w:date="2019-04-18T11:17:00Z">
              <w:r w:rsidDel="001F69A6">
                <w:fldChar w:fldCharType="end"/>
              </w:r>
              <w:r w:rsidDel="001F69A6">
                <w:rPr>
                  <w:rFonts w:hint="eastAsia"/>
                </w:rPr>
                <w:delText>裁剪为形状</w:delText>
              </w:r>
            </w:del>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217F5BDB"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w:t>
      </w:r>
      <w:ins w:id="2295"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_Ref6478782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96" w:author="瑞明 唐" w:date="2019-04-18T11:19:00Z">
        <w:r w:rsidR="008D1FE7">
          <w:t xml:space="preserve">图4 - </w:t>
        </w:r>
        <w:r w:rsidR="008D1FE7">
          <w:rPr>
            <w:noProof/>
          </w:rPr>
          <w:t>139</w:t>
        </w:r>
        <w:r w:rsidR="008D1FE7">
          <w:rPr>
            <w:rFonts w:hint="eastAsia"/>
          </w:rPr>
          <w:t>图形格式</w:t>
        </w:r>
        <w:r w:rsidR="008D1FE7">
          <w:rPr>
            <w:rFonts w:ascii="宋体" w:eastAsia="宋体" w:hAnsi="宋体"/>
            <w:sz w:val="24"/>
            <w:szCs w:val="24"/>
          </w:rPr>
          <w:fldChar w:fldCharType="end"/>
        </w:r>
      </w:ins>
      <w:del w:id="2297" w:author="瑞明 唐" w:date="2019-04-18T11:19:00Z">
        <w:r w:rsidR="00573472" w:rsidRPr="001A4179" w:rsidDel="008D1FE7">
          <w:rPr>
            <w:rFonts w:ascii="宋体" w:eastAsia="宋体" w:hAnsi="宋体" w:hint="eastAsia"/>
            <w:sz w:val="24"/>
            <w:szCs w:val="24"/>
          </w:rPr>
          <w:delText>图</w:delText>
        </w:r>
        <w:r w:rsidR="00573472"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573472" w:rsidRPr="001A4179" w:rsidDel="008D1FE7">
          <w:rPr>
            <w:rFonts w:ascii="宋体" w:eastAsia="宋体" w:hAnsi="宋体"/>
            <w:sz w:val="24"/>
            <w:szCs w:val="24"/>
          </w:rPr>
          <w:delText>12</w:delText>
        </w:r>
        <w:r w:rsidR="003F3E3B" w:rsidDel="008D1FE7">
          <w:rPr>
            <w:rFonts w:ascii="宋体" w:eastAsia="宋体" w:hAnsi="宋体"/>
            <w:sz w:val="24"/>
            <w:szCs w:val="24"/>
          </w:rPr>
          <w:delText>8</w:delText>
        </w:r>
      </w:del>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42E6BC18" w14:textId="77777777" w:rsidR="008D1FE7" w:rsidRDefault="003F3E3B">
            <w:pPr>
              <w:keepNext/>
              <w:jc w:val="center"/>
              <w:rPr>
                <w:ins w:id="2298" w:author="瑞明 唐" w:date="2019-04-18T11:18:00Z"/>
              </w:rP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6D732070" w14:textId="73B30706" w:rsidR="003F3E3B" w:rsidDel="008D1FE7" w:rsidRDefault="008D1FE7">
            <w:pPr>
              <w:pStyle w:val="a9"/>
              <w:jc w:val="center"/>
              <w:rPr>
                <w:del w:id="2299" w:author="瑞明 唐" w:date="2019-04-18T11:18:00Z"/>
              </w:rPr>
              <w:pPrChange w:id="2300" w:author="瑞明 唐" w:date="2019-04-18T11:18:00Z">
                <w:pPr>
                  <w:keepNext/>
                  <w:jc w:val="center"/>
                </w:pPr>
              </w:pPrChange>
            </w:pPr>
            <w:bookmarkStart w:id="2301" w:name="_Ref6478760"/>
            <w:ins w:id="2302"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03" w:author="瑞明 唐" w:date="2019-04-18T11:44:00Z">
              <w:r w:rsidR="00526D34">
                <w:rPr>
                  <w:noProof/>
                </w:rPr>
                <w:t>138</w:t>
              </w:r>
            </w:ins>
            <w:ins w:id="2304" w:author="瑞明 唐" w:date="2019-04-18T11:18:00Z">
              <w:r>
                <w:fldChar w:fldCharType="end"/>
              </w:r>
              <w:r>
                <w:rPr>
                  <w:rFonts w:hint="eastAsia"/>
                </w:rPr>
                <w:t>裁剪后图形</w:t>
              </w:r>
            </w:ins>
            <w:bookmarkEnd w:id="2301"/>
          </w:p>
          <w:p w14:paraId="3D3B588E" w14:textId="4E7C0BD0" w:rsidR="003F3E3B" w:rsidRDefault="003F3E3B">
            <w:pPr>
              <w:pStyle w:val="a9"/>
              <w:jc w:val="center"/>
              <w:rPr>
                <w:rFonts w:ascii="宋体" w:eastAsia="宋体" w:hAnsi="宋体"/>
                <w:sz w:val="24"/>
                <w:szCs w:val="24"/>
              </w:rPr>
            </w:pPr>
            <w:del w:id="2305"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06" w:author="瑞明 唐" w:date="2019-04-16T16:15:00Z">
              <w:r w:rsidR="00BB747F" w:rsidDel="00C71EF7">
                <w:rPr>
                  <w:noProof/>
                </w:rPr>
                <w:delText>127</w:delText>
              </w:r>
            </w:del>
            <w:del w:id="2307" w:author="瑞明 唐" w:date="2019-04-18T11:18:00Z">
              <w:r w:rsidDel="008D1FE7">
                <w:fldChar w:fldCharType="end"/>
              </w:r>
              <w:r w:rsidDel="008D1FE7">
                <w:rPr>
                  <w:rFonts w:hint="eastAsia"/>
                </w:rPr>
                <w:delText>裁剪后图形</w:delText>
              </w:r>
            </w:del>
          </w:p>
        </w:tc>
        <w:tc>
          <w:tcPr>
            <w:tcW w:w="4264" w:type="dxa"/>
          </w:tcPr>
          <w:p w14:paraId="00B924E3" w14:textId="77777777" w:rsidR="008D1FE7" w:rsidRDefault="003F3E3B">
            <w:pPr>
              <w:keepNext/>
              <w:jc w:val="center"/>
              <w:rPr>
                <w:ins w:id="2308" w:author="瑞明 唐" w:date="2019-04-18T11:18:00Z"/>
              </w:rP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4FDBE84A" w14:textId="35337D86" w:rsidR="003F3E3B" w:rsidDel="008D1FE7" w:rsidRDefault="008D1FE7">
            <w:pPr>
              <w:pStyle w:val="a9"/>
              <w:jc w:val="center"/>
              <w:rPr>
                <w:del w:id="2309" w:author="瑞明 唐" w:date="2019-04-18T11:18:00Z"/>
              </w:rPr>
              <w:pPrChange w:id="2310" w:author="瑞明 唐" w:date="2019-04-18T11:18:00Z">
                <w:pPr>
                  <w:keepNext/>
                  <w:jc w:val="center"/>
                </w:pPr>
              </w:pPrChange>
            </w:pPr>
            <w:bookmarkStart w:id="2311" w:name="_Ref6478782"/>
            <w:ins w:id="2312"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13" w:author="瑞明 唐" w:date="2019-04-18T11:44:00Z">
              <w:r w:rsidR="00526D34">
                <w:rPr>
                  <w:noProof/>
                </w:rPr>
                <w:t>139</w:t>
              </w:r>
            </w:ins>
            <w:ins w:id="2314" w:author="瑞明 唐" w:date="2019-04-18T11:18:00Z">
              <w:r>
                <w:fldChar w:fldCharType="end"/>
              </w:r>
              <w:r>
                <w:rPr>
                  <w:rFonts w:hint="eastAsia"/>
                </w:rPr>
                <w:t>图形格式</w:t>
              </w:r>
            </w:ins>
            <w:bookmarkEnd w:id="2311"/>
          </w:p>
          <w:p w14:paraId="28C117DA" w14:textId="7549E9E1" w:rsidR="003F3E3B" w:rsidRDefault="003F3E3B">
            <w:pPr>
              <w:pStyle w:val="a9"/>
              <w:jc w:val="center"/>
              <w:rPr>
                <w:rFonts w:ascii="宋体" w:eastAsia="宋体" w:hAnsi="宋体"/>
                <w:sz w:val="24"/>
                <w:szCs w:val="24"/>
              </w:rPr>
            </w:pPr>
            <w:del w:id="2315"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16" w:author="瑞明 唐" w:date="2019-04-16T16:15:00Z">
              <w:r w:rsidR="00BB747F" w:rsidDel="00C71EF7">
                <w:rPr>
                  <w:noProof/>
                </w:rPr>
                <w:delText>128</w:delText>
              </w:r>
            </w:del>
            <w:del w:id="2317" w:author="瑞明 唐" w:date="2019-04-18T11:18:00Z">
              <w:r w:rsidDel="008D1FE7">
                <w:fldChar w:fldCharType="end"/>
              </w:r>
              <w:r w:rsidDel="008D1FE7">
                <w:rPr>
                  <w:rFonts w:hint="eastAsia"/>
                </w:rPr>
                <w:delText>图形</w:delText>
              </w:r>
              <w:r w:rsidR="00890EE2" w:rsidDel="008D1FE7">
                <w:rPr>
                  <w:rFonts w:hint="eastAsia"/>
                </w:rPr>
                <w:delText>格式</w:delText>
              </w:r>
            </w:del>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29E6CADC"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w:t>
      </w:r>
      <w:ins w:id="2318" w:author="瑞明 唐" w:date="2019-04-18T11:21: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_Ref6478912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19" w:author="瑞明 唐" w:date="2019-04-18T11:21:00Z">
        <w:r w:rsidR="008D1FE7">
          <w:t xml:space="preserve">图4 - </w:t>
        </w:r>
        <w:r w:rsidR="008D1FE7">
          <w:rPr>
            <w:noProof/>
          </w:rPr>
          <w:t>140</w:t>
        </w:r>
        <w:r w:rsidR="008D1FE7">
          <w:rPr>
            <w:rFonts w:hint="eastAsia"/>
          </w:rPr>
          <w:t>图形艺术效果</w:t>
        </w:r>
        <w:r w:rsidR="008D1FE7">
          <w:rPr>
            <w:rFonts w:ascii="宋体" w:eastAsia="宋体" w:hAnsi="宋体"/>
            <w:sz w:val="24"/>
            <w:szCs w:val="24"/>
          </w:rPr>
          <w:fldChar w:fldCharType="end"/>
        </w:r>
      </w:ins>
      <w:del w:id="2320" w:author="瑞明 唐" w:date="2019-04-18T11:21: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890EE2" w:rsidDel="008D1FE7">
          <w:rPr>
            <w:rFonts w:ascii="宋体" w:eastAsia="宋体" w:hAnsi="宋体"/>
            <w:sz w:val="24"/>
            <w:szCs w:val="24"/>
          </w:rPr>
          <w:delText>9</w:delText>
        </w:r>
      </w:del>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146F0336"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w:t>
      </w:r>
      <w:ins w:id="2321" w:author="瑞明 唐" w:date="2019-04-18T11:23: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_Ref6479030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22" w:author="瑞明 唐" w:date="2019-04-18T11:23:00Z">
        <w:r w:rsidR="008D1FE7">
          <w:t xml:space="preserve">图4 - </w:t>
        </w:r>
        <w:r w:rsidR="008D1FE7">
          <w:rPr>
            <w:noProof/>
          </w:rPr>
          <w:t>141</w:t>
        </w:r>
        <w:r w:rsidR="008D1FE7">
          <w:rPr>
            <w:rFonts w:hint="eastAsia"/>
          </w:rPr>
          <w:t>格式选项卡</w:t>
        </w:r>
        <w:r w:rsidR="008D1FE7">
          <w:rPr>
            <w:rFonts w:ascii="宋体" w:eastAsia="宋体" w:hAnsi="宋体"/>
            <w:sz w:val="24"/>
            <w:szCs w:val="24"/>
          </w:rPr>
          <w:fldChar w:fldCharType="end"/>
        </w:r>
      </w:ins>
      <w:del w:id="2323" w:author="瑞明 唐" w:date="2019-04-18T11:23: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890EE2" w:rsidDel="008D1FE7">
          <w:rPr>
            <w:rFonts w:ascii="宋体" w:eastAsia="宋体" w:hAnsi="宋体"/>
            <w:sz w:val="24"/>
            <w:szCs w:val="24"/>
          </w:rPr>
          <w:delText>30</w:delText>
        </w:r>
      </w:del>
      <w:r w:rsidRPr="001A4179">
        <w:rPr>
          <w:rFonts w:ascii="宋体" w:eastAsia="宋体" w:hAnsi="宋体" w:hint="eastAsia"/>
          <w:sz w:val="24"/>
          <w:szCs w:val="24"/>
        </w:rPr>
        <w:t>所示</w:t>
      </w:r>
      <w:ins w:id="2324" w:author="瑞明 唐" w:date="2019-04-18T11:23:00Z">
        <w:r w:rsidR="008D1FE7">
          <w:rPr>
            <w:rFonts w:ascii="宋体" w:eastAsia="宋体" w:hAnsi="宋体" w:hint="eastAsia"/>
            <w:sz w:val="24"/>
            <w:szCs w:val="24"/>
          </w:rPr>
          <w:t>，选中编辑图片，</w:t>
        </w:r>
      </w:ins>
      <w:ins w:id="2325" w:author="瑞明 唐" w:date="2019-04-18T11:24:00Z">
        <w:r w:rsidR="008D1FE7">
          <w:rPr>
            <w:rFonts w:ascii="宋体" w:eastAsia="宋体" w:hAnsi="宋体" w:hint="eastAsia"/>
            <w:sz w:val="24"/>
            <w:szCs w:val="24"/>
          </w:rPr>
          <w:t>在出现的“图片工具”上下文工具中的</w:t>
        </w:r>
      </w:ins>
      <w:r w:rsidRPr="001A4179">
        <w:rPr>
          <w:rFonts w:ascii="宋体" w:eastAsia="宋体" w:hAnsi="宋体" w:hint="eastAsia"/>
          <w:sz w:val="24"/>
          <w:szCs w:val="24"/>
        </w:rPr>
        <w:t>“格式”选项卡的功能区中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w:t>
      </w:r>
      <w:r w:rsidRPr="001A4179">
        <w:rPr>
          <w:rFonts w:ascii="宋体" w:eastAsia="宋体" w:hAnsi="宋体" w:hint="eastAsia"/>
          <w:sz w:val="24"/>
          <w:szCs w:val="24"/>
        </w:rPr>
        <w:lastRenderedPageBreak/>
        <w:t>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79B1CD8E" w14:textId="77777777" w:rsidR="008D1FE7" w:rsidRDefault="00E32549">
            <w:pPr>
              <w:pStyle w:val="a6"/>
              <w:keepNext/>
              <w:ind w:firstLineChars="0" w:firstLine="0"/>
              <w:jc w:val="center"/>
              <w:rPr>
                <w:ins w:id="2326" w:author="瑞明 唐" w:date="2019-04-18T11:20:00Z"/>
              </w:rPr>
              <w:pPrChange w:id="2327" w:author="瑞明 唐" w:date="2019-04-18T11:20:00Z">
                <w:pPr>
                  <w:pStyle w:val="a6"/>
                  <w:keepNext/>
                  <w:framePr w:hSpace="180" w:wrap="around" w:vAnchor="text" w:hAnchor="margin" w:xAlign="right" w:y="362"/>
                  <w:ind w:firstLineChars="0" w:firstLine="0"/>
                  <w:suppressOverlap/>
                  <w:jc w:val="center"/>
                </w:pPr>
              </w:pPrChange>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640FA6DB" w14:textId="23331736" w:rsidR="00E32549" w:rsidDel="008D1FE7" w:rsidRDefault="008D1FE7">
            <w:pPr>
              <w:pStyle w:val="a9"/>
              <w:jc w:val="center"/>
              <w:rPr>
                <w:del w:id="2328" w:author="瑞明 唐" w:date="2019-04-18T11:20:00Z"/>
              </w:rPr>
              <w:pPrChange w:id="2329" w:author="瑞明 唐" w:date="2019-04-18T11:20:00Z">
                <w:pPr>
                  <w:pStyle w:val="a6"/>
                  <w:keepNext/>
                  <w:framePr w:hSpace="180" w:wrap="around" w:vAnchor="text" w:hAnchor="margin" w:xAlign="right" w:y="362"/>
                  <w:ind w:firstLineChars="0" w:firstLine="0"/>
                  <w:suppressOverlap/>
                  <w:jc w:val="center"/>
                </w:pPr>
              </w:pPrChange>
            </w:pPr>
            <w:bookmarkStart w:id="2330" w:name="_Ref6478912"/>
            <w:ins w:id="2331" w:author="瑞明 唐" w:date="2019-04-18T11:20:00Z">
              <w:r>
                <w:t>图</w:t>
              </w:r>
              <w:r>
                <w:t xml:space="preserve">4 - </w:t>
              </w:r>
              <w:r>
                <w:fldChar w:fldCharType="begin"/>
              </w:r>
              <w:r>
                <w:instrText xml:space="preserve"> SEQ </w:instrText>
              </w:r>
              <w:r>
                <w:instrText>图</w:instrText>
              </w:r>
              <w:r>
                <w:instrText xml:space="preserve">4_- \* ARABIC </w:instrText>
              </w:r>
            </w:ins>
            <w:r>
              <w:fldChar w:fldCharType="separate"/>
            </w:r>
            <w:ins w:id="2332" w:author="瑞明 唐" w:date="2019-04-18T11:44:00Z">
              <w:r w:rsidR="00526D34">
                <w:rPr>
                  <w:noProof/>
                </w:rPr>
                <w:t>140</w:t>
              </w:r>
            </w:ins>
            <w:ins w:id="2333" w:author="瑞明 唐" w:date="2019-04-18T11:20:00Z">
              <w:r>
                <w:fldChar w:fldCharType="end"/>
              </w:r>
              <w:r>
                <w:rPr>
                  <w:rFonts w:hint="eastAsia"/>
                </w:rPr>
                <w:t>图形艺术效果</w:t>
              </w:r>
            </w:ins>
            <w:bookmarkEnd w:id="2330"/>
          </w:p>
          <w:p w14:paraId="478117DB" w14:textId="0A85DB98" w:rsidR="00E32549" w:rsidRDefault="00E32549">
            <w:pPr>
              <w:pStyle w:val="a9"/>
              <w:jc w:val="center"/>
              <w:rPr>
                <w:rFonts w:ascii="宋体" w:eastAsia="宋体" w:hAnsi="宋体"/>
                <w:sz w:val="24"/>
                <w:szCs w:val="24"/>
              </w:rPr>
              <w:pPrChange w:id="2334" w:author="瑞明 唐" w:date="2019-04-18T11:20:00Z">
                <w:pPr>
                  <w:pStyle w:val="a9"/>
                  <w:framePr w:hSpace="180" w:wrap="around" w:vAnchor="text" w:hAnchor="margin" w:xAlign="right" w:y="362"/>
                  <w:suppressOverlap/>
                  <w:jc w:val="center"/>
                </w:pPr>
              </w:pPrChange>
            </w:pPr>
            <w:del w:id="2335" w:author="瑞明 唐" w:date="2019-04-18T11:20: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36" w:author="瑞明 唐" w:date="2019-04-16T16:15:00Z">
              <w:r w:rsidR="00BB747F" w:rsidDel="00C71EF7">
                <w:rPr>
                  <w:noProof/>
                </w:rPr>
                <w:delText>129</w:delText>
              </w:r>
            </w:del>
            <w:del w:id="2337" w:author="瑞明 唐" w:date="2019-04-18T11:20:00Z">
              <w:r w:rsidDel="008D1FE7">
                <w:fldChar w:fldCharType="end"/>
              </w:r>
              <w:r w:rsidDel="008D1FE7">
                <w:rPr>
                  <w:rFonts w:hint="eastAsia"/>
                </w:rPr>
                <w:delText>图形艺术效果</w:delText>
              </w:r>
            </w:del>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2E3F5E07"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w:t>
      </w:r>
      <w:ins w:id="2338"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REF _Ref6479188 \h </w:instrText>
        </w:r>
      </w:ins>
      <w:r w:rsidR="008D1FE7">
        <w:rPr>
          <w:rFonts w:ascii="宋体" w:eastAsia="宋体" w:hAnsi="宋体"/>
          <w:sz w:val="24"/>
          <w:szCs w:val="24"/>
        </w:rPr>
      </w:r>
      <w:r w:rsidR="008D1FE7">
        <w:rPr>
          <w:rFonts w:ascii="宋体" w:eastAsia="宋体" w:hAnsi="宋体"/>
          <w:sz w:val="24"/>
          <w:szCs w:val="24"/>
        </w:rPr>
        <w:fldChar w:fldCharType="separate"/>
      </w:r>
      <w:ins w:id="2339" w:author="瑞明 唐" w:date="2019-04-18T11:26:00Z">
        <w:r w:rsidR="008D1FE7">
          <w:t xml:space="preserve">图4 - </w:t>
        </w:r>
        <w:r w:rsidR="008D1FE7">
          <w:rPr>
            <w:noProof/>
          </w:rPr>
          <w:t>142</w:t>
        </w:r>
        <w:r w:rsidR="008D1FE7">
          <w:rPr>
            <w:rFonts w:hint="eastAsia"/>
          </w:rPr>
          <w:t>文字环绕方式</w:t>
        </w:r>
        <w:r w:rsidR="008D1FE7">
          <w:rPr>
            <w:rFonts w:ascii="宋体" w:eastAsia="宋体" w:hAnsi="宋体"/>
            <w:sz w:val="24"/>
            <w:szCs w:val="24"/>
          </w:rPr>
          <w:fldChar w:fldCharType="end"/>
        </w:r>
      </w:ins>
      <w:del w:id="2340" w:author="瑞明 唐" w:date="2019-04-18T11:26:00Z">
        <w:r w:rsidRPr="001A4179" w:rsidDel="008D1FE7">
          <w:rPr>
            <w:rFonts w:ascii="宋体" w:eastAsia="宋体" w:hAnsi="宋体"/>
            <w:sz w:val="24"/>
            <w:szCs w:val="24"/>
          </w:rPr>
          <w:delText>图4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E32549" w:rsidDel="008D1FE7">
          <w:rPr>
            <w:rFonts w:ascii="宋体" w:eastAsia="宋体" w:hAnsi="宋体"/>
            <w:sz w:val="24"/>
            <w:szCs w:val="24"/>
          </w:rPr>
          <w:delText>31</w:delText>
        </w:r>
      </w:del>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6E769F35" w14:textId="77777777" w:rsidR="008D1FE7" w:rsidRDefault="00E32549">
            <w:pPr>
              <w:pStyle w:val="a6"/>
              <w:keepNext/>
              <w:ind w:firstLineChars="0" w:firstLine="0"/>
              <w:jc w:val="center"/>
              <w:rPr>
                <w:ins w:id="2341" w:author="瑞明 唐" w:date="2019-04-18T11:23:00Z"/>
              </w:rP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4">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3E981B9F" w14:textId="4FDB8B69" w:rsidR="00E32549" w:rsidDel="008D1FE7" w:rsidRDefault="008D1FE7">
            <w:pPr>
              <w:pStyle w:val="a9"/>
              <w:jc w:val="center"/>
              <w:rPr>
                <w:del w:id="2342" w:author="瑞明 唐" w:date="2019-04-18T11:23:00Z"/>
              </w:rPr>
              <w:pPrChange w:id="2343" w:author="瑞明 唐" w:date="2019-04-18T11:23:00Z">
                <w:pPr>
                  <w:pStyle w:val="a6"/>
                  <w:keepNext/>
                  <w:ind w:firstLineChars="0" w:firstLine="0"/>
                  <w:jc w:val="center"/>
                </w:pPr>
              </w:pPrChange>
            </w:pPr>
            <w:bookmarkStart w:id="2344" w:name="_Ref6479030"/>
            <w:ins w:id="2345" w:author="瑞明 唐" w:date="2019-04-18T11:23:00Z">
              <w:r>
                <w:t>图</w:t>
              </w:r>
              <w:r>
                <w:t xml:space="preserve">4 - </w:t>
              </w:r>
              <w:r>
                <w:fldChar w:fldCharType="begin"/>
              </w:r>
              <w:r>
                <w:instrText xml:space="preserve"> SEQ </w:instrText>
              </w:r>
              <w:r>
                <w:instrText>图</w:instrText>
              </w:r>
              <w:r>
                <w:instrText xml:space="preserve">4_- \* ARABIC </w:instrText>
              </w:r>
            </w:ins>
            <w:r>
              <w:fldChar w:fldCharType="separate"/>
            </w:r>
            <w:ins w:id="2346" w:author="瑞明 唐" w:date="2019-04-18T11:44:00Z">
              <w:r w:rsidR="00526D34">
                <w:rPr>
                  <w:noProof/>
                </w:rPr>
                <w:t>141</w:t>
              </w:r>
            </w:ins>
            <w:ins w:id="2347" w:author="瑞明 唐" w:date="2019-04-18T11:23:00Z">
              <w:r>
                <w:fldChar w:fldCharType="end"/>
              </w:r>
              <w:r>
                <w:rPr>
                  <w:rFonts w:hint="eastAsia"/>
                </w:rPr>
                <w:t>格式选项卡</w:t>
              </w:r>
            </w:ins>
            <w:bookmarkEnd w:id="2344"/>
          </w:p>
          <w:p w14:paraId="5D1D004A" w14:textId="4A555FDC" w:rsidR="00E32549" w:rsidRDefault="00E32549">
            <w:pPr>
              <w:pStyle w:val="a9"/>
              <w:jc w:val="center"/>
              <w:rPr>
                <w:rFonts w:ascii="宋体" w:eastAsia="宋体" w:hAnsi="宋体"/>
                <w:sz w:val="24"/>
                <w:szCs w:val="24"/>
              </w:rPr>
            </w:pPr>
            <w:del w:id="2348" w:author="瑞明 唐" w:date="2019-04-18T11:23: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49" w:author="瑞明 唐" w:date="2019-04-16T16:15:00Z">
              <w:r w:rsidR="00BB747F" w:rsidDel="00C71EF7">
                <w:rPr>
                  <w:noProof/>
                </w:rPr>
                <w:delText>130</w:delText>
              </w:r>
            </w:del>
            <w:del w:id="2350" w:author="瑞明 唐" w:date="2019-04-18T11:23:00Z">
              <w:r w:rsidDel="008D1FE7">
                <w:fldChar w:fldCharType="end"/>
              </w:r>
              <w:r w:rsidDel="008D1FE7">
                <w:rPr>
                  <w:rFonts w:hint="eastAsia"/>
                </w:rPr>
                <w:delText>格式选项卡</w:delText>
              </w:r>
            </w:del>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41062E5"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w:t>
      </w:r>
      <w:ins w:id="2351"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_Ref6479223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52" w:author="瑞明 唐" w:date="2019-04-18T11:26:00Z">
        <w:r w:rsidR="008D1FE7">
          <w:t xml:space="preserve">图4 - </w:t>
        </w:r>
        <w:r w:rsidR="008D1FE7">
          <w:rPr>
            <w:noProof/>
          </w:rPr>
          <w:t>143</w:t>
        </w:r>
        <w:r w:rsidR="008D1FE7">
          <w:rPr>
            <w:rFonts w:hint="eastAsia"/>
          </w:rPr>
          <w:t>图形排列方式</w:t>
        </w:r>
        <w:r w:rsidR="008D1FE7">
          <w:rPr>
            <w:rFonts w:ascii="宋体" w:eastAsia="宋体" w:hAnsi="宋体"/>
            <w:sz w:val="24"/>
            <w:szCs w:val="24"/>
          </w:rPr>
          <w:fldChar w:fldCharType="end"/>
        </w:r>
      </w:ins>
      <w:del w:id="2353" w:author="瑞明 唐" w:date="2019-04-18T11:26:00Z">
        <w:r w:rsidR="00E64369" w:rsidRPr="001A4179" w:rsidDel="008D1FE7">
          <w:rPr>
            <w:rFonts w:ascii="宋体" w:eastAsia="宋体" w:hAnsi="宋体" w:hint="eastAsia"/>
            <w:sz w:val="24"/>
            <w:szCs w:val="24"/>
          </w:rPr>
          <w:delText>图</w:delText>
        </w:r>
        <w:r w:rsidR="00E64369"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E64369" w:rsidRPr="001A4179" w:rsidDel="008D1FE7">
          <w:rPr>
            <w:rFonts w:ascii="宋体" w:eastAsia="宋体" w:hAnsi="宋体"/>
            <w:sz w:val="24"/>
            <w:szCs w:val="24"/>
          </w:rPr>
          <w:delText>13</w:delText>
        </w:r>
        <w:r w:rsidR="00E32549" w:rsidDel="008D1FE7">
          <w:rPr>
            <w:rFonts w:ascii="宋体" w:eastAsia="宋体" w:hAnsi="宋体"/>
            <w:sz w:val="24"/>
            <w:szCs w:val="24"/>
          </w:rPr>
          <w:delText>2</w:delText>
        </w:r>
      </w:del>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64285B12" w14:textId="77777777" w:rsidR="008D1FE7" w:rsidRDefault="00E32549">
            <w:pPr>
              <w:keepNext/>
              <w:jc w:val="center"/>
              <w:rPr>
                <w:ins w:id="2354" w:author="瑞明 唐" w:date="2019-04-18T11:25:00Z"/>
              </w:rP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5">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427AF284" w14:textId="72089955" w:rsidR="00E32549" w:rsidDel="008D1FE7" w:rsidRDefault="008D1FE7">
            <w:pPr>
              <w:pStyle w:val="a9"/>
              <w:jc w:val="center"/>
              <w:rPr>
                <w:del w:id="2355" w:author="瑞明 唐" w:date="2019-04-18T11:25:00Z"/>
              </w:rPr>
              <w:pPrChange w:id="2356" w:author="瑞明 唐" w:date="2019-04-18T11:25:00Z">
                <w:pPr>
                  <w:keepNext/>
                  <w:jc w:val="center"/>
                </w:pPr>
              </w:pPrChange>
            </w:pPr>
            <w:bookmarkStart w:id="2357" w:name="_Ref6479188"/>
            <w:ins w:id="235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59" w:author="瑞明 唐" w:date="2019-04-18T11:44:00Z">
              <w:r w:rsidR="00526D34">
                <w:rPr>
                  <w:noProof/>
                </w:rPr>
                <w:t>142</w:t>
              </w:r>
            </w:ins>
            <w:ins w:id="2360" w:author="瑞明 唐" w:date="2019-04-18T11:25:00Z">
              <w:r>
                <w:fldChar w:fldCharType="end"/>
              </w:r>
              <w:r>
                <w:rPr>
                  <w:rFonts w:hint="eastAsia"/>
                </w:rPr>
                <w:t>文字环绕方式</w:t>
              </w:r>
            </w:ins>
            <w:bookmarkEnd w:id="2357"/>
          </w:p>
          <w:p w14:paraId="5E4EB51D" w14:textId="3C155C72" w:rsidR="00E32549" w:rsidRDefault="00E32549">
            <w:pPr>
              <w:pStyle w:val="a9"/>
              <w:jc w:val="center"/>
              <w:rPr>
                <w:rFonts w:ascii="宋体" w:eastAsia="宋体" w:hAnsi="宋体"/>
                <w:sz w:val="24"/>
                <w:szCs w:val="24"/>
              </w:rPr>
            </w:pPr>
            <w:del w:id="236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62" w:author="瑞明 唐" w:date="2019-04-16T16:15:00Z">
              <w:r w:rsidR="00BB747F" w:rsidDel="00C71EF7">
                <w:rPr>
                  <w:noProof/>
                </w:rPr>
                <w:delText>131</w:delText>
              </w:r>
            </w:del>
            <w:del w:id="2363" w:author="瑞明 唐" w:date="2019-04-18T11:25:00Z">
              <w:r w:rsidDel="008D1FE7">
                <w:fldChar w:fldCharType="end"/>
              </w:r>
              <w:r w:rsidDel="008D1FE7">
                <w:rPr>
                  <w:rFonts w:hint="eastAsia"/>
                </w:rPr>
                <w:delText>文字环绕方式</w:delText>
              </w:r>
            </w:del>
          </w:p>
        </w:tc>
        <w:tc>
          <w:tcPr>
            <w:tcW w:w="2843" w:type="dxa"/>
          </w:tcPr>
          <w:p w14:paraId="0D6A3400" w14:textId="77777777" w:rsidR="008D1FE7" w:rsidRDefault="00E32549">
            <w:pPr>
              <w:keepNext/>
              <w:jc w:val="center"/>
              <w:rPr>
                <w:ins w:id="2364" w:author="瑞明 唐" w:date="2019-04-18T11:25:00Z"/>
              </w:rP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6">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6DBF9A3C" w14:textId="40F313A9" w:rsidR="00E32549" w:rsidDel="008D1FE7" w:rsidRDefault="008D1FE7">
            <w:pPr>
              <w:pStyle w:val="a9"/>
              <w:jc w:val="center"/>
              <w:rPr>
                <w:del w:id="2365" w:author="瑞明 唐" w:date="2019-04-18T11:25:00Z"/>
              </w:rPr>
              <w:pPrChange w:id="2366" w:author="瑞明 唐" w:date="2019-04-18T11:25:00Z">
                <w:pPr>
                  <w:keepNext/>
                  <w:jc w:val="center"/>
                </w:pPr>
              </w:pPrChange>
            </w:pPr>
            <w:bookmarkStart w:id="2367" w:name="_Ref6479223"/>
            <w:ins w:id="236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69" w:author="瑞明 唐" w:date="2019-04-18T11:44:00Z">
              <w:r w:rsidR="00526D34">
                <w:rPr>
                  <w:noProof/>
                </w:rPr>
                <w:t>143</w:t>
              </w:r>
            </w:ins>
            <w:ins w:id="2370" w:author="瑞明 唐" w:date="2019-04-18T11:25:00Z">
              <w:r>
                <w:fldChar w:fldCharType="end"/>
              </w:r>
              <w:r>
                <w:rPr>
                  <w:rFonts w:hint="eastAsia"/>
                </w:rPr>
                <w:t>图形排列方式</w:t>
              </w:r>
            </w:ins>
            <w:bookmarkEnd w:id="2367"/>
          </w:p>
          <w:p w14:paraId="0C86F015" w14:textId="5D8C950D" w:rsidR="00E32549" w:rsidRDefault="00E32549">
            <w:pPr>
              <w:pStyle w:val="a9"/>
              <w:jc w:val="center"/>
              <w:rPr>
                <w:rFonts w:ascii="宋体" w:eastAsia="宋体" w:hAnsi="宋体"/>
                <w:sz w:val="24"/>
                <w:szCs w:val="24"/>
              </w:rPr>
            </w:pPr>
            <w:del w:id="237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72" w:author="瑞明 唐" w:date="2019-04-16T16:15:00Z">
              <w:r w:rsidR="00BB747F" w:rsidDel="00C71EF7">
                <w:rPr>
                  <w:noProof/>
                </w:rPr>
                <w:delText>132</w:delText>
              </w:r>
            </w:del>
            <w:del w:id="2373" w:author="瑞明 唐" w:date="2019-04-18T11:25:00Z">
              <w:r w:rsidDel="008D1FE7">
                <w:fldChar w:fldCharType="end"/>
              </w:r>
              <w:r w:rsidDel="008D1FE7">
                <w:rPr>
                  <w:rFonts w:hint="eastAsia"/>
                </w:rPr>
                <w:delText>图形排列方式</w:delText>
              </w:r>
            </w:del>
          </w:p>
        </w:tc>
        <w:tc>
          <w:tcPr>
            <w:tcW w:w="2843" w:type="dxa"/>
          </w:tcPr>
          <w:p w14:paraId="39388617" w14:textId="77777777" w:rsidR="008D1FE7" w:rsidRDefault="00E32549">
            <w:pPr>
              <w:keepNext/>
              <w:jc w:val="center"/>
              <w:rPr>
                <w:ins w:id="2374" w:author="瑞明 唐" w:date="2019-04-18T11:25:00Z"/>
              </w:rP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7">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6CF36E23" w14:textId="3DB98AF0" w:rsidR="00613B98" w:rsidDel="008D1FE7" w:rsidRDefault="008D1FE7">
            <w:pPr>
              <w:pStyle w:val="a9"/>
              <w:jc w:val="center"/>
              <w:rPr>
                <w:del w:id="2375" w:author="瑞明 唐" w:date="2019-04-18T11:25:00Z"/>
              </w:rPr>
              <w:pPrChange w:id="2376" w:author="瑞明 唐" w:date="2019-04-18T11:25:00Z">
                <w:pPr>
                  <w:keepNext/>
                  <w:jc w:val="center"/>
                </w:pPr>
              </w:pPrChange>
            </w:pPr>
            <w:bookmarkStart w:id="2377" w:name="_Ref6479263"/>
            <w:ins w:id="237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79" w:author="瑞明 唐" w:date="2019-04-18T11:44:00Z">
              <w:r w:rsidR="00526D34">
                <w:rPr>
                  <w:noProof/>
                </w:rPr>
                <w:t>144</w:t>
              </w:r>
            </w:ins>
            <w:ins w:id="2380" w:author="瑞明 唐" w:date="2019-04-18T11:25:00Z">
              <w:r>
                <w:fldChar w:fldCharType="end"/>
              </w:r>
              <w:r>
                <w:rPr>
                  <w:rFonts w:hint="eastAsia"/>
                </w:rPr>
                <w:t>文字位置</w:t>
              </w:r>
            </w:ins>
            <w:bookmarkEnd w:id="2377"/>
          </w:p>
          <w:p w14:paraId="2FB5013D" w14:textId="19BA6E0C" w:rsidR="00E32549" w:rsidRDefault="00613B98">
            <w:pPr>
              <w:pStyle w:val="a9"/>
              <w:jc w:val="center"/>
              <w:rPr>
                <w:rFonts w:ascii="宋体" w:eastAsia="宋体" w:hAnsi="宋体"/>
                <w:sz w:val="24"/>
                <w:szCs w:val="24"/>
              </w:rPr>
            </w:pPr>
            <w:del w:id="238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82" w:author="瑞明 唐" w:date="2019-04-16T16:15:00Z">
              <w:r w:rsidR="00BB747F" w:rsidDel="00C71EF7">
                <w:rPr>
                  <w:noProof/>
                </w:rPr>
                <w:delText>133</w:delText>
              </w:r>
            </w:del>
            <w:del w:id="2383" w:author="瑞明 唐" w:date="2019-04-18T11:25:00Z">
              <w:r w:rsidDel="008D1FE7">
                <w:fldChar w:fldCharType="end"/>
              </w:r>
              <w:r w:rsidDel="008D1FE7">
                <w:rPr>
                  <w:rFonts w:hint="eastAsia"/>
                </w:rPr>
                <w:delText>文字位置</w:delText>
              </w:r>
            </w:del>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400545C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lastRenderedPageBreak/>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w:t>
      </w:r>
      <w:ins w:id="2384" w:author="瑞明 唐" w:date="2019-04-18T11:2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_Ref6479263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85" w:author="瑞明 唐" w:date="2019-04-18T11:27:00Z">
        <w:r w:rsidR="008D1FE7">
          <w:t xml:space="preserve">图4 - </w:t>
        </w:r>
        <w:r w:rsidR="008D1FE7">
          <w:rPr>
            <w:noProof/>
          </w:rPr>
          <w:t>144</w:t>
        </w:r>
        <w:r w:rsidR="008D1FE7">
          <w:rPr>
            <w:rFonts w:hint="eastAsia"/>
          </w:rPr>
          <w:t>文字位置</w:t>
        </w:r>
        <w:r w:rsidR="008D1FE7">
          <w:rPr>
            <w:rFonts w:ascii="宋体" w:eastAsia="宋体" w:hAnsi="宋体"/>
            <w:sz w:val="24"/>
            <w:szCs w:val="24"/>
          </w:rPr>
          <w:fldChar w:fldCharType="end"/>
        </w:r>
      </w:ins>
      <w:del w:id="2386" w:author="瑞明 唐" w:date="2019-04-18T11:2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13</w:delText>
        </w:r>
        <w:r w:rsidR="00E32549" w:rsidDel="008D1FE7">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ins w:id="2387" w:author="瑞明 唐" w:date="2019-04-18T11:28: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_Ref6479349 \h</w:instrText>
        </w:r>
        <w:r w:rsidR="009129AE">
          <w:rPr>
            <w:rFonts w:ascii="宋体" w:eastAsia="宋体" w:hAnsi="宋体"/>
            <w:sz w:val="24"/>
            <w:szCs w:val="24"/>
          </w:rPr>
          <w:instrText xml:space="preserve"> </w:instrText>
        </w:r>
      </w:ins>
      <w:r w:rsidR="009129AE">
        <w:rPr>
          <w:rFonts w:ascii="宋体" w:eastAsia="宋体" w:hAnsi="宋体"/>
          <w:sz w:val="24"/>
          <w:szCs w:val="24"/>
        </w:rPr>
      </w:r>
      <w:r w:rsidR="009129AE">
        <w:rPr>
          <w:rFonts w:ascii="宋体" w:eastAsia="宋体" w:hAnsi="宋体"/>
          <w:sz w:val="24"/>
          <w:szCs w:val="24"/>
        </w:rPr>
        <w:fldChar w:fldCharType="separate"/>
      </w:r>
      <w:ins w:id="2388" w:author="瑞明 唐" w:date="2019-04-18T11:28:00Z">
        <w:r w:rsidR="009129AE">
          <w:t xml:space="preserve">图4 - </w:t>
        </w:r>
        <w:r w:rsidR="009129AE">
          <w:rPr>
            <w:noProof/>
          </w:rPr>
          <w:t>145</w:t>
        </w:r>
        <w:r w:rsidR="009129AE">
          <w:rPr>
            <w:rFonts w:hint="eastAsia"/>
          </w:rPr>
          <w:t>图片在文字左侧</w:t>
        </w:r>
        <w:r w:rsidR="009129AE">
          <w:rPr>
            <w:rFonts w:ascii="宋体" w:eastAsia="宋体" w:hAnsi="宋体"/>
            <w:sz w:val="24"/>
            <w:szCs w:val="24"/>
          </w:rPr>
          <w:fldChar w:fldCharType="end"/>
        </w:r>
      </w:ins>
      <w:del w:id="2389" w:author="瑞明 唐" w:date="2019-04-18T11:28: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E32549" w:rsidDel="009129AE">
          <w:rPr>
            <w:rFonts w:ascii="宋体" w:eastAsia="宋体" w:hAnsi="宋体"/>
            <w:sz w:val="24"/>
            <w:szCs w:val="24"/>
          </w:rPr>
          <w:delText>4</w:delText>
        </w:r>
      </w:del>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旋转图片</w:t>
      </w:r>
    </w:p>
    <w:p w14:paraId="63E3D46F" w14:textId="64122E8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w:t>
      </w:r>
      <w:ins w:id="2390" w:author="瑞明 唐" w:date="2019-04-18T11:29: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_Ref6479364 \h</w:instrText>
        </w:r>
        <w:r w:rsidR="009129AE">
          <w:rPr>
            <w:rFonts w:ascii="宋体" w:eastAsia="宋体" w:hAnsi="宋体"/>
            <w:sz w:val="24"/>
            <w:szCs w:val="24"/>
          </w:rPr>
          <w:instrText xml:space="preserve"> </w:instrText>
        </w:r>
      </w:ins>
      <w:r w:rsidR="009129AE">
        <w:rPr>
          <w:rFonts w:ascii="宋体" w:eastAsia="宋体" w:hAnsi="宋体"/>
          <w:sz w:val="24"/>
          <w:szCs w:val="24"/>
        </w:rPr>
      </w:r>
      <w:r w:rsidR="009129AE">
        <w:rPr>
          <w:rFonts w:ascii="宋体" w:eastAsia="宋体" w:hAnsi="宋体"/>
          <w:sz w:val="24"/>
          <w:szCs w:val="24"/>
        </w:rPr>
        <w:fldChar w:fldCharType="separate"/>
      </w:r>
      <w:ins w:id="2391" w:author="瑞明 唐" w:date="2019-04-18T11:29:00Z">
        <w:r w:rsidR="009129AE">
          <w:t xml:space="preserve">图4 - </w:t>
        </w:r>
        <w:r w:rsidR="009129AE">
          <w:rPr>
            <w:noProof/>
          </w:rPr>
          <w:t>146</w:t>
        </w:r>
        <w:r w:rsidR="009129AE">
          <w:rPr>
            <w:rFonts w:hint="eastAsia"/>
          </w:rPr>
          <w:t>图片旋转控制点</w:t>
        </w:r>
        <w:r w:rsidR="009129AE">
          <w:rPr>
            <w:rFonts w:ascii="宋体" w:eastAsia="宋体" w:hAnsi="宋体"/>
            <w:sz w:val="24"/>
            <w:szCs w:val="24"/>
          </w:rPr>
          <w:fldChar w:fldCharType="end"/>
        </w:r>
      </w:ins>
      <w:del w:id="2392" w:author="瑞明 唐" w:date="2019-04-18T11:29: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613B98" w:rsidDel="009129AE">
          <w:rPr>
            <w:rFonts w:ascii="宋体" w:eastAsia="宋体" w:hAnsi="宋体"/>
            <w:sz w:val="24"/>
            <w:szCs w:val="24"/>
          </w:rPr>
          <w:delText>5</w:delText>
        </w:r>
      </w:del>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4F8BAF15" w14:textId="77777777" w:rsidR="009129AE" w:rsidRDefault="00613B98">
            <w:pPr>
              <w:pStyle w:val="a6"/>
              <w:keepNext/>
              <w:ind w:firstLineChars="0" w:firstLine="0"/>
              <w:jc w:val="center"/>
              <w:rPr>
                <w:ins w:id="2393" w:author="瑞明 唐" w:date="2019-04-18T11:27:00Z"/>
              </w:rP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B51BBB3" w14:textId="76507B82" w:rsidR="00613B98" w:rsidDel="009129AE" w:rsidRDefault="009129AE">
            <w:pPr>
              <w:pStyle w:val="a9"/>
              <w:jc w:val="center"/>
              <w:rPr>
                <w:del w:id="2394" w:author="瑞明 唐" w:date="2019-04-18T11:28:00Z"/>
              </w:rPr>
              <w:pPrChange w:id="2395" w:author="瑞明 唐" w:date="2019-04-18T11:28:00Z">
                <w:pPr>
                  <w:pStyle w:val="a6"/>
                  <w:keepNext/>
                  <w:ind w:firstLineChars="0" w:firstLine="0"/>
                  <w:jc w:val="center"/>
                </w:pPr>
              </w:pPrChange>
            </w:pPr>
            <w:bookmarkStart w:id="2396" w:name="_Ref6479349"/>
            <w:ins w:id="2397" w:author="瑞明 唐" w:date="2019-04-18T11:27:00Z">
              <w:r>
                <w:t>图</w:t>
              </w:r>
              <w:r>
                <w:t xml:space="preserve">4 - </w:t>
              </w:r>
              <w:r>
                <w:fldChar w:fldCharType="begin"/>
              </w:r>
              <w:r>
                <w:instrText xml:space="preserve"> SEQ </w:instrText>
              </w:r>
              <w:r>
                <w:instrText>图</w:instrText>
              </w:r>
              <w:r>
                <w:instrText xml:space="preserve">4_- \* ARABIC </w:instrText>
              </w:r>
            </w:ins>
            <w:r>
              <w:fldChar w:fldCharType="separate"/>
            </w:r>
            <w:ins w:id="2398" w:author="瑞明 唐" w:date="2019-04-18T11:44:00Z">
              <w:r w:rsidR="00526D34">
                <w:rPr>
                  <w:noProof/>
                </w:rPr>
                <w:t>145</w:t>
              </w:r>
            </w:ins>
            <w:ins w:id="2399" w:author="瑞明 唐" w:date="2019-04-18T11:27:00Z">
              <w:r>
                <w:fldChar w:fldCharType="end"/>
              </w:r>
              <w:r>
                <w:rPr>
                  <w:rFonts w:hint="eastAsia"/>
                </w:rPr>
                <w:t>图片在文字左侧</w:t>
              </w:r>
            </w:ins>
            <w:bookmarkEnd w:id="2396"/>
          </w:p>
          <w:p w14:paraId="7356D107" w14:textId="5EBD735D" w:rsidR="00613B98" w:rsidRDefault="00613B98">
            <w:pPr>
              <w:pStyle w:val="a9"/>
              <w:jc w:val="center"/>
              <w:rPr>
                <w:rFonts w:ascii="宋体" w:eastAsia="宋体" w:hAnsi="宋体"/>
                <w:sz w:val="24"/>
                <w:szCs w:val="24"/>
              </w:rPr>
            </w:pPr>
            <w:del w:id="2400" w:author="瑞明 唐" w:date="2019-04-18T11:27: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01" w:author="瑞明 唐" w:date="2019-04-16T16:15:00Z">
              <w:r w:rsidR="00BB747F" w:rsidDel="00C71EF7">
                <w:rPr>
                  <w:noProof/>
                </w:rPr>
                <w:delText>134</w:delText>
              </w:r>
            </w:del>
            <w:del w:id="2402" w:author="瑞明 唐" w:date="2019-04-18T11:27:00Z">
              <w:r w:rsidDel="009129AE">
                <w:fldChar w:fldCharType="end"/>
              </w:r>
              <w:r w:rsidDel="009129AE">
                <w:rPr>
                  <w:rFonts w:hint="eastAsia"/>
                </w:rPr>
                <w:delText>图片在文字左侧</w:delText>
              </w:r>
            </w:del>
          </w:p>
        </w:tc>
        <w:tc>
          <w:tcPr>
            <w:tcW w:w="4264" w:type="dxa"/>
          </w:tcPr>
          <w:p w14:paraId="43464001" w14:textId="77777777" w:rsidR="009129AE" w:rsidRDefault="00613B98">
            <w:pPr>
              <w:pStyle w:val="a6"/>
              <w:keepNext/>
              <w:ind w:firstLineChars="0" w:firstLine="0"/>
              <w:jc w:val="center"/>
              <w:rPr>
                <w:ins w:id="2403" w:author="瑞明 唐" w:date="2019-04-18T11:28:00Z"/>
              </w:rP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1B493FA4" w14:textId="18A12162" w:rsidR="00613B98" w:rsidDel="009129AE" w:rsidRDefault="009129AE">
            <w:pPr>
              <w:pStyle w:val="a9"/>
              <w:jc w:val="center"/>
              <w:rPr>
                <w:del w:id="2404" w:author="瑞明 唐" w:date="2019-04-18T11:28:00Z"/>
              </w:rPr>
              <w:pPrChange w:id="2405" w:author="瑞明 唐" w:date="2019-04-18T11:28:00Z">
                <w:pPr>
                  <w:pStyle w:val="a6"/>
                  <w:keepNext/>
                  <w:ind w:firstLineChars="0" w:firstLine="0"/>
                  <w:jc w:val="center"/>
                </w:pPr>
              </w:pPrChange>
            </w:pPr>
            <w:bookmarkStart w:id="2406" w:name="_Ref6479364"/>
            <w:ins w:id="2407" w:author="瑞明 唐" w:date="2019-04-18T11:28:00Z">
              <w:r>
                <w:t>图</w:t>
              </w:r>
              <w:r>
                <w:t xml:space="preserve">4 - </w:t>
              </w:r>
              <w:r>
                <w:fldChar w:fldCharType="begin"/>
              </w:r>
              <w:r>
                <w:instrText xml:space="preserve"> SEQ </w:instrText>
              </w:r>
              <w:r>
                <w:instrText>图</w:instrText>
              </w:r>
              <w:r>
                <w:instrText xml:space="preserve">4_- \* ARABIC </w:instrText>
              </w:r>
            </w:ins>
            <w:r>
              <w:fldChar w:fldCharType="separate"/>
            </w:r>
            <w:ins w:id="2408" w:author="瑞明 唐" w:date="2019-04-18T11:44:00Z">
              <w:r w:rsidR="00526D34">
                <w:rPr>
                  <w:noProof/>
                </w:rPr>
                <w:t>146</w:t>
              </w:r>
            </w:ins>
            <w:ins w:id="2409" w:author="瑞明 唐" w:date="2019-04-18T11:28:00Z">
              <w:r>
                <w:fldChar w:fldCharType="end"/>
              </w:r>
              <w:r>
                <w:rPr>
                  <w:rFonts w:hint="eastAsia"/>
                </w:rPr>
                <w:t>图片旋转控制点</w:t>
              </w:r>
            </w:ins>
            <w:bookmarkEnd w:id="2406"/>
          </w:p>
          <w:p w14:paraId="649DEE21" w14:textId="173E8D42" w:rsidR="00613B98" w:rsidRDefault="00613B98">
            <w:pPr>
              <w:pStyle w:val="a9"/>
              <w:jc w:val="center"/>
              <w:rPr>
                <w:rFonts w:ascii="宋体" w:eastAsia="宋体" w:hAnsi="宋体"/>
                <w:sz w:val="24"/>
                <w:szCs w:val="24"/>
              </w:rPr>
            </w:pPr>
            <w:del w:id="2410" w:author="瑞明 唐" w:date="2019-04-18T11:28: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11" w:author="瑞明 唐" w:date="2019-04-16T16:15:00Z">
              <w:r w:rsidR="00BB747F" w:rsidDel="00C71EF7">
                <w:rPr>
                  <w:noProof/>
                </w:rPr>
                <w:delText>135</w:delText>
              </w:r>
            </w:del>
            <w:del w:id="2412" w:author="瑞明 唐" w:date="2019-04-18T11:28:00Z">
              <w:r w:rsidDel="009129AE">
                <w:fldChar w:fldCharType="end"/>
              </w:r>
              <w:r w:rsidDel="009129AE">
                <w:rPr>
                  <w:rFonts w:hint="eastAsia"/>
                </w:rPr>
                <w:delText>图片旋转控制点</w:delText>
              </w:r>
            </w:del>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w:t>
      </w:r>
      <w:bookmarkStart w:id="2413" w:name="_GoBack"/>
      <w:bookmarkEnd w:id="2413"/>
      <w:r w:rsidRPr="001A4179">
        <w:rPr>
          <w:rFonts w:ascii="宋体" w:eastAsia="宋体" w:hAnsi="宋体" w:hint="eastAsia"/>
          <w:sz w:val="24"/>
          <w:szCs w:val="24"/>
        </w:rPr>
        <w:t>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43B15480"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w:t>
      </w:r>
      <w:ins w:id="2414" w:author="瑞明 唐" w:date="2019-04-18T11:36: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_Ref6479819 \h</w:instrText>
        </w:r>
        <w:r w:rsidR="00857722">
          <w:rPr>
            <w:rFonts w:ascii="宋体" w:eastAsia="宋体" w:hAnsi="宋体"/>
            <w:sz w:val="24"/>
            <w:szCs w:val="24"/>
          </w:rPr>
          <w:instrText xml:space="preserve"> </w:instrText>
        </w:r>
      </w:ins>
      <w:r w:rsidR="00857722">
        <w:rPr>
          <w:rFonts w:ascii="宋体" w:eastAsia="宋体" w:hAnsi="宋体"/>
          <w:sz w:val="24"/>
          <w:szCs w:val="24"/>
        </w:rPr>
      </w:r>
      <w:r w:rsidR="00857722">
        <w:rPr>
          <w:rFonts w:ascii="宋体" w:eastAsia="宋体" w:hAnsi="宋体"/>
          <w:sz w:val="24"/>
          <w:szCs w:val="24"/>
        </w:rPr>
        <w:fldChar w:fldCharType="separate"/>
      </w:r>
      <w:ins w:id="2415" w:author="瑞明 唐" w:date="2019-04-18T11:36:00Z">
        <w:r w:rsidR="00857722">
          <w:t xml:space="preserve">图4 - </w:t>
        </w:r>
        <w:r w:rsidR="00857722">
          <w:rPr>
            <w:noProof/>
          </w:rPr>
          <w:t>147</w:t>
        </w:r>
        <w:r w:rsidR="00857722">
          <w:rPr>
            <w:rFonts w:hint="eastAsia"/>
          </w:rPr>
          <w:t>文字方向</w:t>
        </w:r>
        <w:r w:rsidR="00857722">
          <w:rPr>
            <w:rFonts w:ascii="宋体" w:eastAsia="宋体" w:hAnsi="宋体"/>
            <w:sz w:val="24"/>
            <w:szCs w:val="24"/>
          </w:rPr>
          <w:fldChar w:fldCharType="end"/>
        </w:r>
      </w:ins>
      <w:del w:id="2416"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6</w:delText>
        </w:r>
      </w:del>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3EA42FDF" w14:textId="77777777" w:rsidR="00857722" w:rsidRDefault="00CF5575">
            <w:pPr>
              <w:keepNext/>
              <w:jc w:val="center"/>
              <w:rPr>
                <w:ins w:id="2417" w:author="瑞明 唐" w:date="2019-04-18T11:29:00Z"/>
              </w:rPr>
            </w:pPr>
            <w:r>
              <w:rPr>
                <w:rFonts w:ascii="宋体" w:eastAsia="宋体" w:hAnsi="宋体" w:hint="eastAsia"/>
                <w:noProof/>
                <w:sz w:val="24"/>
                <w:szCs w:val="24"/>
              </w:rPr>
              <w:lastRenderedPageBreak/>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70">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B59E1C9" w14:textId="1D2349E5" w:rsidR="00CF5575" w:rsidDel="00857722" w:rsidRDefault="00857722">
            <w:pPr>
              <w:pStyle w:val="a9"/>
              <w:jc w:val="center"/>
              <w:rPr>
                <w:del w:id="2418" w:author="瑞明 唐" w:date="2019-04-18T11:36:00Z"/>
              </w:rPr>
              <w:pPrChange w:id="2419" w:author="瑞明 唐" w:date="2019-04-18T11:36:00Z">
                <w:pPr>
                  <w:keepNext/>
                  <w:jc w:val="center"/>
                </w:pPr>
              </w:pPrChange>
            </w:pPr>
            <w:bookmarkStart w:id="2420" w:name="_Ref6479819"/>
            <w:ins w:id="2421" w:author="瑞明 唐" w:date="2019-04-18T11:29:00Z">
              <w:r>
                <w:t>图</w:t>
              </w:r>
              <w:r>
                <w:t xml:space="preserve">4 - </w:t>
              </w:r>
              <w:r>
                <w:fldChar w:fldCharType="begin"/>
              </w:r>
              <w:r>
                <w:instrText xml:space="preserve"> SEQ </w:instrText>
              </w:r>
              <w:r>
                <w:instrText>图</w:instrText>
              </w:r>
              <w:r>
                <w:instrText xml:space="preserve">4_- \* ARABIC </w:instrText>
              </w:r>
            </w:ins>
            <w:r>
              <w:fldChar w:fldCharType="separate"/>
            </w:r>
            <w:ins w:id="2422" w:author="瑞明 唐" w:date="2019-04-18T11:44:00Z">
              <w:r w:rsidR="00526D34">
                <w:rPr>
                  <w:noProof/>
                </w:rPr>
                <w:t>147</w:t>
              </w:r>
            </w:ins>
            <w:ins w:id="2423" w:author="瑞明 唐" w:date="2019-04-18T11:29:00Z">
              <w:r>
                <w:fldChar w:fldCharType="end"/>
              </w:r>
              <w:r>
                <w:rPr>
                  <w:rFonts w:hint="eastAsia"/>
                </w:rPr>
                <w:t>文字方向</w:t>
              </w:r>
            </w:ins>
            <w:bookmarkEnd w:id="2420"/>
          </w:p>
          <w:p w14:paraId="0A265469" w14:textId="2FCEBD4F" w:rsidR="00CF5575" w:rsidRDefault="00CF5575">
            <w:pPr>
              <w:pStyle w:val="a9"/>
              <w:jc w:val="center"/>
              <w:rPr>
                <w:rFonts w:ascii="宋体" w:eastAsia="宋体" w:hAnsi="宋体"/>
                <w:sz w:val="24"/>
                <w:szCs w:val="24"/>
              </w:rPr>
            </w:pPr>
            <w:del w:id="2424"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25" w:author="瑞明 唐" w:date="2019-04-16T16:15:00Z">
              <w:r w:rsidR="00BB747F" w:rsidDel="00C71EF7">
                <w:rPr>
                  <w:noProof/>
                </w:rPr>
                <w:delText>136</w:delText>
              </w:r>
            </w:del>
            <w:del w:id="2426" w:author="瑞明 唐" w:date="2019-04-18T11:36:00Z">
              <w:r w:rsidDel="00857722">
                <w:fldChar w:fldCharType="end"/>
              </w:r>
              <w:r w:rsidDel="00857722">
                <w:rPr>
                  <w:rFonts w:hint="eastAsia"/>
                </w:rPr>
                <w:delText>文字方向</w:delText>
              </w:r>
            </w:del>
          </w:p>
        </w:tc>
        <w:tc>
          <w:tcPr>
            <w:tcW w:w="2132" w:type="dxa"/>
          </w:tcPr>
          <w:p w14:paraId="3B5A798D" w14:textId="77777777" w:rsidR="00857722" w:rsidRDefault="00CF5575">
            <w:pPr>
              <w:keepNext/>
              <w:jc w:val="center"/>
              <w:rPr>
                <w:ins w:id="2427" w:author="瑞明 唐" w:date="2019-04-18T11:30:00Z"/>
              </w:rPr>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635C6810" w14:textId="51E1371D" w:rsidR="00CF5575" w:rsidDel="00857722" w:rsidRDefault="00857722">
            <w:pPr>
              <w:pStyle w:val="a9"/>
              <w:jc w:val="center"/>
              <w:rPr>
                <w:del w:id="2428" w:author="瑞明 唐" w:date="2019-04-18T11:36:00Z"/>
              </w:rPr>
              <w:pPrChange w:id="2429" w:author="瑞明 唐" w:date="2019-04-18T11:36:00Z">
                <w:pPr>
                  <w:keepNext/>
                  <w:jc w:val="center"/>
                </w:pPr>
              </w:pPrChange>
            </w:pPr>
            <w:bookmarkStart w:id="2430" w:name="_Ref6479833"/>
            <w:ins w:id="2431"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432" w:author="瑞明 唐" w:date="2019-04-18T11:44:00Z">
              <w:r w:rsidR="00526D34">
                <w:rPr>
                  <w:noProof/>
                </w:rPr>
                <w:t>148</w:t>
              </w:r>
            </w:ins>
            <w:ins w:id="2433" w:author="瑞明 唐" w:date="2019-04-18T11:30:00Z">
              <w:r>
                <w:fldChar w:fldCharType="end"/>
              </w:r>
              <w:r>
                <w:rPr>
                  <w:rFonts w:hint="eastAsia"/>
                </w:rPr>
                <w:t>页边距</w:t>
              </w:r>
            </w:ins>
            <w:bookmarkEnd w:id="2430"/>
          </w:p>
          <w:p w14:paraId="7B80E408" w14:textId="3EB21487" w:rsidR="00CF5575" w:rsidRDefault="00CF5575">
            <w:pPr>
              <w:pStyle w:val="a9"/>
              <w:jc w:val="center"/>
              <w:rPr>
                <w:rFonts w:ascii="宋体" w:eastAsia="宋体" w:hAnsi="宋体"/>
                <w:sz w:val="24"/>
                <w:szCs w:val="24"/>
              </w:rPr>
            </w:pPr>
            <w:del w:id="2434"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35" w:author="瑞明 唐" w:date="2019-04-16T16:15:00Z">
              <w:r w:rsidR="00BB747F" w:rsidDel="00C71EF7">
                <w:rPr>
                  <w:noProof/>
                </w:rPr>
                <w:delText>137</w:delText>
              </w:r>
            </w:del>
            <w:del w:id="2436" w:author="瑞明 唐" w:date="2019-04-18T11:36:00Z">
              <w:r w:rsidDel="00857722">
                <w:fldChar w:fldCharType="end"/>
              </w:r>
              <w:r w:rsidDel="00857722">
                <w:rPr>
                  <w:rFonts w:hint="eastAsia"/>
                </w:rPr>
                <w:delText>页边距</w:delText>
              </w:r>
            </w:del>
          </w:p>
        </w:tc>
        <w:tc>
          <w:tcPr>
            <w:tcW w:w="2132" w:type="dxa"/>
          </w:tcPr>
          <w:p w14:paraId="159E50E2" w14:textId="77777777" w:rsidR="00857722" w:rsidRDefault="00CF5575">
            <w:pPr>
              <w:keepNext/>
              <w:jc w:val="center"/>
              <w:rPr>
                <w:ins w:id="2437" w:author="瑞明 唐" w:date="2019-04-18T11:30:00Z"/>
              </w:rPr>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72">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5C11852" w14:textId="574E93E5" w:rsidR="00CF5575" w:rsidDel="00857722" w:rsidRDefault="00857722">
            <w:pPr>
              <w:pStyle w:val="a9"/>
              <w:jc w:val="center"/>
              <w:rPr>
                <w:del w:id="2438" w:author="瑞明 唐" w:date="2019-04-18T11:36:00Z"/>
              </w:rPr>
              <w:pPrChange w:id="2439" w:author="瑞明 唐" w:date="2019-04-18T11:36:00Z">
                <w:pPr>
                  <w:keepNext/>
                  <w:jc w:val="center"/>
                </w:pPr>
              </w:pPrChange>
            </w:pPr>
            <w:bookmarkStart w:id="2440" w:name="_Ref6479845"/>
            <w:ins w:id="2441"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442" w:author="瑞明 唐" w:date="2019-04-18T11:44:00Z">
              <w:r w:rsidR="00526D34">
                <w:rPr>
                  <w:noProof/>
                </w:rPr>
                <w:t>149</w:t>
              </w:r>
            </w:ins>
            <w:ins w:id="2443" w:author="瑞明 唐" w:date="2019-04-18T11:30:00Z">
              <w:r>
                <w:fldChar w:fldCharType="end"/>
              </w:r>
              <w:r>
                <w:rPr>
                  <w:rFonts w:hint="eastAsia"/>
                </w:rPr>
                <w:t>纸张方向</w:t>
              </w:r>
            </w:ins>
            <w:bookmarkEnd w:id="2440"/>
          </w:p>
          <w:p w14:paraId="1AB90756" w14:textId="02FE73AA" w:rsidR="00CF5575" w:rsidRDefault="00CF5575">
            <w:pPr>
              <w:pStyle w:val="a9"/>
              <w:jc w:val="center"/>
              <w:rPr>
                <w:rFonts w:ascii="宋体" w:eastAsia="宋体" w:hAnsi="宋体"/>
                <w:sz w:val="24"/>
                <w:szCs w:val="24"/>
              </w:rPr>
            </w:pPr>
            <w:del w:id="2444"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45" w:author="瑞明 唐" w:date="2019-04-16T16:15:00Z">
              <w:r w:rsidR="00BB747F" w:rsidDel="00C71EF7">
                <w:rPr>
                  <w:noProof/>
                </w:rPr>
                <w:delText>138</w:delText>
              </w:r>
            </w:del>
            <w:del w:id="2446" w:author="瑞明 唐" w:date="2019-04-18T11:36:00Z">
              <w:r w:rsidDel="00857722">
                <w:fldChar w:fldCharType="end"/>
              </w:r>
              <w:r w:rsidDel="00857722">
                <w:rPr>
                  <w:rFonts w:hint="eastAsia"/>
                </w:rPr>
                <w:delText>纸张方向</w:delText>
              </w:r>
            </w:del>
          </w:p>
        </w:tc>
        <w:tc>
          <w:tcPr>
            <w:tcW w:w="2132" w:type="dxa"/>
          </w:tcPr>
          <w:p w14:paraId="6CC6C855" w14:textId="77777777" w:rsidR="00857722" w:rsidRDefault="00CF5575">
            <w:pPr>
              <w:keepNext/>
              <w:jc w:val="center"/>
              <w:rPr>
                <w:ins w:id="2447" w:author="瑞明 唐" w:date="2019-04-18T11:30:00Z"/>
              </w:rPr>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3">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2E977F2B" w14:textId="5EA5B395" w:rsidR="004E6E72" w:rsidDel="00857722" w:rsidRDefault="00857722">
            <w:pPr>
              <w:pStyle w:val="a9"/>
              <w:jc w:val="center"/>
              <w:rPr>
                <w:del w:id="2448" w:author="瑞明 唐" w:date="2019-04-18T11:36:00Z"/>
              </w:rPr>
              <w:pPrChange w:id="2449" w:author="瑞明 唐" w:date="2019-04-18T11:36:00Z">
                <w:pPr>
                  <w:keepNext/>
                  <w:jc w:val="center"/>
                </w:pPr>
              </w:pPrChange>
            </w:pPr>
            <w:bookmarkStart w:id="2450" w:name="_Ref6479857"/>
            <w:ins w:id="2451"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452" w:author="瑞明 唐" w:date="2019-04-18T11:44:00Z">
              <w:r w:rsidR="00526D34">
                <w:rPr>
                  <w:noProof/>
                </w:rPr>
                <w:t>150</w:t>
              </w:r>
            </w:ins>
            <w:ins w:id="2453" w:author="瑞明 唐" w:date="2019-04-18T11:30:00Z">
              <w:r>
                <w:fldChar w:fldCharType="end"/>
              </w:r>
              <w:r>
                <w:rPr>
                  <w:rFonts w:hint="eastAsia"/>
                </w:rPr>
                <w:t>纸张大小</w:t>
              </w:r>
            </w:ins>
            <w:bookmarkEnd w:id="2450"/>
          </w:p>
          <w:p w14:paraId="475B2E9B" w14:textId="1F77C1D7" w:rsidR="00CF5575" w:rsidRDefault="004E6E72">
            <w:pPr>
              <w:pStyle w:val="a9"/>
              <w:jc w:val="center"/>
              <w:rPr>
                <w:rFonts w:ascii="宋体" w:eastAsia="宋体" w:hAnsi="宋体"/>
                <w:sz w:val="24"/>
                <w:szCs w:val="24"/>
              </w:rPr>
            </w:pPr>
            <w:del w:id="2454"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55" w:author="瑞明 唐" w:date="2019-04-16T16:15:00Z">
              <w:r w:rsidR="00BB747F" w:rsidDel="00C71EF7">
                <w:rPr>
                  <w:noProof/>
                </w:rPr>
                <w:delText>139</w:delText>
              </w:r>
            </w:del>
            <w:del w:id="2456" w:author="瑞明 唐" w:date="2019-04-18T11:36:00Z">
              <w:r w:rsidDel="00857722">
                <w:fldChar w:fldCharType="end"/>
              </w:r>
              <w:r w:rsidDel="00857722">
                <w:rPr>
                  <w:rFonts w:hint="eastAsia"/>
                </w:rPr>
                <w:delText>纸张大小</w:delText>
              </w:r>
            </w:del>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7ABE97F9"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w:t>
      </w:r>
      <w:ins w:id="2457" w:author="瑞明 唐" w:date="2019-04-18T11:36: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_Ref6479833 \h</w:instrText>
        </w:r>
        <w:r w:rsidR="00857722">
          <w:rPr>
            <w:rFonts w:ascii="宋体" w:eastAsia="宋体" w:hAnsi="宋体"/>
            <w:sz w:val="24"/>
            <w:szCs w:val="24"/>
          </w:rPr>
          <w:instrText xml:space="preserve"> </w:instrText>
        </w:r>
      </w:ins>
      <w:r w:rsidR="00857722">
        <w:rPr>
          <w:rFonts w:ascii="宋体" w:eastAsia="宋体" w:hAnsi="宋体"/>
          <w:sz w:val="24"/>
          <w:szCs w:val="24"/>
        </w:rPr>
      </w:r>
      <w:r w:rsidR="00857722">
        <w:rPr>
          <w:rFonts w:ascii="宋体" w:eastAsia="宋体" w:hAnsi="宋体"/>
          <w:sz w:val="24"/>
          <w:szCs w:val="24"/>
        </w:rPr>
        <w:fldChar w:fldCharType="separate"/>
      </w:r>
      <w:ins w:id="2458" w:author="瑞明 唐" w:date="2019-04-18T11:36:00Z">
        <w:r w:rsidR="00857722">
          <w:t xml:space="preserve">图4 - </w:t>
        </w:r>
        <w:r w:rsidR="00857722">
          <w:rPr>
            <w:noProof/>
          </w:rPr>
          <w:t>148</w:t>
        </w:r>
        <w:r w:rsidR="00857722">
          <w:rPr>
            <w:rFonts w:hint="eastAsia"/>
          </w:rPr>
          <w:t>页边距</w:t>
        </w:r>
        <w:r w:rsidR="00857722">
          <w:rPr>
            <w:rFonts w:ascii="宋体" w:eastAsia="宋体" w:hAnsi="宋体"/>
            <w:sz w:val="24"/>
            <w:szCs w:val="24"/>
          </w:rPr>
          <w:fldChar w:fldCharType="end"/>
        </w:r>
      </w:ins>
      <w:del w:id="2459"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7</w:delText>
        </w:r>
      </w:del>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2FF3934B"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w:t>
      </w:r>
      <w:ins w:id="2460" w:author="瑞明 唐" w:date="2019-04-18T11:37: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_Ref6479845 \h</w:instrText>
        </w:r>
        <w:r w:rsidR="00857722">
          <w:rPr>
            <w:rFonts w:ascii="宋体" w:eastAsia="宋体" w:hAnsi="宋体"/>
            <w:sz w:val="24"/>
            <w:szCs w:val="24"/>
          </w:rPr>
          <w:instrText xml:space="preserve"> </w:instrText>
        </w:r>
      </w:ins>
      <w:r w:rsidR="00857722">
        <w:rPr>
          <w:rFonts w:ascii="宋体" w:eastAsia="宋体" w:hAnsi="宋体"/>
          <w:sz w:val="24"/>
          <w:szCs w:val="24"/>
        </w:rPr>
      </w:r>
      <w:r w:rsidR="00857722">
        <w:rPr>
          <w:rFonts w:ascii="宋体" w:eastAsia="宋体" w:hAnsi="宋体"/>
          <w:sz w:val="24"/>
          <w:szCs w:val="24"/>
        </w:rPr>
        <w:fldChar w:fldCharType="separate"/>
      </w:r>
      <w:ins w:id="2461" w:author="瑞明 唐" w:date="2019-04-18T11:37:00Z">
        <w:r w:rsidR="00857722">
          <w:t xml:space="preserve">图4 - </w:t>
        </w:r>
        <w:r w:rsidR="00857722">
          <w:rPr>
            <w:noProof/>
          </w:rPr>
          <w:t>149</w:t>
        </w:r>
        <w:r w:rsidR="00857722">
          <w:rPr>
            <w:rFonts w:hint="eastAsia"/>
          </w:rPr>
          <w:t>纸张方向</w:t>
        </w:r>
        <w:r w:rsidR="00857722">
          <w:rPr>
            <w:rFonts w:ascii="宋体" w:eastAsia="宋体" w:hAnsi="宋体"/>
            <w:sz w:val="24"/>
            <w:szCs w:val="24"/>
          </w:rPr>
          <w:fldChar w:fldCharType="end"/>
        </w:r>
      </w:ins>
      <w:del w:id="2462"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8</w:delText>
        </w:r>
      </w:del>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5E72023A"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w:t>
      </w:r>
      <w:ins w:id="2463" w:author="瑞明 唐" w:date="2019-04-18T11:37: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_Ref6479857 \h</w:instrText>
        </w:r>
        <w:r w:rsidR="00857722">
          <w:rPr>
            <w:rFonts w:ascii="宋体" w:eastAsia="宋体" w:hAnsi="宋体"/>
            <w:sz w:val="24"/>
            <w:szCs w:val="24"/>
          </w:rPr>
          <w:instrText xml:space="preserve"> </w:instrText>
        </w:r>
      </w:ins>
      <w:r w:rsidR="00857722">
        <w:rPr>
          <w:rFonts w:ascii="宋体" w:eastAsia="宋体" w:hAnsi="宋体"/>
          <w:sz w:val="24"/>
          <w:szCs w:val="24"/>
        </w:rPr>
      </w:r>
      <w:r w:rsidR="00857722">
        <w:rPr>
          <w:rFonts w:ascii="宋体" w:eastAsia="宋体" w:hAnsi="宋体"/>
          <w:sz w:val="24"/>
          <w:szCs w:val="24"/>
        </w:rPr>
        <w:fldChar w:fldCharType="separate"/>
      </w:r>
      <w:ins w:id="2464" w:author="瑞明 唐" w:date="2019-04-18T11:37:00Z">
        <w:r w:rsidR="00857722">
          <w:t xml:space="preserve">图4 - </w:t>
        </w:r>
        <w:r w:rsidR="00857722">
          <w:rPr>
            <w:noProof/>
          </w:rPr>
          <w:t>150</w:t>
        </w:r>
        <w:r w:rsidR="00857722">
          <w:rPr>
            <w:rFonts w:hint="eastAsia"/>
          </w:rPr>
          <w:t>纸张大小</w:t>
        </w:r>
        <w:r w:rsidR="00857722">
          <w:rPr>
            <w:rFonts w:ascii="宋体" w:eastAsia="宋体" w:hAnsi="宋体"/>
            <w:sz w:val="24"/>
            <w:szCs w:val="24"/>
          </w:rPr>
          <w:fldChar w:fldCharType="end"/>
        </w:r>
      </w:ins>
      <w:del w:id="2465"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9</w:delText>
        </w:r>
      </w:del>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5E18860A"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w:t>
      </w:r>
      <w:ins w:id="2466" w:author="瑞明 唐" w:date="2019-04-18T11:38:00Z">
        <w:r w:rsidR="00526D34">
          <w:rPr>
            <w:rFonts w:ascii="宋体" w:eastAsia="宋体" w:hAnsi="宋体"/>
            <w:sz w:val="24"/>
            <w:szCs w:val="24"/>
          </w:rPr>
          <w:fldChar w:fldCharType="begin"/>
        </w:r>
        <w:r w:rsidR="00526D34">
          <w:rPr>
            <w:rFonts w:ascii="宋体" w:eastAsia="宋体" w:hAnsi="宋体"/>
            <w:sz w:val="24"/>
            <w:szCs w:val="24"/>
          </w:rPr>
          <w:instrText xml:space="preserve"> </w:instrText>
        </w:r>
        <w:r w:rsidR="00526D34">
          <w:rPr>
            <w:rFonts w:ascii="宋体" w:eastAsia="宋体" w:hAnsi="宋体" w:hint="eastAsia"/>
            <w:sz w:val="24"/>
            <w:szCs w:val="24"/>
          </w:rPr>
          <w:instrText>REF _Ref6479896 \h</w:instrText>
        </w:r>
        <w:r w:rsidR="00526D34">
          <w:rPr>
            <w:rFonts w:ascii="宋体" w:eastAsia="宋体" w:hAnsi="宋体"/>
            <w:sz w:val="24"/>
            <w:szCs w:val="24"/>
          </w:rPr>
          <w:instrText xml:space="preserve"> </w:instrText>
        </w:r>
      </w:ins>
      <w:r w:rsidR="00526D34">
        <w:rPr>
          <w:rFonts w:ascii="宋体" w:eastAsia="宋体" w:hAnsi="宋体"/>
          <w:sz w:val="24"/>
          <w:szCs w:val="24"/>
        </w:rPr>
      </w:r>
      <w:r w:rsidR="00526D34">
        <w:rPr>
          <w:rFonts w:ascii="宋体" w:eastAsia="宋体" w:hAnsi="宋体"/>
          <w:sz w:val="24"/>
          <w:szCs w:val="24"/>
        </w:rPr>
        <w:fldChar w:fldCharType="separate"/>
      </w:r>
      <w:ins w:id="2467" w:author="瑞明 唐" w:date="2019-04-18T11:38:00Z">
        <w:r w:rsidR="00526D34">
          <w:t xml:space="preserve">图4 - </w:t>
        </w:r>
        <w:r w:rsidR="00526D34">
          <w:rPr>
            <w:noProof/>
          </w:rPr>
          <w:t>151</w:t>
        </w:r>
        <w:r w:rsidR="00526D34">
          <w:rPr>
            <w:rFonts w:hint="eastAsia"/>
          </w:rPr>
          <w:t>设置水印效果</w:t>
        </w:r>
        <w:r w:rsidR="00526D34">
          <w:rPr>
            <w:rFonts w:ascii="宋体" w:eastAsia="宋体" w:hAnsi="宋体"/>
            <w:sz w:val="24"/>
            <w:szCs w:val="24"/>
          </w:rPr>
          <w:fldChar w:fldCharType="end"/>
        </w:r>
      </w:ins>
      <w:del w:id="2468" w:author="瑞明 唐" w:date="2019-04-18T11:38: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138</w:delText>
        </w:r>
      </w:del>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2499"/>
      </w:tblGrid>
      <w:tr w:rsidR="00526D34" w14:paraId="244DBB5D" w14:textId="3DF26C2A" w:rsidTr="00526D34">
        <w:tc>
          <w:tcPr>
            <w:tcW w:w="0" w:type="auto"/>
          </w:tcPr>
          <w:p w14:paraId="0393E86A" w14:textId="77777777" w:rsidR="00526D34" w:rsidRDefault="00526D34">
            <w:pPr>
              <w:pStyle w:val="a6"/>
              <w:keepNext/>
              <w:ind w:firstLineChars="0" w:firstLine="0"/>
              <w:jc w:val="center"/>
              <w:rPr>
                <w:ins w:id="2469" w:author="瑞明 唐" w:date="2019-04-18T11:37:00Z"/>
              </w:rPr>
              <w:pPrChange w:id="2470" w:author="瑞明 唐" w:date="2019-04-18T11:44:00Z">
                <w:pPr>
                  <w:pStyle w:val="a6"/>
                  <w:keepNext/>
                  <w:framePr w:hSpace="180" w:wrap="around" w:vAnchor="text" w:hAnchor="margin" w:xAlign="right" w:y="256"/>
                  <w:ind w:firstLineChars="0" w:firstLine="0"/>
                  <w:suppressOverlap/>
                </w:pPr>
              </w:pPrChange>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4">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480DE774" w14:textId="21C83C87" w:rsidR="00526D34" w:rsidDel="00526D34" w:rsidRDefault="00526D34">
            <w:pPr>
              <w:pStyle w:val="a9"/>
              <w:jc w:val="center"/>
              <w:rPr>
                <w:del w:id="2471" w:author="瑞明 唐" w:date="2019-04-18T11:37:00Z"/>
              </w:rPr>
              <w:pPrChange w:id="2472" w:author="瑞明 唐" w:date="2019-04-18T11:44:00Z">
                <w:pPr>
                  <w:pStyle w:val="a6"/>
                  <w:keepNext/>
                  <w:framePr w:hSpace="180" w:wrap="around" w:vAnchor="text" w:hAnchor="margin" w:xAlign="right" w:y="256"/>
                  <w:ind w:firstLineChars="0" w:firstLine="0"/>
                  <w:suppressOverlap/>
                </w:pPr>
              </w:pPrChange>
            </w:pPr>
            <w:bookmarkStart w:id="2473" w:name="_Ref6479896"/>
            <w:ins w:id="2474" w:author="瑞明 唐" w:date="2019-04-18T11:37:00Z">
              <w:r>
                <w:t>图</w:t>
              </w:r>
              <w:r>
                <w:t xml:space="preserve">4 - </w:t>
              </w:r>
              <w:r>
                <w:fldChar w:fldCharType="begin"/>
              </w:r>
              <w:r>
                <w:instrText xml:space="preserve"> SEQ </w:instrText>
              </w:r>
              <w:r>
                <w:instrText>图</w:instrText>
              </w:r>
              <w:r>
                <w:instrText xml:space="preserve">4_- \* ARABIC </w:instrText>
              </w:r>
            </w:ins>
            <w:r>
              <w:fldChar w:fldCharType="separate"/>
            </w:r>
            <w:ins w:id="2475" w:author="瑞明 唐" w:date="2019-04-18T11:44:00Z">
              <w:r>
                <w:rPr>
                  <w:noProof/>
                </w:rPr>
                <w:t>151</w:t>
              </w:r>
            </w:ins>
            <w:ins w:id="2476" w:author="瑞明 唐" w:date="2019-04-18T11:37:00Z">
              <w:r>
                <w:fldChar w:fldCharType="end"/>
              </w:r>
              <w:r>
                <w:rPr>
                  <w:rFonts w:hint="eastAsia"/>
                </w:rPr>
                <w:t>设置水印效果</w:t>
              </w:r>
            </w:ins>
            <w:bookmarkEnd w:id="2473"/>
          </w:p>
          <w:p w14:paraId="58753A63" w14:textId="1CA56DBD" w:rsidR="00526D34" w:rsidRDefault="00526D34">
            <w:pPr>
              <w:pStyle w:val="a9"/>
              <w:jc w:val="center"/>
              <w:rPr>
                <w:rFonts w:ascii="宋体" w:eastAsia="宋体" w:hAnsi="宋体"/>
                <w:sz w:val="24"/>
                <w:szCs w:val="24"/>
              </w:rPr>
              <w:pPrChange w:id="2477" w:author="瑞明 唐" w:date="2019-04-18T11:44:00Z">
                <w:pPr>
                  <w:pStyle w:val="a9"/>
                  <w:framePr w:hSpace="180" w:wrap="around" w:vAnchor="text" w:hAnchor="margin" w:xAlign="right" w:y="256"/>
                  <w:suppressOverlap/>
                </w:pPr>
              </w:pPrChange>
            </w:pPr>
            <w:del w:id="2478" w:author="瑞明 唐" w:date="2019-04-18T11:37:00Z">
              <w:r w:rsidDel="00526D34">
                <w:delText>图</w:delText>
              </w:r>
              <w:r w:rsidDel="00526D34">
                <w:delText xml:space="preserve"> 4 - </w:delText>
              </w:r>
              <w:r w:rsidDel="00526D34">
                <w:fldChar w:fldCharType="begin"/>
              </w:r>
              <w:r w:rsidDel="00526D34">
                <w:delInstrText xml:space="preserve"> SEQ </w:delInstrText>
              </w:r>
              <w:r w:rsidDel="00526D34">
                <w:delInstrText>图</w:delInstrText>
              </w:r>
              <w:r w:rsidDel="00526D34">
                <w:delInstrText xml:space="preserve">_4_- \* ARABIC </w:delInstrText>
              </w:r>
              <w:r w:rsidDel="00526D34">
                <w:fldChar w:fldCharType="separate"/>
              </w:r>
            </w:del>
            <w:del w:id="2479" w:author="瑞明 唐" w:date="2019-04-16T16:15:00Z">
              <w:r w:rsidDel="00C71EF7">
                <w:rPr>
                  <w:noProof/>
                </w:rPr>
                <w:delText>140</w:delText>
              </w:r>
            </w:del>
            <w:del w:id="2480" w:author="瑞明 唐" w:date="2019-04-18T11:37:00Z">
              <w:r w:rsidDel="00526D34">
                <w:fldChar w:fldCharType="end"/>
              </w:r>
              <w:r w:rsidDel="00526D34">
                <w:rPr>
                  <w:rFonts w:hint="eastAsia"/>
                </w:rPr>
                <w:delText>设置水印效果</w:delText>
              </w:r>
            </w:del>
          </w:p>
        </w:tc>
        <w:tc>
          <w:tcPr>
            <w:tcW w:w="0" w:type="auto"/>
          </w:tcPr>
          <w:p w14:paraId="2B9DB43E" w14:textId="77777777" w:rsidR="00526D34" w:rsidRDefault="00526D34">
            <w:pPr>
              <w:pStyle w:val="a6"/>
              <w:keepNext/>
              <w:ind w:firstLineChars="0" w:firstLine="0"/>
              <w:jc w:val="center"/>
              <w:rPr>
                <w:ins w:id="2481" w:author="瑞明 唐" w:date="2019-04-18T11:44:00Z"/>
              </w:rPr>
              <w:pPrChange w:id="2482" w:author="瑞明 唐" w:date="2019-04-18T11:44:00Z">
                <w:pPr>
                  <w:pStyle w:val="a6"/>
                  <w:keepNext/>
                  <w:framePr w:hSpace="180" w:wrap="around" w:vAnchor="text" w:hAnchor="margin" w:xAlign="right" w:y="256"/>
                  <w:ind w:firstLineChars="0" w:firstLine="0"/>
                  <w:suppressOverlap/>
                </w:pPr>
              </w:pPrChange>
            </w:pPr>
            <w:ins w:id="2483" w:author="瑞明 唐" w:date="2019-04-18T11:43:00Z">
              <w:r>
                <w:rPr>
                  <w:rFonts w:ascii="宋体" w:eastAsia="宋体" w:hAnsi="宋体"/>
                  <w:noProof/>
                  <w:sz w:val="24"/>
                  <w:szCs w:val="24"/>
                </w:rPr>
                <w:drawing>
                  <wp:inline distT="0" distB="0" distL="0" distR="0" wp14:anchorId="2D6C7203" wp14:editId="43E4B395">
                    <wp:extent cx="981938" cy="1862876"/>
                    <wp:effectExtent l="0" t="0" r="889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152.png"/>
                            <pic:cNvPicPr/>
                          </pic:nvPicPr>
                          <pic:blipFill>
                            <a:blip r:embed="rId175">
                              <a:extLst>
                                <a:ext uri="{28A0092B-C50C-407E-A947-70E740481C1C}">
                                  <a14:useLocalDpi xmlns:a14="http://schemas.microsoft.com/office/drawing/2010/main" val="0"/>
                                </a:ext>
                              </a:extLst>
                            </a:blip>
                            <a:stretch>
                              <a:fillRect/>
                            </a:stretch>
                          </pic:blipFill>
                          <pic:spPr>
                            <a:xfrm>
                              <a:off x="0" y="0"/>
                              <a:ext cx="1030377" cy="1954772"/>
                            </a:xfrm>
                            <a:prstGeom prst="rect">
                              <a:avLst/>
                            </a:prstGeom>
                          </pic:spPr>
                        </pic:pic>
                      </a:graphicData>
                    </a:graphic>
                  </wp:inline>
                </w:drawing>
              </w:r>
            </w:ins>
          </w:p>
          <w:p w14:paraId="182C4CB8" w14:textId="2C72E501" w:rsidR="00526D34" w:rsidRDefault="00526D34">
            <w:pPr>
              <w:pStyle w:val="a9"/>
              <w:jc w:val="center"/>
              <w:rPr>
                <w:ins w:id="2484" w:author="瑞明 唐" w:date="2019-04-18T11:43:00Z"/>
                <w:rFonts w:ascii="宋体" w:eastAsia="宋体" w:hAnsi="宋体"/>
                <w:noProof/>
                <w:sz w:val="24"/>
                <w:szCs w:val="24"/>
              </w:rPr>
              <w:pPrChange w:id="2485" w:author="瑞明 唐" w:date="2019-04-18T11:44:00Z">
                <w:pPr>
                  <w:pStyle w:val="a6"/>
                  <w:keepNext/>
                  <w:framePr w:hSpace="180" w:wrap="around" w:vAnchor="text" w:hAnchor="margin" w:xAlign="right" w:y="256"/>
                  <w:ind w:firstLineChars="0" w:firstLine="0"/>
                  <w:suppressOverlap/>
                </w:pPr>
              </w:pPrChange>
            </w:pPr>
            <w:bookmarkStart w:id="2486" w:name="_Ref6480312"/>
            <w:ins w:id="2487" w:author="瑞明 唐" w:date="2019-04-18T11:44:00Z">
              <w:r>
                <w:t>图</w:t>
              </w:r>
              <w:r>
                <w:t xml:space="preserve">4 - </w:t>
              </w:r>
              <w:r>
                <w:fldChar w:fldCharType="begin"/>
              </w:r>
              <w:r>
                <w:instrText xml:space="preserve"> SEQ </w:instrText>
              </w:r>
              <w:r>
                <w:instrText>图</w:instrText>
              </w:r>
              <w:r>
                <w:instrText xml:space="preserve">4_- \* ARABIC </w:instrText>
              </w:r>
            </w:ins>
            <w:r>
              <w:fldChar w:fldCharType="separate"/>
            </w:r>
            <w:ins w:id="2488" w:author="瑞明 唐" w:date="2019-04-18T11:44:00Z">
              <w:r>
                <w:rPr>
                  <w:noProof/>
                </w:rPr>
                <w:t>152</w:t>
              </w:r>
              <w:r>
                <w:fldChar w:fldCharType="end"/>
              </w:r>
              <w:r>
                <w:rPr>
                  <w:rFonts w:hint="eastAsia"/>
                </w:rPr>
                <w:t>设置页面背景</w:t>
              </w:r>
            </w:ins>
            <w:bookmarkEnd w:id="2486"/>
          </w:p>
        </w:tc>
      </w:tr>
    </w:tbl>
    <w:p w14:paraId="187C65E7" w14:textId="5AB47C80"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w:t>
      </w:r>
      <w:ins w:id="2489" w:author="瑞明 唐" w:date="2019-04-18T11:44:00Z">
        <w:r w:rsidR="00526D34">
          <w:rPr>
            <w:rFonts w:ascii="宋体" w:eastAsia="宋体" w:hAnsi="宋体"/>
            <w:sz w:val="24"/>
            <w:szCs w:val="24"/>
          </w:rPr>
          <w:fldChar w:fldCharType="begin"/>
        </w:r>
        <w:r w:rsidR="00526D34">
          <w:rPr>
            <w:rFonts w:ascii="宋体" w:eastAsia="宋体" w:hAnsi="宋体"/>
            <w:sz w:val="24"/>
            <w:szCs w:val="24"/>
          </w:rPr>
          <w:instrText xml:space="preserve"> </w:instrText>
        </w:r>
        <w:r w:rsidR="00526D34">
          <w:rPr>
            <w:rFonts w:ascii="宋体" w:eastAsia="宋体" w:hAnsi="宋体" w:hint="eastAsia"/>
            <w:sz w:val="24"/>
            <w:szCs w:val="24"/>
          </w:rPr>
          <w:instrText>REF _Ref6480312 \h</w:instrText>
        </w:r>
        <w:r w:rsidR="00526D34">
          <w:rPr>
            <w:rFonts w:ascii="宋体" w:eastAsia="宋体" w:hAnsi="宋体"/>
            <w:sz w:val="24"/>
            <w:szCs w:val="24"/>
          </w:rPr>
          <w:instrText xml:space="preserve"> </w:instrText>
        </w:r>
      </w:ins>
      <w:r w:rsidR="00526D34">
        <w:rPr>
          <w:rFonts w:ascii="宋体" w:eastAsia="宋体" w:hAnsi="宋体"/>
          <w:sz w:val="24"/>
          <w:szCs w:val="24"/>
        </w:rPr>
      </w:r>
      <w:r w:rsidR="00526D34">
        <w:rPr>
          <w:rFonts w:ascii="宋体" w:eastAsia="宋体" w:hAnsi="宋体"/>
          <w:sz w:val="24"/>
          <w:szCs w:val="24"/>
        </w:rPr>
        <w:fldChar w:fldCharType="separate"/>
      </w:r>
      <w:ins w:id="2490" w:author="瑞明 唐" w:date="2019-04-18T11:44:00Z">
        <w:r w:rsidR="00526D34">
          <w:t xml:space="preserve">图4 - </w:t>
        </w:r>
        <w:r w:rsidR="00526D34">
          <w:rPr>
            <w:noProof/>
          </w:rPr>
          <w:t>152</w:t>
        </w:r>
        <w:r w:rsidR="00526D34">
          <w:rPr>
            <w:rFonts w:hint="eastAsia"/>
          </w:rPr>
          <w:t>设置页面背景</w:t>
        </w:r>
        <w:r w:rsidR="00526D34">
          <w:rPr>
            <w:rFonts w:ascii="宋体" w:eastAsia="宋体" w:hAnsi="宋体"/>
            <w:sz w:val="24"/>
            <w:szCs w:val="24"/>
          </w:rPr>
          <w:fldChar w:fldCharType="end"/>
        </w:r>
      </w:ins>
      <w:del w:id="2491" w:author="瑞明 唐" w:date="2019-04-18T11:44: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139</w:delText>
        </w:r>
      </w:del>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01ACB829"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w:t>
      </w:r>
      <w:del w:id="2492" w:author="瑞明 唐" w:date="2019-04-18T11:45:00Z">
        <w:r w:rsidRPr="001A4179" w:rsidDel="00526D34">
          <w:rPr>
            <w:rFonts w:ascii="宋体" w:eastAsia="宋体" w:hAnsi="宋体" w:hint="eastAsia"/>
            <w:sz w:val="24"/>
            <w:szCs w:val="24"/>
          </w:rPr>
          <w:delText>输入</w:delText>
        </w:r>
      </w:del>
      <w:ins w:id="2493" w:author="瑞明 唐" w:date="2019-04-18T11:45:00Z">
        <w:r w:rsidR="00526D34">
          <w:rPr>
            <w:rFonts w:ascii="宋体" w:eastAsia="宋体" w:hAnsi="宋体" w:hint="eastAsia"/>
            <w:sz w:val="24"/>
            <w:szCs w:val="24"/>
          </w:rPr>
          <w:t>插入</w:t>
        </w:r>
      </w:ins>
      <w:r w:rsidRPr="001A4179">
        <w:rPr>
          <w:rFonts w:ascii="宋体" w:eastAsia="宋体" w:hAnsi="宋体" w:hint="eastAsia"/>
          <w:sz w:val="24"/>
          <w:szCs w:val="24"/>
        </w:rPr>
        <w:t>”选项卡下的“页眉和页脚”功能区里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lastRenderedPageBreak/>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002972B5"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494" w:author="瑞明 唐" w:date="2019-04-17T23:36:00Z">
              <w:r w:rsidR="00062BC7">
                <w:rPr>
                  <w:noProof/>
                </w:rPr>
                <w:t>30</w:t>
              </w:r>
            </w:ins>
            <w:del w:id="2495" w:author="瑞明 唐" w:date="2019-04-16T16:15:00Z">
              <w:r w:rsidDel="00C71EF7">
                <w:rPr>
                  <w:noProof/>
                </w:rPr>
                <w:delText>141</w:delText>
              </w:r>
            </w:del>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user" w:date="2019-04-12T20:26:00Z" w:initials="u">
    <w:p w14:paraId="4D00697A" w14:textId="0C26F7DC" w:rsidR="00E85A30" w:rsidRDefault="00E85A30">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D1F05" w14:textId="77777777" w:rsidR="00B32F19" w:rsidRDefault="00B32F19" w:rsidP="00E8605F">
      <w:r>
        <w:separator/>
      </w:r>
    </w:p>
  </w:endnote>
  <w:endnote w:type="continuationSeparator" w:id="0">
    <w:p w14:paraId="7DDF8E82" w14:textId="77777777" w:rsidR="00B32F19" w:rsidRDefault="00B32F19"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E6FB4" w14:textId="77777777" w:rsidR="00B32F19" w:rsidRDefault="00B32F19" w:rsidP="00E8605F">
      <w:r>
        <w:separator/>
      </w:r>
    </w:p>
  </w:footnote>
  <w:footnote w:type="continuationSeparator" w:id="0">
    <w:p w14:paraId="30B64CC3" w14:textId="77777777" w:rsidR="00B32F19" w:rsidRDefault="00B32F19"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1"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4"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6"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0"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2"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3"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4"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6"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5"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0"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2"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5"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6"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5"/>
  </w:num>
  <w:num w:numId="2">
    <w:abstractNumId w:val="24"/>
  </w:num>
  <w:num w:numId="3">
    <w:abstractNumId w:val="14"/>
  </w:num>
  <w:num w:numId="4">
    <w:abstractNumId w:val="34"/>
  </w:num>
  <w:num w:numId="5">
    <w:abstractNumId w:val="28"/>
  </w:num>
  <w:num w:numId="6">
    <w:abstractNumId w:val="12"/>
  </w:num>
  <w:num w:numId="7">
    <w:abstractNumId w:val="4"/>
  </w:num>
  <w:num w:numId="8">
    <w:abstractNumId w:val="20"/>
  </w:num>
  <w:num w:numId="9">
    <w:abstractNumId w:val="6"/>
  </w:num>
  <w:num w:numId="10">
    <w:abstractNumId w:val="46"/>
  </w:num>
  <w:num w:numId="11">
    <w:abstractNumId w:val="3"/>
  </w:num>
  <w:num w:numId="12">
    <w:abstractNumId w:val="26"/>
  </w:num>
  <w:num w:numId="13">
    <w:abstractNumId w:val="45"/>
  </w:num>
  <w:num w:numId="14">
    <w:abstractNumId w:val="22"/>
  </w:num>
  <w:num w:numId="15">
    <w:abstractNumId w:val="19"/>
  </w:num>
  <w:num w:numId="16">
    <w:abstractNumId w:val="37"/>
  </w:num>
  <w:num w:numId="17">
    <w:abstractNumId w:val="53"/>
  </w:num>
  <w:num w:numId="18">
    <w:abstractNumId w:val="51"/>
  </w:num>
  <w:num w:numId="19">
    <w:abstractNumId w:val="52"/>
  </w:num>
  <w:num w:numId="20">
    <w:abstractNumId w:val="13"/>
  </w:num>
  <w:num w:numId="21">
    <w:abstractNumId w:val="48"/>
  </w:num>
  <w:num w:numId="22">
    <w:abstractNumId w:val="2"/>
  </w:num>
  <w:num w:numId="23">
    <w:abstractNumId w:val="11"/>
  </w:num>
  <w:num w:numId="24">
    <w:abstractNumId w:val="30"/>
  </w:num>
  <w:num w:numId="25">
    <w:abstractNumId w:val="31"/>
  </w:num>
  <w:num w:numId="26">
    <w:abstractNumId w:val="23"/>
  </w:num>
  <w:num w:numId="27">
    <w:abstractNumId w:val="56"/>
  </w:num>
  <w:num w:numId="28">
    <w:abstractNumId w:val="7"/>
  </w:num>
  <w:num w:numId="29">
    <w:abstractNumId w:val="54"/>
  </w:num>
  <w:num w:numId="30">
    <w:abstractNumId w:val="1"/>
  </w:num>
  <w:num w:numId="31">
    <w:abstractNumId w:val="16"/>
  </w:num>
  <w:num w:numId="32">
    <w:abstractNumId w:val="36"/>
  </w:num>
  <w:num w:numId="33">
    <w:abstractNumId w:val="9"/>
  </w:num>
  <w:num w:numId="34">
    <w:abstractNumId w:val="5"/>
  </w:num>
  <w:num w:numId="35">
    <w:abstractNumId w:val="27"/>
  </w:num>
  <w:num w:numId="36">
    <w:abstractNumId w:val="47"/>
  </w:num>
  <w:num w:numId="37">
    <w:abstractNumId w:val="39"/>
  </w:num>
  <w:num w:numId="38">
    <w:abstractNumId w:val="8"/>
  </w:num>
  <w:num w:numId="39">
    <w:abstractNumId w:val="55"/>
  </w:num>
  <w:num w:numId="40">
    <w:abstractNumId w:val="40"/>
  </w:num>
  <w:num w:numId="41">
    <w:abstractNumId w:val="35"/>
  </w:num>
  <w:num w:numId="42">
    <w:abstractNumId w:val="42"/>
  </w:num>
  <w:num w:numId="43">
    <w:abstractNumId w:val="0"/>
  </w:num>
  <w:num w:numId="44">
    <w:abstractNumId w:val="33"/>
  </w:num>
  <w:num w:numId="45">
    <w:abstractNumId w:val="21"/>
  </w:num>
  <w:num w:numId="46">
    <w:abstractNumId w:val="32"/>
  </w:num>
  <w:num w:numId="47">
    <w:abstractNumId w:val="15"/>
  </w:num>
  <w:num w:numId="48">
    <w:abstractNumId w:val="17"/>
  </w:num>
  <w:num w:numId="49">
    <w:abstractNumId w:val="18"/>
  </w:num>
  <w:num w:numId="50">
    <w:abstractNumId w:val="29"/>
  </w:num>
  <w:num w:numId="51">
    <w:abstractNumId w:val="44"/>
  </w:num>
  <w:num w:numId="52">
    <w:abstractNumId w:val="49"/>
  </w:num>
  <w:num w:numId="53">
    <w:abstractNumId w:val="41"/>
  </w:num>
  <w:num w:numId="54">
    <w:abstractNumId w:val="10"/>
  </w:num>
  <w:num w:numId="55">
    <w:abstractNumId w:val="50"/>
  </w:num>
  <w:num w:numId="56">
    <w:abstractNumId w:val="43"/>
  </w:num>
  <w:num w:numId="57">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1F69A6"/>
    <w:rsid w:val="002013BA"/>
    <w:rsid w:val="00205CAE"/>
    <w:rsid w:val="00213F3D"/>
    <w:rsid w:val="00216A19"/>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0062"/>
    <w:rsid w:val="00382B92"/>
    <w:rsid w:val="00383D9E"/>
    <w:rsid w:val="00391768"/>
    <w:rsid w:val="0039443F"/>
    <w:rsid w:val="003A5BAC"/>
    <w:rsid w:val="003B0890"/>
    <w:rsid w:val="003B361C"/>
    <w:rsid w:val="003B40F3"/>
    <w:rsid w:val="003B5B37"/>
    <w:rsid w:val="003C4284"/>
    <w:rsid w:val="003C5E40"/>
    <w:rsid w:val="003E6AFF"/>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26D34"/>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57722"/>
    <w:rsid w:val="00861E1E"/>
    <w:rsid w:val="00862BA1"/>
    <w:rsid w:val="00864E5A"/>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1FE7"/>
    <w:rsid w:val="008D3EB5"/>
    <w:rsid w:val="008D46AF"/>
    <w:rsid w:val="008D6E28"/>
    <w:rsid w:val="008D71DB"/>
    <w:rsid w:val="008E2F15"/>
    <w:rsid w:val="008E6BAB"/>
    <w:rsid w:val="008F0645"/>
    <w:rsid w:val="008F220F"/>
    <w:rsid w:val="008F3292"/>
    <w:rsid w:val="008F729B"/>
    <w:rsid w:val="00901C90"/>
    <w:rsid w:val="00904A12"/>
    <w:rsid w:val="009129AE"/>
    <w:rsid w:val="0091488E"/>
    <w:rsid w:val="00917A92"/>
    <w:rsid w:val="00924355"/>
    <w:rsid w:val="00925A23"/>
    <w:rsid w:val="0093161C"/>
    <w:rsid w:val="00933DAD"/>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30D23"/>
    <w:rsid w:val="00A3458D"/>
    <w:rsid w:val="00A420D8"/>
    <w:rsid w:val="00A5240B"/>
    <w:rsid w:val="00A527BD"/>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981"/>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2F19"/>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3F73"/>
    <w:rsid w:val="00BC4194"/>
    <w:rsid w:val="00BC4914"/>
    <w:rsid w:val="00BE01B4"/>
    <w:rsid w:val="00BE3F22"/>
    <w:rsid w:val="00BF0F3D"/>
    <w:rsid w:val="00BF5209"/>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1754"/>
    <w:rsid w:val="00C538FD"/>
    <w:rsid w:val="00C56C2B"/>
    <w:rsid w:val="00C71EF7"/>
    <w:rsid w:val="00C72116"/>
    <w:rsid w:val="00C72210"/>
    <w:rsid w:val="00C74643"/>
    <w:rsid w:val="00C77206"/>
    <w:rsid w:val="00C850B0"/>
    <w:rsid w:val="00C85785"/>
    <w:rsid w:val="00C8629C"/>
    <w:rsid w:val="00C9165F"/>
    <w:rsid w:val="00C97080"/>
    <w:rsid w:val="00CA1B7B"/>
    <w:rsid w:val="00CA7B66"/>
    <w:rsid w:val="00CB07F3"/>
    <w:rsid w:val="00CB2967"/>
    <w:rsid w:val="00CB541E"/>
    <w:rsid w:val="00CC05F6"/>
    <w:rsid w:val="00CC361C"/>
    <w:rsid w:val="00CC6DCB"/>
    <w:rsid w:val="00CD38EA"/>
    <w:rsid w:val="00CD6BF8"/>
    <w:rsid w:val="00CE39AA"/>
    <w:rsid w:val="00CF5575"/>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81207"/>
    <w:rsid w:val="00D86C4D"/>
    <w:rsid w:val="00D87056"/>
    <w:rsid w:val="00D90A62"/>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3F96"/>
    <w:rsid w:val="00E05BE5"/>
    <w:rsid w:val="00E069DF"/>
    <w:rsid w:val="00E17A61"/>
    <w:rsid w:val="00E21F94"/>
    <w:rsid w:val="00E22067"/>
    <w:rsid w:val="00E23C0C"/>
    <w:rsid w:val="00E25791"/>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5A30"/>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jpe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39A5-E34D-440C-8B11-27AF225F0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46</Pages>
  <Words>5139</Words>
  <Characters>29293</Characters>
  <Application>Microsoft Office Word</Application>
  <DocSecurity>0</DocSecurity>
  <Lines>244</Lines>
  <Paragraphs>68</Paragraphs>
  <ScaleCrop>false</ScaleCrop>
  <Company>长沙卫生职业学院</Company>
  <LinksUpToDate>false</LinksUpToDate>
  <CharactersWithSpaces>34364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28</cp:revision>
  <dcterms:created xsi:type="dcterms:W3CDTF">2019-04-09T03:00:00Z</dcterms:created>
  <dcterms:modified xsi:type="dcterms:W3CDTF">2019-04-20T12:54:00Z</dcterms:modified>
</cp:coreProperties>
</file>